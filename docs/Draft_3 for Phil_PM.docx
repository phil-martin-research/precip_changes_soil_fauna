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5C00A" w14:textId="77777777" w:rsidR="005523BC" w:rsidRPr="000A0441" w:rsidRDefault="005523BC" w:rsidP="005523BC">
      <w:pPr>
        <w:pStyle w:val="Heading1"/>
        <w:numPr>
          <w:ilvl w:val="0"/>
          <w:numId w:val="0"/>
        </w:numPr>
        <w:ind w:left="432" w:hanging="432"/>
      </w:pPr>
      <w:bookmarkStart w:id="0" w:name="_Toc112416622"/>
      <w:bookmarkStart w:id="1" w:name="_Toc112416927"/>
      <w:bookmarkStart w:id="2" w:name="_Toc112409998"/>
      <w:bookmarkStart w:id="3" w:name="_Ref112238212"/>
      <w:r w:rsidRPr="000A0441">
        <w:t>Abstract</w:t>
      </w:r>
      <w:bookmarkEnd w:id="0"/>
      <w:bookmarkEnd w:id="1"/>
    </w:p>
    <w:p w14:paraId="14652191" w14:textId="77777777" w:rsidR="005523BC" w:rsidRPr="000A0441" w:rsidRDefault="005523BC" w:rsidP="005523BC">
      <w:pPr>
        <w:spacing w:line="360" w:lineRule="auto"/>
        <w:jc w:val="both"/>
        <w:rPr>
          <w:rFonts w:cs="Times New Roman"/>
          <w:b/>
          <w:bCs/>
          <w:color w:val="FF0000"/>
          <w:szCs w:val="22"/>
        </w:rPr>
      </w:pPr>
      <w:r w:rsidRPr="000A0441">
        <w:rPr>
          <w:rFonts w:cs="Times New Roman"/>
          <w:szCs w:val="22"/>
        </w:rPr>
        <w:t xml:space="preserve">The increased frequency of precipitation extremes under climate change is expected to profoundly affect forest ecosystems both aboveground and belowground. However, understanding of responses in belowground communities remains limited due to complex and contrasting results. </w:t>
      </w:r>
      <w:r w:rsidRPr="000A0441">
        <w:rPr>
          <w:rFonts w:cs="Times New Roman"/>
          <w:color w:val="FF0000"/>
          <w:szCs w:val="22"/>
        </w:rPr>
        <w:t xml:space="preserve">Soil fauna regulate key ecosystem processes and disturbances would have implications on the global carbon cycle. </w:t>
      </w:r>
      <w:r w:rsidRPr="000A0441">
        <w:rPr>
          <w:rFonts w:cs="Times New Roman"/>
          <w:szCs w:val="22"/>
        </w:rPr>
        <w:t xml:space="preserve">Here, to address this knowledge gap, a meta-analysis is carried out of over 350 observations from 36 globally distributed forest sites to investigate patterns in the effect of precipitation increases and decreases on soil fauna. Variations in responses were investigated with regard to body size, feeding behaviour, treatment magnitude and duration, local climate, and ecosystem type. </w:t>
      </w:r>
      <w:r w:rsidRPr="000A0441">
        <w:rPr>
          <w:rFonts w:cs="Times New Roman"/>
          <w:color w:val="000000" w:themeColor="text1"/>
          <w:szCs w:val="22"/>
        </w:rPr>
        <w:t xml:space="preserve">Soil fauna abundance and diversity present a </w:t>
      </w:r>
      <w:r>
        <w:rPr>
          <w:rFonts w:cs="Times New Roman"/>
          <w:color w:val="000000" w:themeColor="text1"/>
          <w:szCs w:val="22"/>
        </w:rPr>
        <w:t xml:space="preserve">correlation with the </w:t>
      </w:r>
      <w:r w:rsidRPr="000A0441">
        <w:rPr>
          <w:rFonts w:cs="Times New Roman"/>
          <w:color w:val="000000" w:themeColor="text1"/>
          <w:szCs w:val="22"/>
        </w:rPr>
        <w:t xml:space="preserve">magnitude of water alteration that depends on body size. Mesofauna and </w:t>
      </w:r>
      <w:proofErr w:type="spellStart"/>
      <w:r w:rsidRPr="000A0441">
        <w:rPr>
          <w:rFonts w:cs="Times New Roman"/>
          <w:color w:val="000000" w:themeColor="text1"/>
          <w:szCs w:val="22"/>
        </w:rPr>
        <w:t>microfauna</w:t>
      </w:r>
      <w:proofErr w:type="spellEnd"/>
      <w:r w:rsidRPr="000A0441">
        <w:rPr>
          <w:rFonts w:cs="Times New Roman"/>
          <w:color w:val="000000" w:themeColor="text1"/>
          <w:szCs w:val="22"/>
        </w:rPr>
        <w:t xml:space="preserve"> abundance decrease with intensified water loss and increase under water addition while the opposite is found for macrofauna. The positive effect of precipitation on soil fauna abundance also depends on disturbance duration; the effect of water addition on mesofauna decreases with time but increases with time for macrofauna. Overall, </w:t>
      </w:r>
      <w:r w:rsidRPr="000A0441">
        <w:rPr>
          <w:rFonts w:cs="Times New Roman"/>
          <w:szCs w:val="22"/>
        </w:rPr>
        <w:t>soil biota abundance responded more to precipitation decreases whereas soil biota diversity responded more to precipitation increases. The effect of precipitation alteration on soil fauna biodiversity was of a smaller magnitude and did not depend on body size. Responses of abundance and diversity to precipitation change were consistent across forest biomes and local climate. Assessment of realism and the methodological quality of experimental studies provides explicit suggestions for improving the internal and external validity of future studies. This meta-analysis suggests that the responses of soil biota to global change are predictable by the intensity of precipitation alteration</w:t>
      </w:r>
      <w:r w:rsidRPr="000A0441">
        <w:rPr>
          <w:rFonts w:cs="Times New Roman"/>
          <w:color w:val="FF0000"/>
          <w:szCs w:val="22"/>
        </w:rPr>
        <w:t xml:space="preserve"> </w:t>
      </w:r>
      <w:r w:rsidRPr="000A0441">
        <w:rPr>
          <w:rFonts w:cs="Times New Roman"/>
          <w:b/>
          <w:bCs/>
          <w:color w:val="FF0000"/>
          <w:szCs w:val="22"/>
        </w:rPr>
        <w:t xml:space="preserve">and therefore initiatives to include soil fauna in models of carbon cycling should include the duration and magnitude of precipitation changes as moderators.  </w:t>
      </w:r>
    </w:p>
    <w:p w14:paraId="3CB70778" w14:textId="77777777" w:rsidR="005523BC" w:rsidRDefault="005523BC" w:rsidP="005523BC">
      <w:pPr>
        <w:pStyle w:val="Heading1"/>
        <w:numPr>
          <w:ilvl w:val="0"/>
          <w:numId w:val="0"/>
        </w:numPr>
        <w:sectPr w:rsidR="005523BC" w:rsidSect="00CB3ACF">
          <w:pgSz w:w="11906" w:h="16838"/>
          <w:pgMar w:top="1440" w:right="1440" w:bottom="1440" w:left="1440" w:header="708" w:footer="708" w:gutter="0"/>
          <w:cols w:space="708"/>
          <w:docGrid w:linePitch="360"/>
        </w:sectPr>
      </w:pPr>
    </w:p>
    <w:p w14:paraId="54A64EAD" w14:textId="77777777" w:rsidR="005523BC" w:rsidRPr="0039465B" w:rsidRDefault="005523BC" w:rsidP="005523BC">
      <w:pPr>
        <w:pStyle w:val="Heading1"/>
        <w:numPr>
          <w:ilvl w:val="0"/>
          <w:numId w:val="0"/>
        </w:numPr>
        <w:ind w:left="432" w:hanging="432"/>
      </w:pPr>
      <w:commentRangeStart w:id="4"/>
      <w:r>
        <w:lastRenderedPageBreak/>
        <w:t>Contents</w:t>
      </w:r>
      <w:commentRangeEnd w:id="4"/>
      <w:r w:rsidR="000C04C4">
        <w:rPr>
          <w:rStyle w:val="CommentReference"/>
          <w:rFonts w:eastAsiaTheme="minorHAnsi" w:cs="Times New Roman (Body CS)"/>
          <w:b w:val="0"/>
          <w:color w:val="auto"/>
        </w:rPr>
        <w:commentReference w:id="4"/>
      </w:r>
    </w:p>
    <w:p w14:paraId="0B2512A6" w14:textId="77777777" w:rsidR="005523BC" w:rsidRPr="0039465B" w:rsidRDefault="005523BC" w:rsidP="005523BC">
      <w:pPr>
        <w:pStyle w:val="TOC1"/>
        <w:tabs>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color w:val="000000" w:themeColor="text1"/>
          <w:sz w:val="22"/>
          <w:szCs w:val="21"/>
        </w:rPr>
        <w:fldChar w:fldCharType="begin"/>
      </w:r>
      <w:r w:rsidRPr="0039465B">
        <w:rPr>
          <w:rFonts w:ascii="Times New Roman" w:hAnsi="Times New Roman" w:cs="Times New Roman"/>
          <w:b w:val="0"/>
          <w:bCs w:val="0"/>
          <w:color w:val="000000" w:themeColor="text1"/>
          <w:sz w:val="22"/>
          <w:szCs w:val="21"/>
        </w:rPr>
        <w:instrText xml:space="preserve"> TOC \o "1-2" \u </w:instrText>
      </w:r>
      <w:r w:rsidRPr="0039465B">
        <w:rPr>
          <w:rFonts w:ascii="Times New Roman" w:hAnsi="Times New Roman" w:cs="Times New Roman"/>
          <w:b w:val="0"/>
          <w:bCs w:val="0"/>
          <w:color w:val="000000" w:themeColor="text1"/>
          <w:sz w:val="22"/>
          <w:szCs w:val="21"/>
        </w:rPr>
        <w:fldChar w:fldCharType="separate"/>
      </w:r>
      <w:r w:rsidRPr="0039465B">
        <w:rPr>
          <w:rFonts w:ascii="Times New Roman" w:hAnsi="Times New Roman" w:cs="Times New Roman"/>
          <w:b w:val="0"/>
          <w:bCs w:val="0"/>
          <w:noProof/>
          <w:sz w:val="22"/>
          <w:szCs w:val="22"/>
        </w:rPr>
        <w:t>Abstract</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_Toc112416927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1</w:t>
      </w:r>
      <w:r w:rsidRPr="0039465B">
        <w:rPr>
          <w:rFonts w:ascii="Times New Roman" w:hAnsi="Times New Roman" w:cs="Times New Roman"/>
          <w:b w:val="0"/>
          <w:bCs w:val="0"/>
          <w:noProof/>
          <w:sz w:val="22"/>
          <w:szCs w:val="22"/>
        </w:rPr>
        <w:fldChar w:fldCharType="end"/>
      </w:r>
    </w:p>
    <w:p w14:paraId="28492EF1" w14:textId="77777777" w:rsidR="005523BC" w:rsidRPr="0039465B" w:rsidRDefault="005523BC" w:rsidP="005523BC">
      <w:pPr>
        <w:pStyle w:val="TOC1"/>
        <w:tabs>
          <w:tab w:val="left" w:pos="440"/>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noProof/>
          <w:sz w:val="22"/>
          <w:szCs w:val="22"/>
        </w:rPr>
        <w:t>1</w:t>
      </w:r>
      <w:r w:rsidRPr="0039465B">
        <w:rPr>
          <w:rFonts w:ascii="Times New Roman" w:eastAsiaTheme="minorEastAsia" w:hAnsi="Times New Roman" w:cs="Times New Roman"/>
          <w:b w:val="0"/>
          <w:bCs w:val="0"/>
          <w:i w:val="0"/>
          <w:iCs w:val="0"/>
          <w:noProof/>
          <w:sz w:val="22"/>
          <w:szCs w:val="22"/>
          <w:lang w:eastAsia="en-GB"/>
        </w:rPr>
        <w:tab/>
      </w:r>
      <w:r w:rsidRPr="0039465B">
        <w:rPr>
          <w:rFonts w:ascii="Times New Roman" w:hAnsi="Times New Roman" w:cs="Times New Roman"/>
          <w:b w:val="0"/>
          <w:bCs w:val="0"/>
          <w:noProof/>
          <w:sz w:val="22"/>
          <w:szCs w:val="22"/>
        </w:rPr>
        <w:t>Introduction</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_Toc112416928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5</w:t>
      </w:r>
      <w:r w:rsidRPr="0039465B">
        <w:rPr>
          <w:rFonts w:ascii="Times New Roman" w:hAnsi="Times New Roman" w:cs="Times New Roman"/>
          <w:b w:val="0"/>
          <w:bCs w:val="0"/>
          <w:noProof/>
          <w:sz w:val="22"/>
          <w:szCs w:val="22"/>
        </w:rPr>
        <w:fldChar w:fldCharType="end"/>
      </w:r>
    </w:p>
    <w:p w14:paraId="1A9A95B7"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1.1</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Environmental change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_Toc112416929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5</w:t>
      </w:r>
      <w:r w:rsidRPr="0039465B">
        <w:rPr>
          <w:rFonts w:ascii="Times New Roman" w:hAnsi="Times New Roman" w:cs="Times New Roman"/>
          <w:b w:val="0"/>
          <w:bCs w:val="0"/>
          <w:noProof/>
          <w:sz w:val="21"/>
          <w:szCs w:val="21"/>
        </w:rPr>
        <w:fldChar w:fldCharType="end"/>
      </w:r>
    </w:p>
    <w:p w14:paraId="376E4FDE"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1.2</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Role of soil biota.</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_Toc112416930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6</w:t>
      </w:r>
      <w:r w:rsidRPr="0039465B">
        <w:rPr>
          <w:rFonts w:ascii="Times New Roman" w:hAnsi="Times New Roman" w:cs="Times New Roman"/>
          <w:b w:val="0"/>
          <w:bCs w:val="0"/>
          <w:noProof/>
          <w:sz w:val="21"/>
          <w:szCs w:val="21"/>
        </w:rPr>
        <w:fldChar w:fldCharType="end"/>
      </w:r>
    </w:p>
    <w:p w14:paraId="1DFACEF1"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1.3</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Threat to forest carbon sink</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_Toc112416931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6</w:t>
      </w:r>
      <w:r w:rsidRPr="0039465B">
        <w:rPr>
          <w:rFonts w:ascii="Times New Roman" w:hAnsi="Times New Roman" w:cs="Times New Roman"/>
          <w:b w:val="0"/>
          <w:bCs w:val="0"/>
          <w:noProof/>
          <w:sz w:val="21"/>
          <w:szCs w:val="21"/>
        </w:rPr>
        <w:fldChar w:fldCharType="end"/>
      </w:r>
    </w:p>
    <w:p w14:paraId="39E1BE7B"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1.4</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Conflicting results from experimental studies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_Toc112416932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7</w:t>
      </w:r>
      <w:r w:rsidRPr="0039465B">
        <w:rPr>
          <w:rFonts w:ascii="Times New Roman" w:hAnsi="Times New Roman" w:cs="Times New Roman"/>
          <w:b w:val="0"/>
          <w:bCs w:val="0"/>
          <w:noProof/>
          <w:sz w:val="21"/>
          <w:szCs w:val="21"/>
        </w:rPr>
        <w:fldChar w:fldCharType="end"/>
      </w:r>
    </w:p>
    <w:p w14:paraId="245540BD"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1.5</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Body size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_Toc112416933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8</w:t>
      </w:r>
      <w:r w:rsidRPr="0039465B">
        <w:rPr>
          <w:rFonts w:ascii="Times New Roman" w:hAnsi="Times New Roman" w:cs="Times New Roman"/>
          <w:b w:val="0"/>
          <w:bCs w:val="0"/>
          <w:noProof/>
          <w:sz w:val="21"/>
          <w:szCs w:val="21"/>
        </w:rPr>
        <w:fldChar w:fldCharType="end"/>
      </w:r>
    </w:p>
    <w:p w14:paraId="75A15425"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1.6</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Trophic levels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_Toc112416934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9</w:t>
      </w:r>
      <w:r w:rsidRPr="0039465B">
        <w:rPr>
          <w:rFonts w:ascii="Times New Roman" w:hAnsi="Times New Roman" w:cs="Times New Roman"/>
          <w:b w:val="0"/>
          <w:bCs w:val="0"/>
          <w:noProof/>
          <w:sz w:val="21"/>
          <w:szCs w:val="21"/>
        </w:rPr>
        <w:fldChar w:fldCharType="end"/>
      </w:r>
    </w:p>
    <w:p w14:paraId="49260634"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1.7</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Strength and duration of disturbance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_Toc112416935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10</w:t>
      </w:r>
      <w:r w:rsidRPr="0039465B">
        <w:rPr>
          <w:rFonts w:ascii="Times New Roman" w:hAnsi="Times New Roman" w:cs="Times New Roman"/>
          <w:b w:val="0"/>
          <w:bCs w:val="0"/>
          <w:noProof/>
          <w:sz w:val="21"/>
          <w:szCs w:val="21"/>
        </w:rPr>
        <w:fldChar w:fldCharType="end"/>
      </w:r>
    </w:p>
    <w:p w14:paraId="52C8CEFB"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1.8</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Background climate and ecosystem type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_Toc112416936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10</w:t>
      </w:r>
      <w:r w:rsidRPr="0039465B">
        <w:rPr>
          <w:rFonts w:ascii="Times New Roman" w:hAnsi="Times New Roman" w:cs="Times New Roman"/>
          <w:b w:val="0"/>
          <w:bCs w:val="0"/>
          <w:noProof/>
          <w:sz w:val="21"/>
          <w:szCs w:val="21"/>
        </w:rPr>
        <w:fldChar w:fldCharType="end"/>
      </w:r>
    </w:p>
    <w:p w14:paraId="7CB96811"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1.9</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Using meta-analysis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_Toc112416937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11</w:t>
      </w:r>
      <w:r w:rsidRPr="0039465B">
        <w:rPr>
          <w:rFonts w:ascii="Times New Roman" w:hAnsi="Times New Roman" w:cs="Times New Roman"/>
          <w:b w:val="0"/>
          <w:bCs w:val="0"/>
          <w:noProof/>
          <w:sz w:val="21"/>
          <w:szCs w:val="21"/>
        </w:rPr>
        <w:fldChar w:fldCharType="end"/>
      </w:r>
    </w:p>
    <w:p w14:paraId="6FDA622A"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1.10</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Research questions and aims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_Toc112416938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11</w:t>
      </w:r>
      <w:r w:rsidRPr="0039465B">
        <w:rPr>
          <w:rFonts w:ascii="Times New Roman" w:hAnsi="Times New Roman" w:cs="Times New Roman"/>
          <w:b w:val="0"/>
          <w:bCs w:val="0"/>
          <w:noProof/>
          <w:sz w:val="21"/>
          <w:szCs w:val="21"/>
        </w:rPr>
        <w:fldChar w:fldCharType="end"/>
      </w:r>
    </w:p>
    <w:p w14:paraId="27F4C731" w14:textId="77777777" w:rsidR="005523BC" w:rsidRPr="0039465B" w:rsidRDefault="005523BC" w:rsidP="005523BC">
      <w:pPr>
        <w:pStyle w:val="TOC1"/>
        <w:tabs>
          <w:tab w:val="left" w:pos="440"/>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noProof/>
          <w:sz w:val="22"/>
          <w:szCs w:val="22"/>
        </w:rPr>
        <w:t>2</w:t>
      </w:r>
      <w:r w:rsidRPr="0039465B">
        <w:rPr>
          <w:rFonts w:ascii="Times New Roman" w:eastAsiaTheme="minorEastAsia" w:hAnsi="Times New Roman" w:cs="Times New Roman"/>
          <w:b w:val="0"/>
          <w:bCs w:val="0"/>
          <w:i w:val="0"/>
          <w:iCs w:val="0"/>
          <w:noProof/>
          <w:sz w:val="22"/>
          <w:szCs w:val="22"/>
          <w:lang w:eastAsia="en-GB"/>
        </w:rPr>
        <w:tab/>
      </w:r>
      <w:r w:rsidRPr="0039465B">
        <w:rPr>
          <w:rFonts w:ascii="Times New Roman" w:hAnsi="Times New Roman" w:cs="Times New Roman"/>
          <w:b w:val="0"/>
          <w:bCs w:val="0"/>
          <w:noProof/>
          <w:sz w:val="22"/>
          <w:szCs w:val="22"/>
        </w:rPr>
        <w:t>Methods</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_Toc112416939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13</w:t>
      </w:r>
      <w:r w:rsidRPr="0039465B">
        <w:rPr>
          <w:rFonts w:ascii="Times New Roman" w:hAnsi="Times New Roman" w:cs="Times New Roman"/>
          <w:b w:val="0"/>
          <w:bCs w:val="0"/>
          <w:noProof/>
          <w:sz w:val="22"/>
          <w:szCs w:val="22"/>
        </w:rPr>
        <w:fldChar w:fldCharType="end"/>
      </w:r>
    </w:p>
    <w:p w14:paraId="748A65DC"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2.1</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Data acquisition</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_Toc112416940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13</w:t>
      </w:r>
      <w:r w:rsidRPr="0039465B">
        <w:rPr>
          <w:rFonts w:ascii="Times New Roman" w:hAnsi="Times New Roman" w:cs="Times New Roman"/>
          <w:b w:val="0"/>
          <w:bCs w:val="0"/>
          <w:noProof/>
          <w:sz w:val="21"/>
          <w:szCs w:val="21"/>
        </w:rPr>
        <w:fldChar w:fldCharType="end"/>
      </w:r>
    </w:p>
    <w:p w14:paraId="7C729890"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2.2</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Critical appraisal</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_Toc112416941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13</w:t>
      </w:r>
      <w:r w:rsidRPr="0039465B">
        <w:rPr>
          <w:rFonts w:ascii="Times New Roman" w:hAnsi="Times New Roman" w:cs="Times New Roman"/>
          <w:b w:val="0"/>
          <w:bCs w:val="0"/>
          <w:noProof/>
          <w:sz w:val="21"/>
          <w:szCs w:val="21"/>
        </w:rPr>
        <w:fldChar w:fldCharType="end"/>
      </w:r>
    </w:p>
    <w:p w14:paraId="5353BF07"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2.3</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Data coding and extraction</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_Toc112416942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14</w:t>
      </w:r>
      <w:r w:rsidRPr="0039465B">
        <w:rPr>
          <w:rFonts w:ascii="Times New Roman" w:hAnsi="Times New Roman" w:cs="Times New Roman"/>
          <w:b w:val="0"/>
          <w:bCs w:val="0"/>
          <w:noProof/>
          <w:sz w:val="21"/>
          <w:szCs w:val="21"/>
        </w:rPr>
        <w:fldChar w:fldCharType="end"/>
      </w:r>
    </w:p>
    <w:p w14:paraId="4ED44CFA"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2.4</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Trophic level</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_Toc112416943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15</w:t>
      </w:r>
      <w:r w:rsidRPr="0039465B">
        <w:rPr>
          <w:rFonts w:ascii="Times New Roman" w:hAnsi="Times New Roman" w:cs="Times New Roman"/>
          <w:b w:val="0"/>
          <w:bCs w:val="0"/>
          <w:noProof/>
          <w:sz w:val="21"/>
          <w:szCs w:val="21"/>
        </w:rPr>
        <w:fldChar w:fldCharType="end"/>
      </w:r>
    </w:p>
    <w:p w14:paraId="419A0011"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2.5</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 xml:space="preserve">External data extraction </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_Toc112416944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15</w:t>
      </w:r>
      <w:r w:rsidRPr="0039465B">
        <w:rPr>
          <w:rFonts w:ascii="Times New Roman" w:hAnsi="Times New Roman" w:cs="Times New Roman"/>
          <w:b w:val="0"/>
          <w:bCs w:val="0"/>
          <w:noProof/>
          <w:sz w:val="21"/>
          <w:szCs w:val="21"/>
        </w:rPr>
        <w:fldChar w:fldCharType="end"/>
      </w:r>
    </w:p>
    <w:p w14:paraId="4C015F92"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2.6</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Statistical Analyses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_Toc112416945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17</w:t>
      </w:r>
      <w:r w:rsidRPr="0039465B">
        <w:rPr>
          <w:rFonts w:ascii="Times New Roman" w:hAnsi="Times New Roman" w:cs="Times New Roman"/>
          <w:b w:val="0"/>
          <w:bCs w:val="0"/>
          <w:noProof/>
          <w:sz w:val="21"/>
          <w:szCs w:val="21"/>
        </w:rPr>
        <w:fldChar w:fldCharType="end"/>
      </w:r>
    </w:p>
    <w:p w14:paraId="6BBC443F"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eastAsiaTheme="minorEastAsia" w:hAnsi="Times New Roman" w:cs="Times New Roman"/>
          <w:b w:val="0"/>
          <w:bCs w:val="0"/>
          <w:i/>
          <w:iCs/>
          <w:noProof/>
          <w:sz w:val="21"/>
          <w:szCs w:val="21"/>
        </w:rPr>
        <w:t>2.7</w:t>
      </w:r>
      <w:r w:rsidRPr="0039465B">
        <w:rPr>
          <w:rFonts w:ascii="Times New Roman" w:eastAsiaTheme="minorEastAsia" w:hAnsi="Times New Roman" w:cs="Times New Roman"/>
          <w:b w:val="0"/>
          <w:bCs w:val="0"/>
          <w:noProof/>
          <w:lang w:eastAsia="en-GB"/>
        </w:rPr>
        <w:tab/>
      </w:r>
      <w:r w:rsidRPr="0039465B">
        <w:rPr>
          <w:rFonts w:ascii="Times New Roman" w:eastAsiaTheme="minorEastAsia" w:hAnsi="Times New Roman" w:cs="Times New Roman"/>
          <w:b w:val="0"/>
          <w:bCs w:val="0"/>
          <w:noProof/>
          <w:sz w:val="21"/>
          <w:szCs w:val="21"/>
        </w:rPr>
        <w:t>Model selection</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_Toc112416946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18</w:t>
      </w:r>
      <w:r w:rsidRPr="0039465B">
        <w:rPr>
          <w:rFonts w:ascii="Times New Roman" w:hAnsi="Times New Roman" w:cs="Times New Roman"/>
          <w:b w:val="0"/>
          <w:bCs w:val="0"/>
          <w:noProof/>
          <w:sz w:val="21"/>
          <w:szCs w:val="21"/>
        </w:rPr>
        <w:fldChar w:fldCharType="end"/>
      </w:r>
    </w:p>
    <w:p w14:paraId="3093076B"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eastAsiaTheme="minorEastAsia" w:hAnsi="Times New Roman" w:cs="Times New Roman"/>
          <w:b w:val="0"/>
          <w:bCs w:val="0"/>
          <w:noProof/>
          <w:sz w:val="21"/>
          <w:szCs w:val="21"/>
        </w:rPr>
        <w:t>2.8</w:t>
      </w:r>
      <w:r w:rsidRPr="0039465B">
        <w:rPr>
          <w:rFonts w:ascii="Times New Roman" w:eastAsiaTheme="minorEastAsia" w:hAnsi="Times New Roman" w:cs="Times New Roman"/>
          <w:b w:val="0"/>
          <w:bCs w:val="0"/>
          <w:noProof/>
          <w:lang w:eastAsia="en-GB"/>
        </w:rPr>
        <w:tab/>
      </w:r>
      <w:r w:rsidRPr="0039465B">
        <w:rPr>
          <w:rFonts w:ascii="Times New Roman" w:eastAsiaTheme="minorEastAsia" w:hAnsi="Times New Roman" w:cs="Times New Roman"/>
          <w:b w:val="0"/>
          <w:bCs w:val="0"/>
          <w:noProof/>
          <w:sz w:val="21"/>
          <w:szCs w:val="21"/>
        </w:rPr>
        <w:t>Bias and Sensitivity Analysis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_Toc112416947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20</w:t>
      </w:r>
      <w:r w:rsidRPr="0039465B">
        <w:rPr>
          <w:rFonts w:ascii="Times New Roman" w:hAnsi="Times New Roman" w:cs="Times New Roman"/>
          <w:b w:val="0"/>
          <w:bCs w:val="0"/>
          <w:noProof/>
          <w:sz w:val="21"/>
          <w:szCs w:val="21"/>
        </w:rPr>
        <w:fldChar w:fldCharType="end"/>
      </w:r>
    </w:p>
    <w:p w14:paraId="13906851" w14:textId="77777777" w:rsidR="005523BC" w:rsidRPr="0039465B" w:rsidRDefault="005523BC" w:rsidP="005523BC">
      <w:pPr>
        <w:pStyle w:val="TOC1"/>
        <w:tabs>
          <w:tab w:val="left" w:pos="440"/>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noProof/>
          <w:sz w:val="22"/>
          <w:szCs w:val="22"/>
        </w:rPr>
        <w:t>3</w:t>
      </w:r>
      <w:r w:rsidRPr="0039465B">
        <w:rPr>
          <w:rFonts w:ascii="Times New Roman" w:eastAsiaTheme="minorEastAsia" w:hAnsi="Times New Roman" w:cs="Times New Roman"/>
          <w:b w:val="0"/>
          <w:bCs w:val="0"/>
          <w:i w:val="0"/>
          <w:iCs w:val="0"/>
          <w:noProof/>
          <w:sz w:val="22"/>
          <w:szCs w:val="22"/>
          <w:lang w:eastAsia="en-GB"/>
        </w:rPr>
        <w:tab/>
      </w:r>
      <w:r w:rsidRPr="0039465B">
        <w:rPr>
          <w:rFonts w:ascii="Times New Roman" w:hAnsi="Times New Roman" w:cs="Times New Roman"/>
          <w:b w:val="0"/>
          <w:bCs w:val="0"/>
          <w:noProof/>
          <w:sz w:val="22"/>
          <w:szCs w:val="22"/>
        </w:rPr>
        <w:t>Results</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_Toc112416948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24</w:t>
      </w:r>
      <w:r w:rsidRPr="0039465B">
        <w:rPr>
          <w:rFonts w:ascii="Times New Roman" w:hAnsi="Times New Roman" w:cs="Times New Roman"/>
          <w:b w:val="0"/>
          <w:bCs w:val="0"/>
          <w:noProof/>
          <w:sz w:val="22"/>
          <w:szCs w:val="22"/>
        </w:rPr>
        <w:fldChar w:fldCharType="end"/>
      </w:r>
    </w:p>
    <w:p w14:paraId="25FEBA1A"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3.1</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Characterising the literature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_Toc112416949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24</w:t>
      </w:r>
      <w:r w:rsidRPr="0039465B">
        <w:rPr>
          <w:rFonts w:ascii="Times New Roman" w:hAnsi="Times New Roman" w:cs="Times New Roman"/>
          <w:b w:val="0"/>
          <w:bCs w:val="0"/>
          <w:noProof/>
          <w:sz w:val="21"/>
          <w:szCs w:val="21"/>
        </w:rPr>
        <w:fldChar w:fldCharType="end"/>
      </w:r>
    </w:p>
    <w:p w14:paraId="383646A5"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3.2</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 xml:space="preserve">Bias and scale dependence </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_Toc112416950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24</w:t>
      </w:r>
      <w:r w:rsidRPr="0039465B">
        <w:rPr>
          <w:rFonts w:ascii="Times New Roman" w:hAnsi="Times New Roman" w:cs="Times New Roman"/>
          <w:b w:val="0"/>
          <w:bCs w:val="0"/>
          <w:noProof/>
          <w:sz w:val="21"/>
          <w:szCs w:val="21"/>
        </w:rPr>
        <w:fldChar w:fldCharType="end"/>
      </w:r>
    </w:p>
    <w:p w14:paraId="1541018F"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3.3</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Responses to disturbance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_Toc112416951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26</w:t>
      </w:r>
      <w:r w:rsidRPr="0039465B">
        <w:rPr>
          <w:rFonts w:ascii="Times New Roman" w:hAnsi="Times New Roman" w:cs="Times New Roman"/>
          <w:b w:val="0"/>
          <w:bCs w:val="0"/>
          <w:noProof/>
          <w:sz w:val="21"/>
          <w:szCs w:val="21"/>
        </w:rPr>
        <w:fldChar w:fldCharType="end"/>
      </w:r>
    </w:p>
    <w:p w14:paraId="79E587B6"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3.4</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Model selection</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_Toc112416952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27</w:t>
      </w:r>
      <w:r w:rsidRPr="0039465B">
        <w:rPr>
          <w:rFonts w:ascii="Times New Roman" w:hAnsi="Times New Roman" w:cs="Times New Roman"/>
          <w:b w:val="0"/>
          <w:bCs w:val="0"/>
          <w:noProof/>
          <w:sz w:val="21"/>
          <w:szCs w:val="21"/>
        </w:rPr>
        <w:fldChar w:fldCharType="end"/>
      </w:r>
    </w:p>
    <w:p w14:paraId="75945D3B"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3.5</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Environmental effects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_Toc112416953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31</w:t>
      </w:r>
      <w:r w:rsidRPr="0039465B">
        <w:rPr>
          <w:rFonts w:ascii="Times New Roman" w:hAnsi="Times New Roman" w:cs="Times New Roman"/>
          <w:b w:val="0"/>
          <w:bCs w:val="0"/>
          <w:noProof/>
          <w:sz w:val="21"/>
          <w:szCs w:val="21"/>
        </w:rPr>
        <w:fldChar w:fldCharType="end"/>
      </w:r>
    </w:p>
    <w:p w14:paraId="57C9940C"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3.6</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Trophic grouping</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_Toc112416954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31</w:t>
      </w:r>
      <w:r w:rsidRPr="0039465B">
        <w:rPr>
          <w:rFonts w:ascii="Times New Roman" w:hAnsi="Times New Roman" w:cs="Times New Roman"/>
          <w:b w:val="0"/>
          <w:bCs w:val="0"/>
          <w:noProof/>
          <w:sz w:val="21"/>
          <w:szCs w:val="21"/>
        </w:rPr>
        <w:fldChar w:fldCharType="end"/>
      </w:r>
    </w:p>
    <w:p w14:paraId="6B4174B0"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3.7</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Nematodes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_Toc112416955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33</w:t>
      </w:r>
      <w:r w:rsidRPr="0039465B">
        <w:rPr>
          <w:rFonts w:ascii="Times New Roman" w:hAnsi="Times New Roman" w:cs="Times New Roman"/>
          <w:b w:val="0"/>
          <w:bCs w:val="0"/>
          <w:noProof/>
          <w:sz w:val="21"/>
          <w:szCs w:val="21"/>
        </w:rPr>
        <w:fldChar w:fldCharType="end"/>
      </w:r>
    </w:p>
    <w:p w14:paraId="49266618"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3.8</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Robustness checks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_Toc112416956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33</w:t>
      </w:r>
      <w:r w:rsidRPr="0039465B">
        <w:rPr>
          <w:rFonts w:ascii="Times New Roman" w:hAnsi="Times New Roman" w:cs="Times New Roman"/>
          <w:b w:val="0"/>
          <w:bCs w:val="0"/>
          <w:noProof/>
          <w:sz w:val="21"/>
          <w:szCs w:val="21"/>
        </w:rPr>
        <w:fldChar w:fldCharType="end"/>
      </w:r>
    </w:p>
    <w:p w14:paraId="61277EC2"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3.9</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External validity</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_Toc112416957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33</w:t>
      </w:r>
      <w:r w:rsidRPr="0039465B">
        <w:rPr>
          <w:rFonts w:ascii="Times New Roman" w:hAnsi="Times New Roman" w:cs="Times New Roman"/>
          <w:b w:val="0"/>
          <w:bCs w:val="0"/>
          <w:noProof/>
          <w:sz w:val="21"/>
          <w:szCs w:val="21"/>
        </w:rPr>
        <w:fldChar w:fldCharType="end"/>
      </w:r>
    </w:p>
    <w:p w14:paraId="4336C2BA" w14:textId="77777777" w:rsidR="005523BC" w:rsidRPr="0039465B" w:rsidRDefault="005523BC" w:rsidP="005523BC">
      <w:pPr>
        <w:pStyle w:val="TOC1"/>
        <w:tabs>
          <w:tab w:val="left" w:pos="440"/>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noProof/>
          <w:sz w:val="22"/>
          <w:szCs w:val="22"/>
        </w:rPr>
        <w:t>4</w:t>
      </w:r>
      <w:r w:rsidRPr="0039465B">
        <w:rPr>
          <w:rFonts w:ascii="Times New Roman" w:eastAsiaTheme="minorEastAsia" w:hAnsi="Times New Roman" w:cs="Times New Roman"/>
          <w:b w:val="0"/>
          <w:bCs w:val="0"/>
          <w:i w:val="0"/>
          <w:iCs w:val="0"/>
          <w:noProof/>
          <w:sz w:val="22"/>
          <w:szCs w:val="22"/>
          <w:lang w:eastAsia="en-GB"/>
        </w:rPr>
        <w:tab/>
      </w:r>
      <w:r w:rsidRPr="0039465B">
        <w:rPr>
          <w:rFonts w:ascii="Times New Roman" w:hAnsi="Times New Roman" w:cs="Times New Roman"/>
          <w:b w:val="0"/>
          <w:bCs w:val="0"/>
          <w:noProof/>
          <w:sz w:val="22"/>
          <w:szCs w:val="22"/>
        </w:rPr>
        <w:t xml:space="preserve">Discussion </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_Toc112416958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35</w:t>
      </w:r>
      <w:r w:rsidRPr="0039465B">
        <w:rPr>
          <w:rFonts w:ascii="Times New Roman" w:hAnsi="Times New Roman" w:cs="Times New Roman"/>
          <w:b w:val="0"/>
          <w:bCs w:val="0"/>
          <w:noProof/>
          <w:sz w:val="22"/>
          <w:szCs w:val="22"/>
        </w:rPr>
        <w:fldChar w:fldCharType="end"/>
      </w:r>
    </w:p>
    <w:p w14:paraId="26D922C7"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4.1</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Precipitation alteration</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_Toc112416959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35</w:t>
      </w:r>
      <w:r w:rsidRPr="0039465B">
        <w:rPr>
          <w:rFonts w:ascii="Times New Roman" w:hAnsi="Times New Roman" w:cs="Times New Roman"/>
          <w:b w:val="0"/>
          <w:bCs w:val="0"/>
          <w:noProof/>
          <w:sz w:val="21"/>
          <w:szCs w:val="21"/>
        </w:rPr>
        <w:fldChar w:fldCharType="end"/>
      </w:r>
    </w:p>
    <w:p w14:paraId="7317F186"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4.2</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Importance of body size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_Toc112416960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35</w:t>
      </w:r>
      <w:r w:rsidRPr="0039465B">
        <w:rPr>
          <w:rFonts w:ascii="Times New Roman" w:hAnsi="Times New Roman" w:cs="Times New Roman"/>
          <w:b w:val="0"/>
          <w:bCs w:val="0"/>
          <w:noProof/>
          <w:sz w:val="21"/>
          <w:szCs w:val="21"/>
        </w:rPr>
        <w:fldChar w:fldCharType="end"/>
      </w:r>
    </w:p>
    <w:p w14:paraId="78999B96"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4.3</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Intensity of precipitation disturbance</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_Toc112416961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37</w:t>
      </w:r>
      <w:r w:rsidRPr="0039465B">
        <w:rPr>
          <w:rFonts w:ascii="Times New Roman" w:hAnsi="Times New Roman" w:cs="Times New Roman"/>
          <w:b w:val="0"/>
          <w:bCs w:val="0"/>
          <w:noProof/>
          <w:sz w:val="21"/>
          <w:szCs w:val="21"/>
        </w:rPr>
        <w:fldChar w:fldCharType="end"/>
      </w:r>
    </w:p>
    <w:p w14:paraId="37F2B7B6"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4.4</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Diversity</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_Toc112416962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38</w:t>
      </w:r>
      <w:r w:rsidRPr="0039465B">
        <w:rPr>
          <w:rFonts w:ascii="Times New Roman" w:hAnsi="Times New Roman" w:cs="Times New Roman"/>
          <w:b w:val="0"/>
          <w:bCs w:val="0"/>
          <w:noProof/>
          <w:sz w:val="21"/>
          <w:szCs w:val="21"/>
        </w:rPr>
        <w:fldChar w:fldCharType="end"/>
      </w:r>
    </w:p>
    <w:p w14:paraId="757EA272"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lastRenderedPageBreak/>
        <w:t>4.5</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Trophic grouping</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_Toc112416963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39</w:t>
      </w:r>
      <w:r w:rsidRPr="0039465B">
        <w:rPr>
          <w:rFonts w:ascii="Times New Roman" w:hAnsi="Times New Roman" w:cs="Times New Roman"/>
          <w:b w:val="0"/>
          <w:bCs w:val="0"/>
          <w:noProof/>
          <w:sz w:val="21"/>
          <w:szCs w:val="21"/>
        </w:rPr>
        <w:fldChar w:fldCharType="end"/>
      </w:r>
    </w:p>
    <w:p w14:paraId="162AEDBF"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4.6</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Limitations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_Toc112416964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39</w:t>
      </w:r>
      <w:r w:rsidRPr="0039465B">
        <w:rPr>
          <w:rFonts w:ascii="Times New Roman" w:hAnsi="Times New Roman" w:cs="Times New Roman"/>
          <w:b w:val="0"/>
          <w:bCs w:val="0"/>
          <w:noProof/>
          <w:sz w:val="21"/>
          <w:szCs w:val="21"/>
        </w:rPr>
        <w:fldChar w:fldCharType="end"/>
      </w:r>
    </w:p>
    <w:p w14:paraId="07EF7575" w14:textId="77777777" w:rsidR="005523BC" w:rsidRPr="0039465B" w:rsidRDefault="005523BC" w:rsidP="005523BC">
      <w:pPr>
        <w:pStyle w:val="TOC2"/>
        <w:tabs>
          <w:tab w:val="left" w:pos="880"/>
          <w:tab w:val="right" w:leader="dot" w:pos="9016"/>
        </w:tabs>
        <w:rPr>
          <w:rFonts w:ascii="Times New Roman" w:eastAsiaTheme="minorEastAsia" w:hAnsi="Times New Roman" w:cs="Times New Roman"/>
          <w:b w:val="0"/>
          <w:bCs w:val="0"/>
          <w:noProof/>
          <w:lang w:eastAsia="en-GB"/>
        </w:rPr>
      </w:pPr>
      <w:r w:rsidRPr="0039465B">
        <w:rPr>
          <w:rFonts w:ascii="Times New Roman" w:hAnsi="Times New Roman" w:cs="Times New Roman"/>
          <w:b w:val="0"/>
          <w:bCs w:val="0"/>
          <w:noProof/>
          <w:sz w:val="21"/>
          <w:szCs w:val="21"/>
        </w:rPr>
        <w:t>4.7</w:t>
      </w:r>
      <w:r w:rsidRPr="0039465B">
        <w:rPr>
          <w:rFonts w:ascii="Times New Roman" w:eastAsiaTheme="minorEastAsia" w:hAnsi="Times New Roman" w:cs="Times New Roman"/>
          <w:b w:val="0"/>
          <w:bCs w:val="0"/>
          <w:noProof/>
          <w:lang w:eastAsia="en-GB"/>
        </w:rPr>
        <w:tab/>
      </w:r>
      <w:r w:rsidRPr="0039465B">
        <w:rPr>
          <w:rFonts w:ascii="Times New Roman" w:hAnsi="Times New Roman" w:cs="Times New Roman"/>
          <w:b w:val="0"/>
          <w:bCs w:val="0"/>
          <w:noProof/>
          <w:sz w:val="21"/>
          <w:szCs w:val="21"/>
        </w:rPr>
        <w:t>Knowledge gaps and research priorities</w:t>
      </w:r>
      <w:r w:rsidRPr="0039465B">
        <w:rPr>
          <w:rFonts w:ascii="Times New Roman" w:hAnsi="Times New Roman" w:cs="Times New Roman"/>
          <w:b w:val="0"/>
          <w:bCs w:val="0"/>
          <w:noProof/>
          <w:sz w:val="21"/>
          <w:szCs w:val="21"/>
        </w:rPr>
        <w:tab/>
      </w:r>
      <w:r w:rsidRPr="0039465B">
        <w:rPr>
          <w:rFonts w:ascii="Times New Roman" w:hAnsi="Times New Roman" w:cs="Times New Roman"/>
          <w:b w:val="0"/>
          <w:bCs w:val="0"/>
          <w:noProof/>
          <w:sz w:val="21"/>
          <w:szCs w:val="21"/>
        </w:rPr>
        <w:fldChar w:fldCharType="begin"/>
      </w:r>
      <w:r w:rsidRPr="0039465B">
        <w:rPr>
          <w:rFonts w:ascii="Times New Roman" w:hAnsi="Times New Roman" w:cs="Times New Roman"/>
          <w:b w:val="0"/>
          <w:bCs w:val="0"/>
          <w:noProof/>
          <w:sz w:val="21"/>
          <w:szCs w:val="21"/>
        </w:rPr>
        <w:instrText xml:space="preserve"> PAGEREF _Toc112416965 \h </w:instrText>
      </w:r>
      <w:r w:rsidRPr="0039465B">
        <w:rPr>
          <w:rFonts w:ascii="Times New Roman" w:hAnsi="Times New Roman" w:cs="Times New Roman"/>
          <w:b w:val="0"/>
          <w:bCs w:val="0"/>
          <w:noProof/>
          <w:sz w:val="21"/>
          <w:szCs w:val="21"/>
        </w:rPr>
      </w:r>
      <w:r w:rsidRPr="0039465B">
        <w:rPr>
          <w:rFonts w:ascii="Times New Roman" w:hAnsi="Times New Roman" w:cs="Times New Roman"/>
          <w:b w:val="0"/>
          <w:bCs w:val="0"/>
          <w:noProof/>
          <w:sz w:val="21"/>
          <w:szCs w:val="21"/>
        </w:rPr>
        <w:fldChar w:fldCharType="separate"/>
      </w:r>
      <w:r w:rsidRPr="0039465B">
        <w:rPr>
          <w:rFonts w:ascii="Times New Roman" w:hAnsi="Times New Roman" w:cs="Times New Roman"/>
          <w:b w:val="0"/>
          <w:bCs w:val="0"/>
          <w:noProof/>
          <w:sz w:val="21"/>
          <w:szCs w:val="21"/>
        </w:rPr>
        <w:t>40</w:t>
      </w:r>
      <w:r w:rsidRPr="0039465B">
        <w:rPr>
          <w:rFonts w:ascii="Times New Roman" w:hAnsi="Times New Roman" w:cs="Times New Roman"/>
          <w:b w:val="0"/>
          <w:bCs w:val="0"/>
          <w:noProof/>
          <w:sz w:val="21"/>
          <w:szCs w:val="21"/>
        </w:rPr>
        <w:fldChar w:fldCharType="end"/>
      </w:r>
    </w:p>
    <w:p w14:paraId="0879BE68" w14:textId="77777777" w:rsidR="005523BC" w:rsidRPr="0039465B" w:rsidRDefault="005523BC" w:rsidP="005523BC">
      <w:pPr>
        <w:pStyle w:val="TOC1"/>
        <w:tabs>
          <w:tab w:val="left" w:pos="440"/>
          <w:tab w:val="right" w:leader="dot" w:pos="9016"/>
        </w:tabs>
        <w:rPr>
          <w:rFonts w:ascii="Times New Roman" w:eastAsiaTheme="minorEastAsia" w:hAnsi="Times New Roman" w:cs="Times New Roman"/>
          <w:b w:val="0"/>
          <w:bCs w:val="0"/>
          <w:i w:val="0"/>
          <w:iCs w:val="0"/>
          <w:noProof/>
          <w:sz w:val="22"/>
          <w:szCs w:val="22"/>
          <w:lang w:eastAsia="en-GB"/>
        </w:rPr>
      </w:pPr>
      <w:r w:rsidRPr="0039465B">
        <w:rPr>
          <w:rFonts w:ascii="Times New Roman" w:hAnsi="Times New Roman" w:cs="Times New Roman"/>
          <w:b w:val="0"/>
          <w:bCs w:val="0"/>
          <w:noProof/>
          <w:sz w:val="22"/>
          <w:szCs w:val="22"/>
        </w:rPr>
        <w:t>5</w:t>
      </w:r>
      <w:r w:rsidRPr="0039465B">
        <w:rPr>
          <w:rFonts w:ascii="Times New Roman" w:eastAsiaTheme="minorEastAsia" w:hAnsi="Times New Roman" w:cs="Times New Roman"/>
          <w:b w:val="0"/>
          <w:bCs w:val="0"/>
          <w:i w:val="0"/>
          <w:iCs w:val="0"/>
          <w:noProof/>
          <w:sz w:val="22"/>
          <w:szCs w:val="22"/>
          <w:lang w:eastAsia="en-GB"/>
        </w:rPr>
        <w:tab/>
      </w:r>
      <w:r w:rsidRPr="0039465B">
        <w:rPr>
          <w:rFonts w:ascii="Times New Roman" w:hAnsi="Times New Roman" w:cs="Times New Roman"/>
          <w:b w:val="0"/>
          <w:bCs w:val="0"/>
          <w:noProof/>
          <w:sz w:val="22"/>
          <w:szCs w:val="22"/>
        </w:rPr>
        <w:t>Conclusion</w:t>
      </w:r>
      <w:r w:rsidRPr="0039465B">
        <w:rPr>
          <w:rFonts w:ascii="Times New Roman" w:hAnsi="Times New Roman" w:cs="Times New Roman"/>
          <w:b w:val="0"/>
          <w:bCs w:val="0"/>
          <w:noProof/>
          <w:sz w:val="22"/>
          <w:szCs w:val="22"/>
        </w:rPr>
        <w:tab/>
      </w:r>
      <w:r w:rsidRPr="0039465B">
        <w:rPr>
          <w:rFonts w:ascii="Times New Roman" w:hAnsi="Times New Roman" w:cs="Times New Roman"/>
          <w:b w:val="0"/>
          <w:bCs w:val="0"/>
          <w:noProof/>
          <w:sz w:val="22"/>
          <w:szCs w:val="22"/>
        </w:rPr>
        <w:fldChar w:fldCharType="begin"/>
      </w:r>
      <w:r w:rsidRPr="0039465B">
        <w:rPr>
          <w:rFonts w:ascii="Times New Roman" w:hAnsi="Times New Roman" w:cs="Times New Roman"/>
          <w:b w:val="0"/>
          <w:bCs w:val="0"/>
          <w:noProof/>
          <w:sz w:val="22"/>
          <w:szCs w:val="22"/>
        </w:rPr>
        <w:instrText xml:space="preserve"> PAGEREF _Toc112416966 \h </w:instrText>
      </w:r>
      <w:r w:rsidRPr="0039465B">
        <w:rPr>
          <w:rFonts w:ascii="Times New Roman" w:hAnsi="Times New Roman" w:cs="Times New Roman"/>
          <w:b w:val="0"/>
          <w:bCs w:val="0"/>
          <w:noProof/>
          <w:sz w:val="22"/>
          <w:szCs w:val="22"/>
        </w:rPr>
      </w:r>
      <w:r w:rsidRPr="0039465B">
        <w:rPr>
          <w:rFonts w:ascii="Times New Roman" w:hAnsi="Times New Roman" w:cs="Times New Roman"/>
          <w:b w:val="0"/>
          <w:bCs w:val="0"/>
          <w:noProof/>
          <w:sz w:val="22"/>
          <w:szCs w:val="22"/>
        </w:rPr>
        <w:fldChar w:fldCharType="separate"/>
      </w:r>
      <w:r w:rsidRPr="0039465B">
        <w:rPr>
          <w:rFonts w:ascii="Times New Roman" w:hAnsi="Times New Roman" w:cs="Times New Roman"/>
          <w:b w:val="0"/>
          <w:bCs w:val="0"/>
          <w:noProof/>
          <w:sz w:val="22"/>
          <w:szCs w:val="22"/>
        </w:rPr>
        <w:t>41</w:t>
      </w:r>
      <w:r w:rsidRPr="0039465B">
        <w:rPr>
          <w:rFonts w:ascii="Times New Roman" w:hAnsi="Times New Roman" w:cs="Times New Roman"/>
          <w:b w:val="0"/>
          <w:bCs w:val="0"/>
          <w:noProof/>
          <w:sz w:val="22"/>
          <w:szCs w:val="22"/>
        </w:rPr>
        <w:fldChar w:fldCharType="end"/>
      </w:r>
    </w:p>
    <w:p w14:paraId="418A5866" w14:textId="77777777" w:rsidR="005523BC" w:rsidRPr="0039465B" w:rsidRDefault="005523BC" w:rsidP="005523BC">
      <w:pPr>
        <w:spacing w:line="360" w:lineRule="auto"/>
        <w:jc w:val="both"/>
        <w:rPr>
          <w:rFonts w:cs="Times New Roman"/>
          <w:color w:val="000000" w:themeColor="text1"/>
          <w:sz w:val="21"/>
          <w:szCs w:val="21"/>
        </w:rPr>
      </w:pPr>
      <w:r w:rsidRPr="0039465B">
        <w:rPr>
          <w:rFonts w:cs="Times New Roman"/>
          <w:color w:val="000000" w:themeColor="text1"/>
          <w:sz w:val="21"/>
          <w:szCs w:val="21"/>
        </w:rPr>
        <w:fldChar w:fldCharType="end"/>
      </w:r>
    </w:p>
    <w:p w14:paraId="736E18DE" w14:textId="77777777" w:rsidR="005523BC" w:rsidRPr="0039465B" w:rsidRDefault="005523BC" w:rsidP="005523BC">
      <w:pPr>
        <w:rPr>
          <w:rFonts w:cs="Times New Roman"/>
          <w:color w:val="000000" w:themeColor="text1"/>
          <w:sz w:val="21"/>
          <w:szCs w:val="21"/>
        </w:rPr>
      </w:pPr>
      <w:r w:rsidRPr="0039465B">
        <w:rPr>
          <w:rFonts w:cs="Times New Roman"/>
          <w:color w:val="000000" w:themeColor="text1"/>
          <w:sz w:val="21"/>
          <w:szCs w:val="21"/>
        </w:rPr>
        <w:br w:type="page"/>
      </w:r>
    </w:p>
    <w:p w14:paraId="61BCF85A" w14:textId="77777777" w:rsidR="005523BC" w:rsidRDefault="005523BC" w:rsidP="005523BC">
      <w:pPr>
        <w:pStyle w:val="TableofFigures"/>
        <w:tabs>
          <w:tab w:val="right" w:leader="dot" w:pos="9016"/>
        </w:tabs>
        <w:spacing w:line="360" w:lineRule="auto"/>
        <w:rPr>
          <w:rFonts w:cs="Times New Roman"/>
          <w:b/>
          <w:bCs/>
          <w:szCs w:val="22"/>
        </w:rPr>
      </w:pPr>
      <w:commentRangeStart w:id="5"/>
      <w:r>
        <w:rPr>
          <w:rFonts w:cs="Times New Roman"/>
          <w:b/>
          <w:bCs/>
          <w:szCs w:val="22"/>
        </w:rPr>
        <w:lastRenderedPageBreak/>
        <w:t xml:space="preserve">List of figures and tables </w:t>
      </w:r>
      <w:commentRangeEnd w:id="5"/>
      <w:r w:rsidR="00B233E3">
        <w:rPr>
          <w:rStyle w:val="CommentReference"/>
        </w:rPr>
        <w:commentReference w:id="5"/>
      </w:r>
    </w:p>
    <w:p w14:paraId="299090B4" w14:textId="77777777" w:rsidR="005523BC" w:rsidRPr="00CD364E" w:rsidRDefault="005523BC" w:rsidP="005523BC"/>
    <w:p w14:paraId="2A0C1478"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szCs w:val="22"/>
        </w:rPr>
        <w:fldChar w:fldCharType="begin"/>
      </w:r>
      <w:r w:rsidRPr="00DC04B8">
        <w:rPr>
          <w:rFonts w:cs="Times New Roman"/>
          <w:szCs w:val="22"/>
        </w:rPr>
        <w:instrText xml:space="preserve"> TOC \c "Figure" </w:instrText>
      </w:r>
      <w:r w:rsidRPr="00DC04B8">
        <w:rPr>
          <w:rFonts w:cs="Times New Roman"/>
          <w:szCs w:val="22"/>
        </w:rPr>
        <w:fldChar w:fldCharType="separate"/>
      </w:r>
      <w:r w:rsidRPr="00DC04B8">
        <w:rPr>
          <w:rFonts w:cs="Times New Roman"/>
          <w:noProof/>
          <w:color w:val="000000" w:themeColor="text1"/>
          <w:szCs w:val="22"/>
        </w:rPr>
        <w:t>Figure 1. Size classification of soil fauna according to body width</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_Toc112412994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8</w:t>
      </w:r>
      <w:r w:rsidRPr="00DC04B8">
        <w:rPr>
          <w:rFonts w:cs="Times New Roman"/>
          <w:noProof/>
          <w:szCs w:val="22"/>
        </w:rPr>
        <w:fldChar w:fldCharType="end"/>
      </w:r>
    </w:p>
    <w:p w14:paraId="2C7A1996"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2. Geographic location of studies and Whittaker biomes</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_Toc112412995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25</w:t>
      </w:r>
      <w:r w:rsidRPr="00DC04B8">
        <w:rPr>
          <w:rFonts w:cs="Times New Roman"/>
          <w:noProof/>
          <w:szCs w:val="22"/>
        </w:rPr>
        <w:fldChar w:fldCharType="end"/>
      </w:r>
    </w:p>
    <w:p w14:paraId="633448BC"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3. Response of soil fauna abundance and diversiy to precipition alterations</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_Toc112412996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26</w:t>
      </w:r>
      <w:r w:rsidRPr="00DC04B8">
        <w:rPr>
          <w:rFonts w:cs="Times New Roman"/>
          <w:noProof/>
          <w:szCs w:val="22"/>
        </w:rPr>
        <w:fldChar w:fldCharType="end"/>
      </w:r>
    </w:p>
    <w:p w14:paraId="67D74BCE"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 xml:space="preserve">Figure 4. </w:t>
      </w:r>
      <w:r w:rsidRPr="00DC04B8">
        <w:rPr>
          <w:rFonts w:cs="Times New Roman"/>
          <w:noProof/>
          <w:szCs w:val="22"/>
        </w:rPr>
        <w:t>Effect of the magnitude of precipitation reduction on soil biota diversity</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_Toc112412997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28</w:t>
      </w:r>
      <w:r w:rsidRPr="00DC04B8">
        <w:rPr>
          <w:rFonts w:cs="Times New Roman"/>
          <w:noProof/>
          <w:szCs w:val="22"/>
        </w:rPr>
        <w:fldChar w:fldCharType="end"/>
      </w:r>
    </w:p>
    <w:p w14:paraId="4984132C"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 xml:space="preserve">Figure 6. </w:t>
      </w:r>
      <w:r w:rsidRPr="00DC04B8">
        <w:rPr>
          <w:rFonts w:cs="Times New Roman"/>
          <w:noProof/>
          <w:szCs w:val="22"/>
        </w:rPr>
        <w:t>Effect of the magnitude of precipitation reduction on soil biota diversity</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_Toc112412998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29</w:t>
      </w:r>
      <w:r w:rsidRPr="00DC04B8">
        <w:rPr>
          <w:rFonts w:cs="Times New Roman"/>
          <w:noProof/>
          <w:szCs w:val="22"/>
        </w:rPr>
        <w:fldChar w:fldCharType="end"/>
      </w:r>
    </w:p>
    <w:p w14:paraId="6AE06A0E"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5. Effect of the duration of precipitation increase treatment on the abundance of microfauna, mesofauna and macrofauna</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_Toc112412999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29</w:t>
      </w:r>
      <w:r w:rsidRPr="00DC04B8">
        <w:rPr>
          <w:rFonts w:cs="Times New Roman"/>
          <w:noProof/>
          <w:szCs w:val="22"/>
        </w:rPr>
        <w:fldChar w:fldCharType="end"/>
      </w:r>
    </w:p>
    <w:p w14:paraId="3E518A94"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szCs w:val="22"/>
        </w:rPr>
        <w:t>Figure 7. Response of soil biota diversity to the intensity of precipitation reduction</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_Toc112413000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30</w:t>
      </w:r>
      <w:r w:rsidRPr="00DC04B8">
        <w:rPr>
          <w:rFonts w:cs="Times New Roman"/>
          <w:noProof/>
          <w:szCs w:val="22"/>
        </w:rPr>
        <w:fldChar w:fldCharType="end"/>
      </w:r>
    </w:p>
    <w:p w14:paraId="593E3465"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8. Response of microfauna, mesofauna and macrofauna to the intensity of precipitation alteration. l</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_Toc112413001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31</w:t>
      </w:r>
      <w:r w:rsidRPr="00DC04B8">
        <w:rPr>
          <w:rFonts w:cs="Times New Roman"/>
          <w:noProof/>
          <w:szCs w:val="22"/>
        </w:rPr>
        <w:fldChar w:fldCharType="end"/>
      </w:r>
    </w:p>
    <w:p w14:paraId="426CDE5C"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9. Response of trophic levels of soil biota to the duration of precipitation alteration</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_Toc112413002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33</w:t>
      </w:r>
      <w:r w:rsidRPr="00DC04B8">
        <w:rPr>
          <w:rFonts w:cs="Times New Roman"/>
          <w:noProof/>
          <w:szCs w:val="22"/>
        </w:rPr>
        <w:fldChar w:fldCharType="end"/>
      </w:r>
    </w:p>
    <w:p w14:paraId="659B36D4" w14:textId="77777777" w:rsidR="005523BC" w:rsidRPr="00DC04B8" w:rsidRDefault="005523BC" w:rsidP="005523BC">
      <w:pPr>
        <w:pStyle w:val="TableofFigures"/>
        <w:tabs>
          <w:tab w:val="right" w:leader="dot" w:pos="9016"/>
        </w:tabs>
        <w:spacing w:line="360" w:lineRule="auto"/>
        <w:rPr>
          <w:rFonts w:cs="Times New Roman"/>
          <w:noProof/>
          <w:color w:val="000000" w:themeColor="text1"/>
          <w:szCs w:val="22"/>
        </w:rPr>
      </w:pPr>
      <w:r w:rsidRPr="00DC04B8">
        <w:rPr>
          <w:rFonts w:cs="Times New Roman"/>
          <w:noProof/>
          <w:color w:val="000000" w:themeColor="text1"/>
          <w:szCs w:val="22"/>
        </w:rPr>
        <w:t>Figure 10. Comparison of experimental manipulations of precipitaion change to projected future conditions</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_Toc112413003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35</w:t>
      </w:r>
      <w:r w:rsidRPr="00DC04B8">
        <w:rPr>
          <w:rFonts w:cs="Times New Roman"/>
          <w:noProof/>
          <w:szCs w:val="22"/>
        </w:rPr>
        <w:fldChar w:fldCharType="end"/>
      </w:r>
    </w:p>
    <w:p w14:paraId="0E9340D4" w14:textId="77777777" w:rsidR="005523BC" w:rsidRPr="00DC04B8" w:rsidRDefault="005523BC" w:rsidP="005523BC">
      <w:pPr>
        <w:pStyle w:val="TableofFigures"/>
        <w:tabs>
          <w:tab w:val="right" w:leader="dot" w:pos="9016"/>
        </w:tabs>
        <w:spacing w:line="360" w:lineRule="auto"/>
        <w:rPr>
          <w:rFonts w:eastAsiaTheme="minorEastAsia" w:cs="Times New Roman"/>
          <w:noProof/>
          <w:szCs w:val="22"/>
          <w:lang w:eastAsia="en-GB"/>
        </w:rPr>
      </w:pPr>
      <w:r w:rsidRPr="00DC04B8">
        <w:rPr>
          <w:rFonts w:cs="Times New Roman"/>
          <w:noProof/>
          <w:color w:val="000000" w:themeColor="text1"/>
          <w:szCs w:val="22"/>
        </w:rPr>
        <w:t>Figure 4. Response of soil fauna abundance and diversity of microfauna, mesofauna and macrofauna after precipitation alterations</w:t>
      </w:r>
      <w:r w:rsidRPr="00DC04B8">
        <w:rPr>
          <w:rFonts w:cs="Times New Roman"/>
          <w:noProof/>
          <w:szCs w:val="22"/>
        </w:rPr>
        <w:tab/>
      </w:r>
      <w:r w:rsidRPr="00DC04B8">
        <w:rPr>
          <w:rFonts w:cs="Times New Roman"/>
          <w:noProof/>
          <w:szCs w:val="22"/>
        </w:rPr>
        <w:fldChar w:fldCharType="begin"/>
      </w:r>
      <w:r w:rsidRPr="00DC04B8">
        <w:rPr>
          <w:rFonts w:cs="Times New Roman"/>
          <w:noProof/>
          <w:szCs w:val="22"/>
        </w:rPr>
        <w:instrText xml:space="preserve"> PAGEREF _Toc112413005 \h </w:instrText>
      </w:r>
      <w:r w:rsidRPr="00DC04B8">
        <w:rPr>
          <w:rFonts w:cs="Times New Roman"/>
          <w:noProof/>
          <w:szCs w:val="22"/>
        </w:rPr>
      </w:r>
      <w:r w:rsidRPr="00DC04B8">
        <w:rPr>
          <w:rFonts w:cs="Times New Roman"/>
          <w:noProof/>
          <w:szCs w:val="22"/>
        </w:rPr>
        <w:fldChar w:fldCharType="separate"/>
      </w:r>
      <w:r w:rsidRPr="00DC04B8">
        <w:rPr>
          <w:rFonts w:cs="Times New Roman"/>
          <w:noProof/>
          <w:szCs w:val="22"/>
        </w:rPr>
        <w:t>49</w:t>
      </w:r>
      <w:r w:rsidRPr="00DC04B8">
        <w:rPr>
          <w:rFonts w:cs="Times New Roman"/>
          <w:noProof/>
          <w:szCs w:val="22"/>
        </w:rPr>
        <w:fldChar w:fldCharType="end"/>
      </w:r>
    </w:p>
    <w:p w14:paraId="422AC860" w14:textId="77777777" w:rsidR="005523BC" w:rsidRPr="00CD364E" w:rsidRDefault="005523BC" w:rsidP="005523BC">
      <w:pPr>
        <w:pStyle w:val="TableofFigures"/>
        <w:tabs>
          <w:tab w:val="right" w:leader="dot" w:pos="9016"/>
        </w:tabs>
        <w:spacing w:line="360" w:lineRule="auto"/>
        <w:rPr>
          <w:rFonts w:cs="Times New Roman"/>
          <w:szCs w:val="22"/>
        </w:rPr>
      </w:pPr>
      <w:r w:rsidRPr="00DC04B8">
        <w:rPr>
          <w:rFonts w:cs="Times New Roman"/>
          <w:szCs w:val="22"/>
        </w:rPr>
        <w:fldChar w:fldCharType="end"/>
      </w:r>
      <w:r w:rsidRPr="00044928">
        <w:rPr>
          <w:rFonts w:cs="Times New Roman"/>
          <w:szCs w:val="22"/>
        </w:rPr>
        <w:fldChar w:fldCharType="begin"/>
      </w:r>
      <w:r w:rsidRPr="00044928">
        <w:rPr>
          <w:rFonts w:cs="Times New Roman"/>
          <w:szCs w:val="22"/>
        </w:rPr>
        <w:instrText xml:space="preserve"> TOC \c "Table" </w:instrText>
      </w:r>
      <w:r w:rsidRPr="00044928">
        <w:rPr>
          <w:rFonts w:cs="Times New Roman"/>
          <w:szCs w:val="22"/>
        </w:rPr>
        <w:fldChar w:fldCharType="separate"/>
      </w:r>
      <w:r w:rsidRPr="00044928">
        <w:rPr>
          <w:rFonts w:cs="Times New Roman"/>
          <w:noProof/>
          <w:color w:val="000000" w:themeColor="text1"/>
          <w:szCs w:val="22"/>
        </w:rPr>
        <w:t>Table 1 Terms associated with different PECO elements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_Toc112413802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13</w:t>
      </w:r>
      <w:r w:rsidRPr="00044928">
        <w:rPr>
          <w:rFonts w:cs="Times New Roman"/>
          <w:noProof/>
          <w:szCs w:val="22"/>
        </w:rPr>
        <w:fldChar w:fldCharType="end"/>
      </w:r>
    </w:p>
    <w:p w14:paraId="7E55F006"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2. Meta-data extracted from each study</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_Toc112413803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15</w:t>
      </w:r>
      <w:r w:rsidRPr="00044928">
        <w:rPr>
          <w:rFonts w:cs="Times New Roman"/>
          <w:noProof/>
          <w:szCs w:val="22"/>
        </w:rPr>
        <w:fldChar w:fldCharType="end"/>
      </w:r>
    </w:p>
    <w:p w14:paraId="41E61EA0"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3. Description and range of predictor variables used in the models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_Toc112413804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18</w:t>
      </w:r>
      <w:r w:rsidRPr="00044928">
        <w:rPr>
          <w:rFonts w:cs="Times New Roman"/>
          <w:noProof/>
          <w:szCs w:val="22"/>
        </w:rPr>
        <w:fldChar w:fldCharType="end"/>
      </w:r>
    </w:p>
    <w:p w14:paraId="3431B120"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4. Summary table of articles included in this meta-analysis..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_Toc112413805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20</w:t>
      </w:r>
      <w:r w:rsidRPr="00044928">
        <w:rPr>
          <w:rFonts w:cs="Times New Roman"/>
          <w:noProof/>
          <w:szCs w:val="22"/>
        </w:rPr>
        <w:fldChar w:fldCharType="end"/>
      </w:r>
    </w:p>
    <w:p w14:paraId="7164D9A9"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5. Pearson's correlation of effect size with variables possibly contributing to bias.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_Toc112413806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23</w:t>
      </w:r>
      <w:r w:rsidRPr="00044928">
        <w:rPr>
          <w:rFonts w:cs="Times New Roman"/>
          <w:noProof/>
          <w:szCs w:val="22"/>
        </w:rPr>
        <w:fldChar w:fldCharType="end"/>
      </w:r>
    </w:p>
    <w:p w14:paraId="44FF1BB6"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6. Linear mixed-effects model summary table for diversity and abundance indices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_Toc112413807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26</w:t>
      </w:r>
      <w:r w:rsidRPr="00044928">
        <w:rPr>
          <w:rFonts w:cs="Times New Roman"/>
          <w:noProof/>
          <w:szCs w:val="22"/>
        </w:rPr>
        <w:fldChar w:fldCharType="end"/>
      </w:r>
    </w:p>
    <w:p w14:paraId="09D6DD94" w14:textId="77777777" w:rsidR="005523BC" w:rsidRPr="00044928" w:rsidRDefault="005523BC" w:rsidP="005523BC">
      <w:pPr>
        <w:pStyle w:val="TableofFigures"/>
        <w:tabs>
          <w:tab w:val="right" w:leader="dot" w:pos="9016"/>
        </w:tabs>
        <w:spacing w:line="360" w:lineRule="auto"/>
        <w:rPr>
          <w:rFonts w:eastAsiaTheme="minorEastAsia" w:cs="Times New Roman"/>
          <w:noProof/>
          <w:szCs w:val="22"/>
          <w:lang w:eastAsia="en-GB"/>
        </w:rPr>
      </w:pPr>
      <w:r w:rsidRPr="00044928">
        <w:rPr>
          <w:rFonts w:cs="Times New Roman"/>
          <w:noProof/>
          <w:color w:val="000000" w:themeColor="text1"/>
          <w:szCs w:val="22"/>
        </w:rPr>
        <w:t>Table 7. Variables included in linear mixed-effect models</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_Toc112413808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26</w:t>
      </w:r>
      <w:r w:rsidRPr="00044928">
        <w:rPr>
          <w:rFonts w:cs="Times New Roman"/>
          <w:noProof/>
          <w:szCs w:val="22"/>
        </w:rPr>
        <w:fldChar w:fldCharType="end"/>
      </w:r>
    </w:p>
    <w:p w14:paraId="12FF1CAF" w14:textId="77777777" w:rsidR="005523BC" w:rsidRPr="00044928" w:rsidRDefault="005523BC" w:rsidP="005523BC">
      <w:pPr>
        <w:pStyle w:val="TableofFigures"/>
        <w:tabs>
          <w:tab w:val="right" w:leader="dot" w:pos="9016"/>
        </w:tabs>
        <w:spacing w:line="360" w:lineRule="auto"/>
        <w:rPr>
          <w:rFonts w:cs="Times New Roman"/>
          <w:noProof/>
          <w:szCs w:val="22"/>
        </w:rPr>
      </w:pPr>
      <w:r w:rsidRPr="00044928">
        <w:rPr>
          <w:rFonts w:cs="Times New Roman"/>
          <w:noProof/>
          <w:color w:val="000000" w:themeColor="text1"/>
          <w:szCs w:val="22"/>
        </w:rPr>
        <w:t>Table 8. Pearson’s correlation coefficient between values in primary literature and externally sourced data</w:t>
      </w:r>
      <w:r w:rsidRPr="00044928">
        <w:rPr>
          <w:rFonts w:cs="Times New Roman"/>
          <w:noProof/>
          <w:szCs w:val="22"/>
        </w:rPr>
        <w:tab/>
      </w:r>
      <w:r w:rsidRPr="00044928">
        <w:rPr>
          <w:rFonts w:cs="Times New Roman"/>
          <w:noProof/>
          <w:szCs w:val="22"/>
        </w:rPr>
        <w:fldChar w:fldCharType="begin"/>
      </w:r>
      <w:r w:rsidRPr="00044928">
        <w:rPr>
          <w:rFonts w:cs="Times New Roman"/>
          <w:noProof/>
          <w:szCs w:val="22"/>
        </w:rPr>
        <w:instrText xml:space="preserve"> PAGEREF _Toc112413809 \h </w:instrText>
      </w:r>
      <w:r w:rsidRPr="00044928">
        <w:rPr>
          <w:rFonts w:cs="Times New Roman"/>
          <w:noProof/>
          <w:szCs w:val="22"/>
        </w:rPr>
      </w:r>
      <w:r w:rsidRPr="00044928">
        <w:rPr>
          <w:rFonts w:cs="Times New Roman"/>
          <w:noProof/>
          <w:szCs w:val="22"/>
        </w:rPr>
        <w:fldChar w:fldCharType="separate"/>
      </w:r>
      <w:r w:rsidRPr="00044928">
        <w:rPr>
          <w:rFonts w:cs="Times New Roman"/>
          <w:noProof/>
          <w:szCs w:val="22"/>
        </w:rPr>
        <w:t>33</w:t>
      </w:r>
      <w:r w:rsidRPr="00044928">
        <w:rPr>
          <w:rFonts w:cs="Times New Roman"/>
          <w:noProof/>
          <w:szCs w:val="22"/>
        </w:rPr>
        <w:fldChar w:fldCharType="end"/>
      </w:r>
    </w:p>
    <w:p w14:paraId="5FFC159A" w14:textId="77777777" w:rsidR="005523BC" w:rsidRPr="00044928" w:rsidRDefault="005523BC" w:rsidP="005523BC">
      <w:pPr>
        <w:spacing w:line="360" w:lineRule="auto"/>
        <w:rPr>
          <w:rFonts w:cs="Times New Roman"/>
          <w:szCs w:val="22"/>
        </w:rPr>
      </w:pPr>
    </w:p>
    <w:p w14:paraId="64D59F57" w14:textId="77777777" w:rsidR="005523BC" w:rsidRPr="00044928" w:rsidRDefault="005523BC" w:rsidP="005523BC">
      <w:pPr>
        <w:spacing w:line="360" w:lineRule="auto"/>
        <w:rPr>
          <w:rFonts w:cs="Times New Roman"/>
          <w:szCs w:val="22"/>
        </w:rPr>
      </w:pPr>
    </w:p>
    <w:p w14:paraId="724ECA1C" w14:textId="77777777" w:rsidR="005523BC" w:rsidRDefault="005523BC" w:rsidP="005523BC">
      <w:pPr>
        <w:rPr>
          <w:rFonts w:cs="Times New Roman"/>
          <w:szCs w:val="22"/>
        </w:rPr>
        <w:sectPr w:rsidR="005523BC" w:rsidSect="00CB3ACF">
          <w:pgSz w:w="11906" w:h="16838"/>
          <w:pgMar w:top="1440" w:right="1440" w:bottom="1440" w:left="1440" w:header="708" w:footer="708" w:gutter="0"/>
          <w:cols w:space="708"/>
          <w:docGrid w:linePitch="360"/>
        </w:sectPr>
      </w:pPr>
      <w:r w:rsidRPr="00044928">
        <w:rPr>
          <w:rFonts w:cs="Times New Roman"/>
          <w:szCs w:val="22"/>
        </w:rPr>
        <w:fldChar w:fldCharType="end"/>
      </w:r>
    </w:p>
    <w:p w14:paraId="53AC7787" w14:textId="77777777" w:rsidR="005523BC" w:rsidRPr="000A0441" w:rsidRDefault="005523BC" w:rsidP="005523BC">
      <w:pPr>
        <w:pStyle w:val="Heading1"/>
      </w:pPr>
      <w:bookmarkStart w:id="6" w:name="_Toc112416623"/>
      <w:bookmarkStart w:id="7" w:name="_Toc112416928"/>
      <w:r>
        <w:lastRenderedPageBreak/>
        <w:t>Introduction</w:t>
      </w:r>
      <w:bookmarkEnd w:id="6"/>
      <w:bookmarkEnd w:id="7"/>
    </w:p>
    <w:p w14:paraId="1A724A7D" w14:textId="62A5FC9D" w:rsidR="005523BC" w:rsidRPr="000A0441" w:rsidRDefault="005523BC" w:rsidP="005523BC">
      <w:pPr>
        <w:spacing w:line="360" w:lineRule="auto"/>
        <w:jc w:val="both"/>
        <w:rPr>
          <w:rFonts w:cs="Times New Roman"/>
          <w:color w:val="FF0000"/>
          <w:szCs w:val="22"/>
        </w:rPr>
      </w:pPr>
      <w:r w:rsidRPr="000A0441">
        <w:rPr>
          <w:rFonts w:cs="Times New Roman"/>
          <w:color w:val="000000" w:themeColor="text1"/>
          <w:szCs w:val="22"/>
        </w:rPr>
        <w:t xml:space="preserve">Soil is the largest reservoir of biodiversity on Earth, home to one quarter of all living species </w:t>
      </w:r>
      <w:sdt>
        <w:sdtPr>
          <w:rPr>
            <w:rFonts w:cs="Times New Roman"/>
            <w:color w:val="000000"/>
            <w:szCs w:val="22"/>
          </w:rPr>
          <w:tag w:val="MENDELEY_CITATION_v3_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"/>
          <w:id w:val="-1536188663"/>
          <w:placeholder>
            <w:docPart w:val="8C10A7D549282E43B9079DAA59A69E79"/>
          </w:placeholder>
        </w:sdtPr>
        <w:sdtContent>
          <w:r w:rsidR="007A3662" w:rsidRPr="007A3662">
            <w:rPr>
              <w:rFonts w:cs="Times New Roman"/>
              <w:color w:val="000000"/>
              <w:szCs w:val="22"/>
            </w:rPr>
            <w:t>(FAO, 2020)</w:t>
          </w:r>
        </w:sdtContent>
      </w:sdt>
      <w:r w:rsidRPr="000A0441">
        <w:rPr>
          <w:rFonts w:cs="Times New Roman"/>
          <w:color w:val="000000" w:themeColor="text1"/>
          <w:szCs w:val="22"/>
        </w:rPr>
        <w:t>. Soil fauna are integral to maintaining the threatened carbon sink in forests through their role in organic matter mineralisation, regulating primary production, and developing the soil structure (</w:t>
      </w:r>
      <w:proofErr w:type="spellStart"/>
      <w:r w:rsidRPr="000A0441">
        <w:rPr>
          <w:rFonts w:cs="Times New Roman"/>
          <w:color w:val="000000" w:themeColor="text1"/>
          <w:szCs w:val="22"/>
        </w:rPr>
        <w:t>Verhoef</w:t>
      </w:r>
      <w:proofErr w:type="spellEnd"/>
      <w:r w:rsidRPr="000A0441">
        <w:rPr>
          <w:rFonts w:cs="Times New Roman"/>
          <w:color w:val="000000" w:themeColor="text1"/>
          <w:szCs w:val="22"/>
        </w:rPr>
        <w:t xml:space="preserve">, 2004). Therefore, scientific research and public discourse have become increasingly aware of the potential ability of soil communities to contribute to tackling the major environmental crisis of our time </w:t>
      </w:r>
      <w:r w:rsidRPr="000A0441">
        <w:rPr>
          <w:rFonts w:cs="Times New Roman"/>
          <w:b/>
          <w:bCs/>
          <w:color w:val="FF0000"/>
          <w:szCs w:val="22"/>
        </w:rPr>
        <w:t xml:space="preserve">(Monbiot, 2022). </w:t>
      </w:r>
      <w:r w:rsidRPr="000A0441">
        <w:rPr>
          <w:rFonts w:cs="Times New Roman"/>
          <w:color w:val="FF0000"/>
          <w:szCs w:val="22"/>
        </w:rPr>
        <w:t xml:space="preserve">However, forest soil communities are threatened by both physical habitat degradation and the adverse effects of global change </w:t>
      </w:r>
      <w:sdt>
        <w:sdtPr>
          <w:rPr>
            <w:rFonts w:cs="Times New Roman"/>
            <w:color w:val="000000"/>
            <w:szCs w:val="22"/>
          </w:rPr>
          <w:tag w:val="MENDELEY_CITATION_v3_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"/>
          <w:id w:val="912664196"/>
          <w:placeholder>
            <w:docPart w:val="B7E6FEF7A415F94A92A0659E7B8A2BC1"/>
          </w:placeholder>
        </w:sdtPr>
        <w:sdtContent>
          <w:r w:rsidR="007A3662" w:rsidRPr="007A3662">
            <w:rPr>
              <w:rFonts w:cs="Times New Roman"/>
              <w:color w:val="000000"/>
              <w:szCs w:val="22"/>
            </w:rPr>
            <w:t>(Tibbett et al., 2020)</w:t>
          </w:r>
        </w:sdtContent>
      </w:sdt>
      <w:r w:rsidRPr="000A0441">
        <w:rPr>
          <w:rFonts w:cs="Times New Roman"/>
          <w:color w:val="FF0000"/>
          <w:szCs w:val="22"/>
        </w:rPr>
        <w:t>. Changes in the hydrological cycle, driven by climate change, will increase the frequency and magnitude of extreme precipitation and dry events experienced by forest soils (</w:t>
      </w:r>
      <w:r w:rsidRPr="000A0441">
        <w:rPr>
          <w:rFonts w:cs="Times New Roman"/>
          <w:b/>
          <w:bCs/>
          <w:color w:val="FF0000"/>
          <w:szCs w:val="22"/>
        </w:rPr>
        <w:t>IPCC, 2019</w:t>
      </w:r>
      <w:r w:rsidRPr="000A0441">
        <w:rPr>
          <w:rFonts w:cs="Times New Roman"/>
          <w:color w:val="FF0000"/>
          <w:szCs w:val="22"/>
        </w:rPr>
        <w:t>). Due to the contribution of soil biota to providing key ecosystem services, interest in threats to soil biota has grown and is an increasingly active scientific field.</w:t>
      </w:r>
      <w:r w:rsidRPr="000A0441">
        <w:rPr>
          <w:rFonts w:cs="Times New Roman"/>
          <w:color w:val="000000" w:themeColor="text1"/>
          <w:szCs w:val="22"/>
        </w:rPr>
        <w:t xml:space="preserve"> This research project conducts a meta-analysis of soil fauna literature to investigate whether there are general patterns in the response of forest soil biota to extreme precipitation increases and decreases and what variables influence the impact of precipitation alteration. </w:t>
      </w:r>
      <w:r w:rsidR="00002335">
        <w:rPr>
          <w:rFonts w:cs="Times New Roman"/>
          <w:color w:val="000000" w:themeColor="text1"/>
          <w:szCs w:val="22"/>
        </w:rPr>
        <w:t>Section</w:t>
      </w:r>
      <w:r w:rsidRPr="000A0441">
        <w:rPr>
          <w:rFonts w:cs="Times New Roman"/>
          <w:color w:val="000000" w:themeColor="text1"/>
          <w:szCs w:val="22"/>
        </w:rPr>
        <w:t xml:space="preserve"> 1 details the context and rationale of the study and </w:t>
      </w:r>
      <w:r w:rsidR="00002335">
        <w:rPr>
          <w:rFonts w:cs="Times New Roman"/>
          <w:color w:val="000000" w:themeColor="text1"/>
          <w:szCs w:val="22"/>
        </w:rPr>
        <w:t>Section</w:t>
      </w:r>
      <w:r w:rsidRPr="000A0441">
        <w:rPr>
          <w:rFonts w:cs="Times New Roman"/>
          <w:color w:val="000000" w:themeColor="text1"/>
          <w:szCs w:val="22"/>
        </w:rPr>
        <w:t xml:space="preserve"> 2 describes the methodology. The results are presented in </w:t>
      </w:r>
      <w:r w:rsidR="00002335">
        <w:rPr>
          <w:rFonts w:cs="Times New Roman"/>
          <w:color w:val="000000" w:themeColor="text1"/>
          <w:szCs w:val="22"/>
        </w:rPr>
        <w:t>Section</w:t>
      </w:r>
      <w:r w:rsidRPr="000A0441">
        <w:rPr>
          <w:rFonts w:cs="Times New Roman"/>
          <w:color w:val="000000" w:themeColor="text1"/>
          <w:szCs w:val="22"/>
        </w:rPr>
        <w:t xml:space="preserve"> 3 and discussed in </w:t>
      </w:r>
      <w:r w:rsidR="00002335">
        <w:rPr>
          <w:rFonts w:cs="Times New Roman"/>
          <w:color w:val="000000" w:themeColor="text1"/>
          <w:szCs w:val="22"/>
        </w:rPr>
        <w:t>Section</w:t>
      </w:r>
      <w:r w:rsidRPr="000A0441">
        <w:rPr>
          <w:rFonts w:cs="Times New Roman"/>
          <w:color w:val="000000" w:themeColor="text1"/>
          <w:szCs w:val="22"/>
        </w:rPr>
        <w:t xml:space="preserve"> 4. </w:t>
      </w:r>
      <w:r w:rsidR="00002335">
        <w:rPr>
          <w:rFonts w:cs="Times New Roman"/>
          <w:color w:val="000000" w:themeColor="text1"/>
          <w:szCs w:val="22"/>
        </w:rPr>
        <w:t>Section</w:t>
      </w:r>
      <w:r w:rsidRPr="000A0441">
        <w:rPr>
          <w:rFonts w:cs="Times New Roman"/>
          <w:color w:val="000000" w:themeColor="text1"/>
          <w:szCs w:val="22"/>
        </w:rPr>
        <w:t xml:space="preserve"> 4 also includes study limitations, knowledge gaps in the literature and recommended research priorities for understanding the consequences of changing precipitation regimes for soil communities. </w:t>
      </w:r>
    </w:p>
    <w:p w14:paraId="2DA06C16" w14:textId="77777777" w:rsidR="005523BC" w:rsidRPr="00C23722" w:rsidRDefault="005523BC" w:rsidP="005523BC">
      <w:pPr>
        <w:spacing w:line="360" w:lineRule="auto"/>
        <w:jc w:val="both"/>
        <w:rPr>
          <w:rFonts w:cs="Times New Roman"/>
          <w:szCs w:val="22"/>
        </w:rPr>
      </w:pPr>
    </w:p>
    <w:p w14:paraId="7E5F5730" w14:textId="77777777" w:rsidR="005523BC" w:rsidRPr="000A0441" w:rsidRDefault="005523BC" w:rsidP="005523BC">
      <w:pPr>
        <w:pStyle w:val="Heading2"/>
      </w:pPr>
      <w:bookmarkStart w:id="8" w:name="_Toc112416624"/>
      <w:bookmarkStart w:id="9" w:name="_Toc112416929"/>
      <w:r w:rsidRPr="000A0441">
        <w:t>Environmental change</w:t>
      </w:r>
      <w:bookmarkEnd w:id="8"/>
      <w:bookmarkEnd w:id="9"/>
    </w:p>
    <w:p w14:paraId="2AA0CC6B" w14:textId="7F03E7B2" w:rsidR="005523BC" w:rsidRPr="000A0441" w:rsidRDefault="005523BC" w:rsidP="005523BC">
      <w:pPr>
        <w:spacing w:line="360" w:lineRule="auto"/>
        <w:jc w:val="both"/>
        <w:rPr>
          <w:rFonts w:cs="Times New Roman"/>
          <w:szCs w:val="22"/>
        </w:rPr>
      </w:pPr>
      <w:r w:rsidRPr="000A0441">
        <w:rPr>
          <w:rFonts w:cs="Times New Roman"/>
          <w:szCs w:val="22"/>
        </w:rPr>
        <w:t xml:space="preserve">Greenhouse gas emissions from human activities have caused unprecedented changes in the global climate (IPCC, 2019). Projected alterations of global atmospheric circulation and hydrological processes will modify mean annual precipitation and precipitation variability (IPCC, </w:t>
      </w:r>
      <w:r w:rsidRPr="000A0441">
        <w:rPr>
          <w:rFonts w:cs="Times New Roman"/>
          <w:b/>
          <w:bCs/>
          <w:szCs w:val="22"/>
        </w:rPr>
        <w:t>REF</w:t>
      </w:r>
      <w:r w:rsidRPr="000A0441">
        <w:rPr>
          <w:rFonts w:cs="Times New Roman"/>
          <w:szCs w:val="22"/>
        </w:rPr>
        <w:t xml:space="preserve">). Changes manifest as expansions of arid regions (Seager et al., 2018) and increased frequency and severity of extreme precipitation events </w:t>
      </w:r>
      <w:sdt>
        <w:sdtPr>
          <w:rPr>
            <w:rFonts w:cs="Times New Roman"/>
            <w:color w:val="000000"/>
            <w:szCs w:val="22"/>
          </w:rPr>
          <w:tag w:val="MENDELEY_CITATION_v3_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"/>
          <w:id w:val="-1833138060"/>
          <w:placeholder>
            <w:docPart w:val="29BC80A2CFFB0840884C250131914AA5"/>
          </w:placeholder>
        </w:sdtPr>
        <w:sdtContent>
          <w:r w:rsidR="007A3662" w:rsidRPr="007A3662">
            <w:rPr>
              <w:rFonts w:eastAsia="Times New Roman"/>
              <w:color w:val="000000"/>
            </w:rPr>
            <w:t>(Y. Sun et al., 2007)</w:t>
          </w:r>
        </w:sdtContent>
      </w:sdt>
      <w:r w:rsidRPr="000A0441">
        <w:rPr>
          <w:rFonts w:cs="Times New Roman"/>
          <w:szCs w:val="22"/>
        </w:rPr>
        <w:t xml:space="preserve">. </w:t>
      </w:r>
      <w:r w:rsidRPr="000A0441">
        <w:rPr>
          <w:rFonts w:cs="Times New Roman"/>
          <w:color w:val="000000" w:themeColor="text1"/>
          <w:szCs w:val="22"/>
        </w:rPr>
        <w:t xml:space="preserve">The altered precipitation regimes are anticipated to profoundly alter the functioning and structure of terrestrial ecosystems </w:t>
      </w:r>
      <w:sdt>
        <w:sdtPr>
          <w:rPr>
            <w:rFonts w:cs="Times New Roman"/>
            <w:color w:val="000000"/>
            <w:szCs w:val="22"/>
          </w:rPr>
          <w:tag w:val="MENDELEY_CITATION_v3_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"/>
          <w:id w:val="-359204439"/>
          <w:placeholder>
            <w:docPart w:val="FCEE476B104C4B4291018713C9E8620A"/>
          </w:placeholder>
        </w:sdtPr>
        <w:sdtContent>
          <w:r w:rsidR="007A3662" w:rsidRPr="007A3662">
            <w:rPr>
              <w:rFonts w:eastAsia="Times New Roman"/>
              <w:color w:val="000000"/>
            </w:rPr>
            <w:t>(Knapp et al., 2008)</w:t>
          </w:r>
        </w:sdtContent>
      </w:sdt>
      <w:r w:rsidRPr="000A0441">
        <w:rPr>
          <w:rFonts w:cs="Times New Roman"/>
          <w:color w:val="000000" w:themeColor="text1"/>
          <w:szCs w:val="22"/>
        </w:rPr>
        <w:t xml:space="preserve"> and consequently influence the terrestrial carbon cycle, with potential feedbacks on future global scale change. This has promoted extensive research intro the consequences of precipitation changes, particularly in forests due to their significant role in carbon cycling and storage </w:t>
      </w:r>
      <w:sdt>
        <w:sdtPr>
          <w:rPr>
            <w:rFonts w:cs="Times New Roman"/>
            <w:color w:val="000000"/>
            <w:szCs w:val="22"/>
          </w:rPr>
          <w:tag w:val="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"/>
          <w:id w:val="1079257515"/>
          <w:placeholder>
            <w:docPart w:val="FCEE476B104C4B4291018713C9E8620A"/>
          </w:placeholder>
        </w:sdtPr>
        <w:sdtContent>
          <w:r w:rsidR="007A3662" w:rsidRPr="007A3662">
            <w:rPr>
              <w:rFonts w:eastAsia="Times New Roman" w:cs="Times New Roman"/>
              <w:color w:val="000000"/>
              <w:szCs w:val="22"/>
            </w:rPr>
            <w:t>(</w:t>
          </w:r>
          <w:proofErr w:type="spellStart"/>
          <w:r w:rsidR="007A3662" w:rsidRPr="007A3662">
            <w:rPr>
              <w:rFonts w:eastAsia="Times New Roman" w:cs="Times New Roman"/>
              <w:color w:val="000000"/>
              <w:szCs w:val="22"/>
            </w:rPr>
            <w:t>Friedlingstein</w:t>
          </w:r>
          <w:proofErr w:type="spellEnd"/>
          <w:r w:rsidR="007A3662" w:rsidRPr="007A3662">
            <w:rPr>
              <w:rFonts w:eastAsia="Times New Roman" w:cs="Times New Roman"/>
              <w:color w:val="000000"/>
              <w:szCs w:val="22"/>
            </w:rPr>
            <w:t xml:space="preserve"> et al., 2020; Walker et al., 2021)</w:t>
          </w:r>
        </w:sdtContent>
      </w:sdt>
      <w:r w:rsidRPr="000A0441">
        <w:rPr>
          <w:rFonts w:cs="Times New Roman"/>
          <w:color w:val="000000" w:themeColor="text1"/>
          <w:szCs w:val="22"/>
        </w:rPr>
        <w:t>. In addition to sequestering approximately 12</w:t>
      </w:r>
      <w:r w:rsidRPr="000A0441">
        <w:rPr>
          <w:rFonts w:cs="Times New Roman"/>
          <w:szCs w:val="22"/>
        </w:rPr>
        <w:t>% of anthropogenic carbon emissions, forests also provide vital ecosystem services at local, regional and global scales</w:t>
      </w:r>
      <w:r w:rsidRPr="000A0441">
        <w:rPr>
          <w:rFonts w:cs="Times New Roman"/>
          <w:b/>
          <w:bCs/>
          <w:szCs w:val="22"/>
        </w:rPr>
        <w:t xml:space="preserve"> </w:t>
      </w:r>
      <w:sdt>
        <w:sdtPr>
          <w:rPr>
            <w:rFonts w:cs="Times New Roman"/>
            <w:bCs/>
            <w:color w:val="000000"/>
            <w:szCs w:val="22"/>
          </w:rPr>
          <w:tag w:val="MENDELEY_CITATION_v3_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"/>
          <w:id w:val="1362858189"/>
          <w:placeholder>
            <w:docPart w:val="8C10A7D549282E43B9079DAA59A69E79"/>
          </w:placeholder>
        </w:sdtPr>
        <w:sdtContent>
          <w:r w:rsidR="007A3662" w:rsidRPr="007A3662">
            <w:rPr>
              <w:rFonts w:eastAsia="Times New Roman"/>
              <w:color w:val="000000"/>
            </w:rPr>
            <w:t>(Thompson et al., 2011)</w:t>
          </w:r>
        </w:sdtContent>
      </w:sdt>
      <w:r w:rsidRPr="000A0441">
        <w:rPr>
          <w:rFonts w:cs="Times New Roman"/>
          <w:szCs w:val="22"/>
        </w:rPr>
        <w:t>. Disturbances are important drivers of forest ecosystem dynamics</w:t>
      </w:r>
      <w:r w:rsidRPr="000A0441">
        <w:rPr>
          <w:rFonts w:cs="Times New Roman"/>
          <w:color w:val="7030A0"/>
          <w:szCs w:val="22"/>
        </w:rPr>
        <w:t xml:space="preserve"> </w:t>
      </w:r>
      <w:sdt>
        <w:sdtPr>
          <w:rPr>
            <w:rFonts w:cs="Times New Roman"/>
            <w:color w:val="000000" w:themeColor="text1"/>
            <w:szCs w:val="22"/>
          </w:rPr>
          <w:tag w:val="MENDELEY_CITATION_v3_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"/>
          <w:id w:val="203530591"/>
          <w:placeholder>
            <w:docPart w:val="4803C3F19C6E254695B97EE33E88B0C8"/>
          </w:placeholder>
        </w:sdtPr>
        <w:sdtContent>
          <w:r w:rsidR="007A3662">
            <w:rPr>
              <w:rFonts w:eastAsia="Times New Roman"/>
            </w:rPr>
            <w:t xml:space="preserve">(Franklin et al., 2002; </w:t>
          </w:r>
          <w:proofErr w:type="spellStart"/>
          <w:r w:rsidR="007A3662">
            <w:rPr>
              <w:rFonts w:eastAsia="Times New Roman"/>
            </w:rPr>
            <w:t>Kuuluvainen</w:t>
          </w:r>
          <w:proofErr w:type="spellEnd"/>
          <w:r w:rsidR="007A3662">
            <w:rPr>
              <w:rFonts w:eastAsia="Times New Roman"/>
            </w:rPr>
            <w:t xml:space="preserve"> &amp; </w:t>
          </w:r>
          <w:proofErr w:type="spellStart"/>
          <w:r w:rsidR="007A3662">
            <w:rPr>
              <w:rFonts w:eastAsia="Times New Roman"/>
            </w:rPr>
            <w:t>Aakala</w:t>
          </w:r>
          <w:proofErr w:type="spellEnd"/>
          <w:r w:rsidR="007A3662">
            <w:rPr>
              <w:rFonts w:eastAsia="Times New Roman"/>
            </w:rPr>
            <w:t>, 2011)</w:t>
          </w:r>
        </w:sdtContent>
      </w:sdt>
      <w:r w:rsidRPr="000A0441">
        <w:rPr>
          <w:rFonts w:cs="Times New Roman"/>
          <w:color w:val="000000" w:themeColor="text1"/>
          <w:szCs w:val="22"/>
        </w:rPr>
        <w:t>, and thus changing disturbance regimes could considerably alter the structure and functioning of these ecosystems. However</w:t>
      </w:r>
      <w:r w:rsidRPr="000A0441">
        <w:rPr>
          <w:rFonts w:cs="Times New Roman"/>
          <w:szCs w:val="22"/>
        </w:rPr>
        <w:t xml:space="preserve">, while the impacts on forest structure, tree </w:t>
      </w:r>
      <w:r w:rsidRPr="000A0441">
        <w:rPr>
          <w:rFonts w:cs="Times New Roman"/>
          <w:szCs w:val="22"/>
        </w:rPr>
        <w:lastRenderedPageBreak/>
        <w:t xml:space="preserve">mortality, and aboveground biodiversity are relatively well understood, the impact on soil biological communities is less well known. </w:t>
      </w:r>
    </w:p>
    <w:p w14:paraId="75CEE1A3" w14:textId="77777777" w:rsidR="005523BC" w:rsidRPr="000A0441" w:rsidRDefault="005523BC" w:rsidP="005523BC">
      <w:pPr>
        <w:spacing w:line="360" w:lineRule="auto"/>
        <w:jc w:val="both"/>
        <w:rPr>
          <w:rFonts w:cs="Times New Roman"/>
          <w:szCs w:val="22"/>
        </w:rPr>
      </w:pPr>
    </w:p>
    <w:p w14:paraId="1CB30FF8" w14:textId="77777777" w:rsidR="005523BC" w:rsidRPr="000A0441" w:rsidRDefault="005523BC" w:rsidP="005523BC">
      <w:pPr>
        <w:pStyle w:val="Heading2"/>
        <w:rPr>
          <w:b w:val="0"/>
        </w:rPr>
      </w:pPr>
      <w:bookmarkStart w:id="10" w:name="_Toc112416625"/>
      <w:bookmarkStart w:id="11" w:name="_Toc112416930"/>
      <w:r w:rsidRPr="000A0441">
        <w:t>Role of soil biota.</w:t>
      </w:r>
      <w:bookmarkEnd w:id="10"/>
      <w:bookmarkEnd w:id="11"/>
      <w:r w:rsidRPr="000A0441">
        <w:t xml:space="preserve"> </w:t>
      </w:r>
    </w:p>
    <w:p w14:paraId="1C786A59" w14:textId="1BBC5B92" w:rsidR="005523BC" w:rsidRPr="000A0441" w:rsidRDefault="005523BC" w:rsidP="005523BC">
      <w:pPr>
        <w:pStyle w:val="NormalWeb"/>
        <w:shd w:val="clear" w:color="auto" w:fill="FFFFFF"/>
        <w:spacing w:line="360" w:lineRule="auto"/>
        <w:jc w:val="both"/>
        <w:rPr>
          <w:szCs w:val="22"/>
        </w:rPr>
      </w:pPr>
      <w:r w:rsidRPr="000A0441">
        <w:rPr>
          <w:szCs w:val="22"/>
        </w:rPr>
        <w:t xml:space="preserve">Threats to soil biota is important as these communities play a key role in regulating biogeochemical cycling, providing essential ecosystem services through nutrient and carbon cycling. While bacteria and fungi carry out nearly 90% of decomposition </w:t>
      </w:r>
      <w:sdt>
        <w:sdtPr>
          <w:rPr>
            <w:color w:val="000000"/>
            <w:szCs w:val="22"/>
          </w:rPr>
          <w:tag w:val="MENDELEY_CITATION_v3_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"/>
          <w:id w:val="-1898038915"/>
          <w:placeholder>
            <w:docPart w:val="325D0C9402183D43A3261B4548851320"/>
          </w:placeholder>
        </w:sdtPr>
        <w:sdtContent>
          <w:r w:rsidR="007A3662" w:rsidRPr="007A3662">
            <w:rPr>
              <w:color w:val="000000"/>
              <w:szCs w:val="22"/>
            </w:rPr>
            <w:t>(Swift et al., 1979)</w:t>
          </w:r>
        </w:sdtContent>
      </w:sdt>
      <w:r w:rsidRPr="000A0441">
        <w:rPr>
          <w:szCs w:val="22"/>
        </w:rPr>
        <w:t xml:space="preserve"> the larger soil fauna play an important role in the initial stages of decomposition, providing fragmented plant material in useful forms for microbial mineralisation </w:t>
      </w:r>
      <w:sdt>
        <w:sdtPr>
          <w:rPr>
            <w:color w:val="000000"/>
            <w:szCs w:val="22"/>
          </w:rPr>
          <w:tag w:val="MENDELEY_CITATION_v3_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"/>
          <w:id w:val="1891142663"/>
          <w:placeholder>
            <w:docPart w:val="8C10A7D549282E43B9079DAA59A69E79"/>
          </w:placeholder>
        </w:sdtPr>
        <w:sdtContent>
          <w:r w:rsidR="007A3662" w:rsidRPr="007A3662">
            <w:rPr>
              <w:color w:val="000000"/>
              <w:szCs w:val="22"/>
            </w:rPr>
            <w:t>(DeLuca et al., 2019)</w:t>
          </w:r>
        </w:sdtContent>
      </w:sdt>
      <w:r w:rsidRPr="000A0441">
        <w:rPr>
          <w:szCs w:val="22"/>
        </w:rPr>
        <w:t xml:space="preserve">. Soil fauna also regulate nutrient cycling by feeding directly on organics matter or distributing nutrients by grazing on or transporting microbes through adhesion or their digestive tracts </w:t>
      </w:r>
      <w:sdt>
        <w:sdtPr>
          <w:rPr>
            <w:color w:val="000000"/>
            <w:szCs w:val="22"/>
          </w:rPr>
          <w:tag w:val="MENDELEY_CITATION_v3_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"/>
          <w:id w:val="-1460328162"/>
          <w:placeholder>
            <w:docPart w:val="8C10A7D549282E43B9079DAA59A69E79"/>
          </w:placeholder>
        </w:sdtPr>
        <w:sdtContent>
          <w:r w:rsidR="007A3662" w:rsidRPr="007A3662">
            <w:rPr>
              <w:color w:val="000000"/>
              <w:szCs w:val="22"/>
            </w:rPr>
            <w:t>(Paul et al., 2015)</w:t>
          </w:r>
        </w:sdtContent>
      </w:sdt>
      <w:r w:rsidRPr="000A0441">
        <w:rPr>
          <w:color w:val="000000"/>
          <w:szCs w:val="22"/>
        </w:rPr>
        <w:t>.</w:t>
      </w:r>
      <w:r w:rsidRPr="000A0441">
        <w:rPr>
          <w:szCs w:val="22"/>
        </w:rPr>
        <w:t xml:space="preserve"> </w:t>
      </w:r>
      <w:r w:rsidRPr="000A0441">
        <w:rPr>
          <w:color w:val="000000"/>
          <w:szCs w:val="22"/>
        </w:rPr>
        <w:t xml:space="preserve">Biodiversity is understood to be particularly good indicator for the performance and health of any ecosystem and this holds for below-ground ecosystems </w:t>
      </w:r>
      <w:sdt>
        <w:sdtPr>
          <w:rPr>
            <w:color w:val="000000"/>
            <w:szCs w:val="22"/>
          </w:rPr>
          <w:tag w:val="MENDELEY_CITATION_v3_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"/>
          <w:id w:val="1835882134"/>
          <w:placeholder>
            <w:docPart w:val="8C10A7D549282E43B9079DAA59A69E79"/>
          </w:placeholder>
        </w:sdtPr>
        <w:sdtContent>
          <w:r w:rsidR="007A3662" w:rsidRPr="007A3662">
            <w:rPr>
              <w:color w:val="000000"/>
              <w:szCs w:val="22"/>
            </w:rPr>
            <w:t xml:space="preserve">(van </w:t>
          </w:r>
          <w:proofErr w:type="spellStart"/>
          <w:r w:rsidR="007A3662" w:rsidRPr="007A3662">
            <w:rPr>
              <w:color w:val="000000"/>
              <w:szCs w:val="22"/>
            </w:rPr>
            <w:t>Straalen</w:t>
          </w:r>
          <w:proofErr w:type="spellEnd"/>
          <w:r w:rsidR="007A3662" w:rsidRPr="007A3662">
            <w:rPr>
              <w:color w:val="000000"/>
              <w:szCs w:val="22"/>
            </w:rPr>
            <w:t>, 1998)</w:t>
          </w:r>
        </w:sdtContent>
      </w:sdt>
      <w:r w:rsidRPr="000A0441">
        <w:rPr>
          <w:color w:val="000000"/>
          <w:szCs w:val="22"/>
        </w:rPr>
        <w:t xml:space="preserve">. </w:t>
      </w:r>
      <w:r w:rsidRPr="000A0441">
        <w:rPr>
          <w:szCs w:val="22"/>
        </w:rPr>
        <w:t>Hugely diverse and complex biological communities exist in the soil, promoted by the vast number of niches that are available in such a physiochemically heterogenous environment (</w:t>
      </w:r>
      <w:proofErr w:type="spellStart"/>
      <w:r w:rsidRPr="000A0441">
        <w:rPr>
          <w:szCs w:val="22"/>
        </w:rPr>
        <w:t>Tiedje</w:t>
      </w:r>
      <w:proofErr w:type="spellEnd"/>
      <w:r w:rsidRPr="000A0441">
        <w:rPr>
          <w:szCs w:val="22"/>
        </w:rPr>
        <w:t xml:space="preserve"> et al., 2001; </w:t>
      </w:r>
      <w:proofErr w:type="spellStart"/>
      <w:r w:rsidRPr="000A0441">
        <w:rPr>
          <w:szCs w:val="22"/>
        </w:rPr>
        <w:t>Ettema</w:t>
      </w:r>
      <w:proofErr w:type="spellEnd"/>
      <w:r w:rsidRPr="000A0441">
        <w:rPr>
          <w:szCs w:val="22"/>
        </w:rPr>
        <w:t xml:space="preserve"> and Wardle, 2002).</w:t>
      </w:r>
      <w:r w:rsidRPr="000A0441">
        <w:rPr>
          <w:color w:val="000000"/>
          <w:szCs w:val="22"/>
        </w:rPr>
        <w:t xml:space="preserve"> </w:t>
      </w:r>
      <w:r w:rsidRPr="000A0441">
        <w:rPr>
          <w:szCs w:val="22"/>
        </w:rPr>
        <w:t xml:space="preserve">Below-ground biodiversity is intimately linked to above-ground functioning </w:t>
      </w:r>
      <w:sdt>
        <w:sdtPr>
          <w:rPr>
            <w:color w:val="000000"/>
            <w:szCs w:val="22"/>
          </w:rPr>
          <w:tag w:val="MENDELEY_CITATION_v3_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"/>
          <w:id w:val="-1808386559"/>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Fierer</w:t>
          </w:r>
          <w:proofErr w:type="spellEnd"/>
          <w:r w:rsidR="007A3662" w:rsidRPr="007A3662">
            <w:rPr>
              <w:rFonts w:eastAsia="Times New Roman"/>
              <w:color w:val="000000"/>
            </w:rPr>
            <w:t xml:space="preserve"> et al., 2009; Wardle et al., 2004)</w:t>
          </w:r>
        </w:sdtContent>
      </w:sdt>
      <w:r w:rsidRPr="000A0441">
        <w:rPr>
          <w:szCs w:val="22"/>
        </w:rPr>
        <w:t xml:space="preserve">. Ecosystem multifunctionality, including plant diversity, decomposition, nutrient retention, and nutrient cycling, is greatly enhanced with increased soil biodiversity </w:t>
      </w:r>
      <w:sdt>
        <w:sdtPr>
          <w:rPr>
            <w:color w:val="000000"/>
            <w:szCs w:val="22"/>
          </w:rPr>
          <w:tag w:val="MENDELEY_CITATION_v3_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"/>
          <w:id w:val="-1510445678"/>
          <w:placeholder>
            <w:docPart w:val="6D69BD660C8BE049ADBA07D7C5F59C22"/>
          </w:placeholder>
        </w:sdtPr>
        <w:sdtContent>
          <w:r w:rsidR="007A3662" w:rsidRPr="007A3662">
            <w:rPr>
              <w:rFonts w:eastAsia="Times New Roman"/>
              <w:color w:val="000000"/>
            </w:rPr>
            <w:t>(Wagg et al., 2014)</w:t>
          </w:r>
        </w:sdtContent>
      </w:sdt>
      <w:r w:rsidRPr="000A0441">
        <w:rPr>
          <w:szCs w:val="22"/>
        </w:rPr>
        <w:t xml:space="preserve">. Soil species play an integral role in determining soil properties, for example, aeration, hydrology, and gaseous components </w:t>
      </w:r>
      <w:sdt>
        <w:sdtPr>
          <w:rPr>
            <w:color w:val="000000"/>
            <w:szCs w:val="22"/>
          </w:rPr>
          <w:tag w:val="MENDELEY_CITATION_v3_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"/>
          <w:id w:val="552579899"/>
          <w:placeholder>
            <w:docPart w:val="6D69BD660C8BE049ADBA07D7C5F59C22"/>
          </w:placeholder>
        </w:sdtPr>
        <w:sdtContent>
          <w:r w:rsidR="007A3662" w:rsidRPr="007A3662">
            <w:rPr>
              <w:color w:val="000000"/>
              <w:szCs w:val="22"/>
            </w:rPr>
            <w:t>(Hole, 1981)</w:t>
          </w:r>
        </w:sdtContent>
      </w:sdt>
      <w:r w:rsidRPr="000A0441">
        <w:rPr>
          <w:color w:val="000000"/>
          <w:szCs w:val="22"/>
        </w:rPr>
        <w:t xml:space="preserve">. </w:t>
      </w:r>
      <w:r w:rsidRPr="000A0441">
        <w:rPr>
          <w:szCs w:val="22"/>
        </w:rPr>
        <w:t xml:space="preserve">Soil biodiversity has also been shown to improve plant resilience to disturbance </w:t>
      </w:r>
      <w:sdt>
        <w:sdtPr>
          <w:rPr>
            <w:color w:val="000000"/>
            <w:szCs w:val="22"/>
          </w:rPr>
          <w:tag w:val="MENDELEY_CITATION_v3_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"/>
          <w:id w:val="1039091757"/>
          <w:placeholder>
            <w:docPart w:val="6D69BD660C8BE049ADBA07D7C5F59C22"/>
          </w:placeholder>
        </w:sdtPr>
        <w:sdtContent>
          <w:r w:rsidR="007A3662" w:rsidRPr="007A3662">
            <w:rPr>
              <w:rFonts w:eastAsia="Times New Roman"/>
              <w:color w:val="000000"/>
            </w:rPr>
            <w:t>(Márquez et al., 2007; Redman et al., 2002)</w:t>
          </w:r>
        </w:sdtContent>
      </w:sdt>
      <w:r w:rsidRPr="000A0441">
        <w:rPr>
          <w:color w:val="000000"/>
          <w:szCs w:val="22"/>
        </w:rPr>
        <w:t xml:space="preserve">. </w:t>
      </w:r>
      <w:r w:rsidRPr="000A0441">
        <w:rPr>
          <w:color w:val="FF0000"/>
          <w:szCs w:val="22"/>
        </w:rPr>
        <w:t xml:space="preserve">Despite the importance of soil biota scarce taxonomic knowledge, technical challenges associated with the inaccessibility of soil, and the small size of most soil organisms means scientific understanding of soil organisms and diversity remains limited </w:t>
      </w:r>
      <w:sdt>
        <w:sdtPr>
          <w:rPr>
            <w:color w:val="000000"/>
            <w:szCs w:val="22"/>
          </w:rPr>
          <w:tag w:val="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"/>
          <w:id w:val="-151907504"/>
          <w:placeholder>
            <w:docPart w:val="6D69BD660C8BE049ADBA07D7C5F59C22"/>
          </w:placeholder>
        </w:sdtPr>
        <w:sdtContent>
          <w:r w:rsidR="007A3662" w:rsidRPr="007A3662">
            <w:rPr>
              <w:color w:val="000000"/>
              <w:szCs w:val="22"/>
            </w:rPr>
            <w:t>(</w:t>
          </w:r>
          <w:proofErr w:type="spellStart"/>
          <w:r w:rsidR="007A3662" w:rsidRPr="007A3662">
            <w:rPr>
              <w:color w:val="000000"/>
              <w:szCs w:val="22"/>
            </w:rPr>
            <w:t>Bardgett</w:t>
          </w:r>
          <w:proofErr w:type="spellEnd"/>
          <w:r w:rsidR="007A3662" w:rsidRPr="007A3662">
            <w:rPr>
              <w:color w:val="000000"/>
              <w:szCs w:val="22"/>
            </w:rPr>
            <w:t>, 2002; Wardle et al., 2002)</w:t>
          </w:r>
        </w:sdtContent>
      </w:sdt>
      <w:r w:rsidRPr="000A0441">
        <w:rPr>
          <w:color w:val="FF0000"/>
          <w:szCs w:val="22"/>
        </w:rPr>
        <w:t>.</w:t>
      </w:r>
    </w:p>
    <w:p w14:paraId="52949639" w14:textId="77777777" w:rsidR="005523BC" w:rsidRPr="000A0441" w:rsidRDefault="005523BC" w:rsidP="005523BC">
      <w:pPr>
        <w:pStyle w:val="Heading2"/>
        <w:numPr>
          <w:ilvl w:val="0"/>
          <w:numId w:val="0"/>
        </w:numPr>
        <w:ind w:left="576" w:hanging="576"/>
      </w:pPr>
    </w:p>
    <w:p w14:paraId="2953E3E5" w14:textId="77777777" w:rsidR="005523BC" w:rsidRPr="00C23722" w:rsidRDefault="005523BC" w:rsidP="005523BC">
      <w:pPr>
        <w:pStyle w:val="Heading2"/>
      </w:pPr>
      <w:bookmarkStart w:id="12" w:name="_Toc112416626"/>
      <w:bookmarkStart w:id="13" w:name="_Toc112416931"/>
      <w:r w:rsidRPr="00C23722">
        <w:t>Threat to forest carbon sink</w:t>
      </w:r>
      <w:bookmarkEnd w:id="12"/>
      <w:bookmarkEnd w:id="13"/>
      <w:r w:rsidRPr="00C23722">
        <w:t xml:space="preserve"> </w:t>
      </w:r>
    </w:p>
    <w:p w14:paraId="125AA435" w14:textId="6CCC2485" w:rsidR="005523BC" w:rsidRPr="000A0441" w:rsidRDefault="005523BC" w:rsidP="005523BC">
      <w:pPr>
        <w:spacing w:line="360" w:lineRule="auto"/>
        <w:jc w:val="both"/>
        <w:rPr>
          <w:rFonts w:cs="Times New Roman"/>
          <w:szCs w:val="22"/>
        </w:rPr>
      </w:pPr>
      <w:r w:rsidRPr="000A0441">
        <w:rPr>
          <w:rFonts w:cs="Times New Roman"/>
          <w:szCs w:val="22"/>
        </w:rPr>
        <w:t xml:space="preserve">Any changes to the soil biota will have widespread implications for the ecosystem services they provide </w:t>
      </w:r>
      <w:sdt>
        <w:sdtPr>
          <w:rPr>
            <w:rFonts w:cs="Times New Roman"/>
            <w:szCs w:val="22"/>
          </w:rPr>
          <w:tag w:val="MENDELEY_CITATION_v3_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"/>
          <w:id w:val="1268349629"/>
          <w:placeholder>
            <w:docPart w:val="6D69BD660C8BE049ADBA07D7C5F59C22"/>
          </w:placeholder>
        </w:sdtPr>
        <w:sdtContent>
          <w:r w:rsidR="007A3662">
            <w:rPr>
              <w:rFonts w:eastAsia="Times New Roman"/>
            </w:rPr>
            <w:t xml:space="preserve">(Haines-Young &amp; </w:t>
          </w:r>
          <w:proofErr w:type="spellStart"/>
          <w:r w:rsidR="007A3662">
            <w:rPr>
              <w:rFonts w:eastAsia="Times New Roman"/>
            </w:rPr>
            <w:t>Potschin</w:t>
          </w:r>
          <w:proofErr w:type="spellEnd"/>
          <w:r w:rsidR="007A3662">
            <w:rPr>
              <w:rFonts w:eastAsia="Times New Roman"/>
            </w:rPr>
            <w:t>, 2012; Yang et al., 2018)</w:t>
          </w:r>
        </w:sdtContent>
      </w:sdt>
      <w:r w:rsidRPr="000A0441">
        <w:rPr>
          <w:rFonts w:cs="Times New Roman"/>
          <w:szCs w:val="22"/>
        </w:rPr>
        <w:t xml:space="preserve">. </w:t>
      </w:r>
      <w:r w:rsidRPr="000A0441">
        <w:rPr>
          <w:rFonts w:cs="Times New Roman"/>
          <w:color w:val="000000" w:themeColor="text1"/>
          <w:szCs w:val="22"/>
        </w:rPr>
        <w:t xml:space="preserve">The global budget for carbon depends on soil biodiversity (Nielson et al., 2010), so understanding the impact of high and low precipitation extremes on soil communities is vital, particularly in forest ecosystems which are major carbon sinks </w:t>
      </w:r>
      <w:sdt>
        <w:sdtPr>
          <w:rPr>
            <w:rFonts w:cs="Times New Roman"/>
            <w:color w:val="000000"/>
            <w:szCs w:val="22"/>
          </w:rPr>
          <w:tag w:val="MENDELEY_CITATION_v3_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"/>
          <w:id w:val="1197583874"/>
          <w:placeholder>
            <w:docPart w:val="8C10A7D549282E43B9079DAA59A69E79"/>
          </w:placeholder>
        </w:sdtPr>
        <w:sdtContent>
          <w:r w:rsidR="007A3662" w:rsidRPr="007A3662">
            <w:rPr>
              <w:rFonts w:eastAsia="Times New Roman"/>
              <w:color w:val="000000"/>
            </w:rPr>
            <w:t>(Piao et al., 2019)</w:t>
          </w:r>
        </w:sdtContent>
      </w:sdt>
      <w:r w:rsidRPr="000A0441">
        <w:rPr>
          <w:rFonts w:cs="Times New Roman"/>
          <w:color w:val="000000" w:themeColor="text1"/>
          <w:szCs w:val="22"/>
        </w:rPr>
        <w:t xml:space="preserve">. The threat of precipitation change to the </w:t>
      </w:r>
      <w:r w:rsidRPr="000A0441">
        <w:rPr>
          <w:rFonts w:cs="Times New Roman"/>
          <w:szCs w:val="22"/>
        </w:rPr>
        <w:t xml:space="preserve">forest carbon sink remains uncertain. Evidence shows that precipitation reduction can stimulate changes in soil biota and trophic structure that indirectly cause an increase in carbon litter loss </w:t>
      </w:r>
      <w:sdt>
        <w:sdtPr>
          <w:rPr>
            <w:rFonts w:cs="Times New Roman"/>
            <w:color w:val="000000"/>
            <w:szCs w:val="22"/>
          </w:rPr>
          <w:tag w:val="MENDELEY_CITATION_v3_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"/>
          <w:id w:val="2042009602"/>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Homet</w:t>
          </w:r>
          <w:proofErr w:type="spellEnd"/>
          <w:r w:rsidR="007A3662" w:rsidRPr="007A3662">
            <w:rPr>
              <w:rFonts w:eastAsia="Times New Roman"/>
              <w:color w:val="000000"/>
            </w:rPr>
            <w:t xml:space="preserve"> et al., 2021; </w:t>
          </w:r>
          <w:proofErr w:type="spellStart"/>
          <w:r w:rsidR="007A3662" w:rsidRPr="007A3662">
            <w:rPr>
              <w:rFonts w:eastAsia="Times New Roman"/>
              <w:color w:val="000000"/>
            </w:rPr>
            <w:t>Tsiafouli</w:t>
          </w:r>
          <w:proofErr w:type="spellEnd"/>
          <w:r w:rsidR="007A3662" w:rsidRPr="007A3662">
            <w:rPr>
              <w:rFonts w:eastAsia="Times New Roman"/>
              <w:color w:val="000000"/>
            </w:rPr>
            <w:t xml:space="preserve"> et al., 2018)</w:t>
          </w:r>
        </w:sdtContent>
      </w:sdt>
      <w:r w:rsidRPr="000A0441">
        <w:rPr>
          <w:rFonts w:cs="Times New Roman"/>
          <w:color w:val="000000"/>
          <w:szCs w:val="22"/>
        </w:rPr>
        <w:t>,</w:t>
      </w:r>
      <w:r w:rsidRPr="000A0441">
        <w:rPr>
          <w:rFonts w:cs="Times New Roman"/>
          <w:szCs w:val="22"/>
        </w:rPr>
        <w:t xml:space="preserve"> which has the potential for unfavourable positive feedbacks with climate change. On the other hand, </w:t>
      </w:r>
      <w:proofErr w:type="spellStart"/>
      <w:r w:rsidRPr="000A0441">
        <w:rPr>
          <w:rFonts w:cs="Times New Roman"/>
          <w:szCs w:val="22"/>
        </w:rPr>
        <w:t>Santonja</w:t>
      </w:r>
      <w:proofErr w:type="spellEnd"/>
      <w:r w:rsidRPr="000A0441">
        <w:rPr>
          <w:rFonts w:cs="Times New Roman"/>
          <w:szCs w:val="22"/>
        </w:rPr>
        <w:t xml:space="preserve"> et al. </w:t>
      </w:r>
      <w:sdt>
        <w:sdtPr>
          <w:rPr>
            <w:rFonts w:cs="Times New Roman"/>
            <w:color w:val="000000"/>
            <w:szCs w:val="22"/>
          </w:rPr>
          <w:tag w:val="MENDELEY_CITATION_v3_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"/>
          <w:id w:val="-1272013126"/>
          <w:placeholder>
            <w:docPart w:val="6D69BD660C8BE049ADBA07D7C5F59C22"/>
          </w:placeholder>
        </w:sdtPr>
        <w:sdtContent>
          <w:r w:rsidR="007A3662" w:rsidRPr="007A3662">
            <w:rPr>
              <w:rFonts w:cs="Times New Roman"/>
              <w:color w:val="000000"/>
              <w:szCs w:val="22"/>
            </w:rPr>
            <w:t>(2017)</w:t>
          </w:r>
        </w:sdtContent>
      </w:sdt>
      <w:r w:rsidRPr="000A0441">
        <w:rPr>
          <w:rFonts w:cs="Times New Roman"/>
          <w:szCs w:val="22"/>
        </w:rPr>
        <w:t xml:space="preserve"> show a decrease in carbon loss under low precipitation conditions. Threats to soil biodiversity are of particular concern since biodiversity loss is a major driver of change in ecosystem function </w:t>
      </w:r>
      <w:sdt>
        <w:sdtPr>
          <w:rPr>
            <w:rFonts w:cs="Times New Roman"/>
            <w:szCs w:val="22"/>
          </w:rPr>
          <w:tag w:val="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"/>
          <w:id w:val="435494035"/>
          <w:placeholder>
            <w:docPart w:val="6D69BD660C8BE049ADBA07D7C5F59C22"/>
          </w:placeholder>
        </w:sdtPr>
        <w:sdtContent>
          <w:r w:rsidR="007A3662">
            <w:rPr>
              <w:rFonts w:eastAsia="Times New Roman"/>
            </w:rPr>
            <w:t>(</w:t>
          </w:r>
          <w:proofErr w:type="spellStart"/>
          <w:r w:rsidR="007A3662">
            <w:rPr>
              <w:rFonts w:eastAsia="Times New Roman"/>
            </w:rPr>
            <w:t>Bardgett</w:t>
          </w:r>
          <w:proofErr w:type="spellEnd"/>
          <w:r w:rsidR="007A3662">
            <w:rPr>
              <w:rFonts w:eastAsia="Times New Roman"/>
            </w:rPr>
            <w:t xml:space="preserve"> &amp; van der </w:t>
          </w:r>
          <w:proofErr w:type="spellStart"/>
          <w:r w:rsidR="007A3662">
            <w:rPr>
              <w:rFonts w:eastAsia="Times New Roman"/>
            </w:rPr>
            <w:lastRenderedPageBreak/>
            <w:t>Putten</w:t>
          </w:r>
          <w:proofErr w:type="spellEnd"/>
          <w:r w:rsidR="007A3662">
            <w:rPr>
              <w:rFonts w:eastAsia="Times New Roman"/>
            </w:rPr>
            <w:t xml:space="preserve">, 2014; </w:t>
          </w:r>
          <w:proofErr w:type="spellStart"/>
          <w:r w:rsidR="007A3662">
            <w:rPr>
              <w:rFonts w:eastAsia="Times New Roman"/>
            </w:rPr>
            <w:t>Fanin</w:t>
          </w:r>
          <w:proofErr w:type="spellEnd"/>
          <w:r w:rsidR="007A3662">
            <w:rPr>
              <w:rFonts w:eastAsia="Times New Roman"/>
            </w:rPr>
            <w:t xml:space="preserve"> et al., 2018; </w:t>
          </w:r>
          <w:proofErr w:type="spellStart"/>
          <w:r w:rsidR="007A3662">
            <w:rPr>
              <w:rFonts w:eastAsia="Times New Roman"/>
            </w:rPr>
            <w:t>Hautier</w:t>
          </w:r>
          <w:proofErr w:type="spellEnd"/>
          <w:r w:rsidR="007A3662">
            <w:rPr>
              <w:rFonts w:eastAsia="Times New Roman"/>
            </w:rPr>
            <w:t xml:space="preserve"> et al., 2015)</w:t>
          </w:r>
        </w:sdtContent>
      </w:sdt>
      <w:r w:rsidRPr="000A0441">
        <w:rPr>
          <w:rFonts w:cs="Times New Roman"/>
          <w:szCs w:val="22"/>
        </w:rPr>
        <w:t>. However, huge biodiversity of soils results in considerable functional redundancy in some cases (</w:t>
      </w:r>
      <w:r w:rsidRPr="000A0441">
        <w:rPr>
          <w:rFonts w:cs="Times New Roman"/>
          <w:b/>
          <w:bCs/>
          <w:szCs w:val="22"/>
        </w:rPr>
        <w:t>Walker, 1992</w:t>
      </w:r>
      <w:r w:rsidRPr="000A0441">
        <w:rPr>
          <w:rFonts w:cs="Times New Roman"/>
          <w:szCs w:val="22"/>
        </w:rPr>
        <w:t xml:space="preserve">, </w:t>
      </w:r>
      <w:sdt>
        <w:sdtPr>
          <w:rPr>
            <w:rFonts w:cs="Times New Roman"/>
            <w:color w:val="000000"/>
            <w:szCs w:val="22"/>
          </w:rPr>
          <w:tag w:val="MENDELEY_CITATION_v3_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"/>
          <w:id w:val="198063830"/>
          <w:placeholder>
            <w:docPart w:val="6D69BD660C8BE049ADBA07D7C5F59C22"/>
          </w:placeholder>
        </w:sdtPr>
        <w:sdtContent>
          <w:proofErr w:type="spellStart"/>
          <w:r w:rsidR="007A3662" w:rsidRPr="007A3662">
            <w:rPr>
              <w:rFonts w:eastAsia="Times New Roman" w:cs="Times New Roman"/>
              <w:color w:val="000000"/>
              <w:szCs w:val="22"/>
            </w:rPr>
            <w:t>Wellnitz</w:t>
          </w:r>
          <w:proofErr w:type="spellEnd"/>
          <w:r w:rsidR="007A3662" w:rsidRPr="007A3662">
            <w:rPr>
              <w:rFonts w:eastAsia="Times New Roman" w:cs="Times New Roman"/>
              <w:color w:val="000000"/>
              <w:szCs w:val="22"/>
            </w:rPr>
            <w:t xml:space="preserve"> and LeRoy </w:t>
          </w:r>
          <w:proofErr w:type="spellStart"/>
          <w:r w:rsidR="007A3662" w:rsidRPr="007A3662">
            <w:rPr>
              <w:rFonts w:eastAsia="Times New Roman" w:cs="Times New Roman"/>
              <w:color w:val="000000"/>
              <w:szCs w:val="22"/>
            </w:rPr>
            <w:t>Poff</w:t>
          </w:r>
          <w:proofErr w:type="spellEnd"/>
          <w:r w:rsidR="007A3662" w:rsidRPr="007A3662">
            <w:rPr>
              <w:rFonts w:eastAsia="Times New Roman" w:cs="Times New Roman"/>
              <w:color w:val="000000"/>
              <w:szCs w:val="22"/>
            </w:rPr>
            <w:t>, 2001)</w:t>
          </w:r>
        </w:sdtContent>
      </w:sdt>
      <w:r w:rsidRPr="000A0441">
        <w:rPr>
          <w:rFonts w:cs="Times New Roman"/>
          <w:szCs w:val="22"/>
        </w:rPr>
        <w:t xml:space="preserve">, clearly demonstrated by the 89 species of nematodes identified in one Cameroon forest soil core </w:t>
      </w:r>
      <w:sdt>
        <w:sdtPr>
          <w:rPr>
            <w:rFonts w:cs="Times New Roman"/>
            <w:color w:val="000000"/>
            <w:szCs w:val="22"/>
          </w:rPr>
          <w:tag w:val="MENDELEY_CITATION_v3_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"/>
          <w:id w:val="-1113356539"/>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Bloemers</w:t>
          </w:r>
          <w:proofErr w:type="spellEnd"/>
          <w:r w:rsidR="007A3662" w:rsidRPr="007A3662">
            <w:rPr>
              <w:rFonts w:eastAsia="Times New Roman"/>
              <w:color w:val="000000"/>
            </w:rPr>
            <w:t xml:space="preserve"> et al., 1997)</w:t>
          </w:r>
        </w:sdtContent>
      </w:sdt>
      <w:r w:rsidRPr="000A0441">
        <w:rPr>
          <w:rFonts w:cs="Times New Roman"/>
          <w:szCs w:val="22"/>
        </w:rPr>
        <w:t xml:space="preserve">. Low responsiveness of some ecosystems to extreme events indicates a high buffering capacity </w:t>
      </w:r>
      <w:sdt>
        <w:sdtPr>
          <w:rPr>
            <w:rFonts w:cs="Times New Roman"/>
            <w:color w:val="000000"/>
            <w:szCs w:val="22"/>
          </w:rPr>
          <w:tag w:val="MENDELEY_CITATION_v3_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"/>
          <w:id w:val="-984929560"/>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Kreyling</w:t>
          </w:r>
          <w:proofErr w:type="spellEnd"/>
          <w:r w:rsidR="007A3662" w:rsidRPr="007A3662">
            <w:rPr>
              <w:rFonts w:eastAsia="Times New Roman"/>
              <w:color w:val="000000"/>
            </w:rPr>
            <w:t xml:space="preserve"> et al., 2008)</w:t>
          </w:r>
        </w:sdtContent>
      </w:sdt>
      <w:r w:rsidRPr="000A0441">
        <w:rPr>
          <w:rFonts w:cs="Times New Roman"/>
          <w:szCs w:val="22"/>
        </w:rPr>
        <w:t xml:space="preserve">. Thus, the threat to soil functional diversity is complex and a subject of some debate. </w:t>
      </w:r>
    </w:p>
    <w:p w14:paraId="3A5A3AD4" w14:textId="77777777" w:rsidR="005523BC" w:rsidRPr="000A0441" w:rsidRDefault="005523BC" w:rsidP="005523BC">
      <w:pPr>
        <w:spacing w:line="360" w:lineRule="auto"/>
        <w:rPr>
          <w:rFonts w:cs="Times New Roman"/>
          <w:b/>
          <w:bCs/>
          <w:szCs w:val="22"/>
        </w:rPr>
      </w:pPr>
    </w:p>
    <w:p w14:paraId="328FABFC" w14:textId="77777777" w:rsidR="005523BC" w:rsidRPr="00C23722" w:rsidRDefault="005523BC" w:rsidP="005523BC">
      <w:pPr>
        <w:pStyle w:val="Heading2"/>
      </w:pPr>
      <w:bookmarkStart w:id="14" w:name="_Toc112416627"/>
      <w:bookmarkStart w:id="15" w:name="_Toc112416932"/>
      <w:r w:rsidRPr="00C23722">
        <w:t>Conflicting results from experimental studies</w:t>
      </w:r>
      <w:bookmarkEnd w:id="14"/>
      <w:bookmarkEnd w:id="15"/>
    </w:p>
    <w:p w14:paraId="4CC5BBA3" w14:textId="4B8886BC" w:rsidR="005523BC" w:rsidRPr="000A0441" w:rsidRDefault="005523BC" w:rsidP="005523BC">
      <w:pPr>
        <w:spacing w:line="360" w:lineRule="auto"/>
        <w:jc w:val="both"/>
        <w:rPr>
          <w:rFonts w:cs="Times New Roman"/>
          <w:szCs w:val="22"/>
        </w:rPr>
      </w:pPr>
      <w:r w:rsidRPr="000A0441">
        <w:rPr>
          <w:rFonts w:cs="Times New Roman"/>
          <w:szCs w:val="22"/>
        </w:rPr>
        <w:t xml:space="preserve">Despite a large amount of research on the impacts of precipitation increases and decreases on soil fauna, generalising about their impact is difficult due to conflicting results. Empirical studies on the effects of precipitation reduction on forest soil fauna show decreased abundances in a range </w:t>
      </w:r>
      <w:r w:rsidRPr="000A0441">
        <w:rPr>
          <w:rFonts w:cs="Times New Roman"/>
          <w:color w:val="000000" w:themeColor="text1"/>
          <w:szCs w:val="22"/>
        </w:rPr>
        <w:t xml:space="preserve">of soil fauna, from Nematodes and Collembola </w:t>
      </w:r>
      <w:sdt>
        <w:sdtPr>
          <w:rPr>
            <w:rFonts w:cs="Times New Roman"/>
            <w:color w:val="000000"/>
            <w:szCs w:val="22"/>
          </w:rPr>
          <w:tag w:val="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"/>
          <w:id w:val="-632490253"/>
          <w:placeholder>
            <w:docPart w:val="8ECF3854FD229E45A4AF50BFCBD67D51"/>
          </w:placeholder>
        </w:sdtPr>
        <w:sdtContent>
          <w:r w:rsidR="007A3662" w:rsidRPr="007A3662">
            <w:rPr>
              <w:rFonts w:eastAsia="Times New Roman" w:cs="Times New Roman"/>
              <w:color w:val="000000"/>
              <w:szCs w:val="22"/>
            </w:rPr>
            <w:t>(</w:t>
          </w:r>
          <w:proofErr w:type="spellStart"/>
          <w:r w:rsidR="007A3662" w:rsidRPr="007A3662">
            <w:rPr>
              <w:rFonts w:eastAsia="Times New Roman" w:cs="Times New Roman"/>
              <w:color w:val="000000"/>
              <w:szCs w:val="22"/>
            </w:rPr>
            <w:t>Landesman</w:t>
          </w:r>
          <w:proofErr w:type="spellEnd"/>
          <w:r w:rsidR="007A3662" w:rsidRPr="007A3662">
            <w:rPr>
              <w:rFonts w:eastAsia="Times New Roman" w:cs="Times New Roman"/>
              <w:color w:val="000000"/>
              <w:szCs w:val="22"/>
            </w:rPr>
            <w:t xml:space="preserve">, </w:t>
          </w:r>
          <w:proofErr w:type="spellStart"/>
          <w:r w:rsidR="007A3662" w:rsidRPr="007A3662">
            <w:rPr>
              <w:rFonts w:eastAsia="Times New Roman" w:cs="Times New Roman"/>
              <w:color w:val="000000"/>
              <w:szCs w:val="22"/>
            </w:rPr>
            <w:t>Treonis</w:t>
          </w:r>
          <w:proofErr w:type="spellEnd"/>
          <w:r w:rsidR="007A3662" w:rsidRPr="007A3662">
            <w:rPr>
              <w:rFonts w:eastAsia="Times New Roman" w:cs="Times New Roman"/>
              <w:color w:val="000000"/>
              <w:szCs w:val="22"/>
            </w:rPr>
            <w:t xml:space="preserve"> and Dighton, 2011; C. Wang et al., 2021; </w:t>
          </w:r>
        </w:sdtContent>
      </w:sdt>
      <w:sdt>
        <w:sdtPr>
          <w:rPr>
            <w:rFonts w:cs="Times New Roman"/>
            <w:color w:val="000000"/>
            <w:szCs w:val="22"/>
          </w:rPr>
          <w:tag w:val="MENDELEY_CITATION_v3_eyJjaXRhdGlvbklEIjoiTUVOREVMRVlfQ0lUQVRJT05fNjhiNTZlYjUtOTQ3NC00ZmMzLThiMDctMmFmNGY4MWRjNDJhIiwicHJvcGVydGllcyI6eyJub3RlSW5kZXgiOjB9LCJpc0VkaXRlZCI6ZmFsc2UsIm1hbnVhbE92ZXJyaWRlIjp7ImlzTWFudWFsbHlPdmVycmlkZGVuIjp0cnVlLCJjaXRlcHJvY1RleHQiOiIoS3VwZXJtYW4gZXQgYWwuLCAyMDAyOyBQZmx1ZyAmIzM4OyBXb2x0ZXJzLCAyMDAxKSIsIm1hbnVhbE92ZXJyaWRlVGV4dCI6IlBmbHVnIGFuZCBXb2x0ZXJzLCAyMDAxOyBLdXBlcm1hbiwgUG90YXBvdiBhbmQgU2luaXR6aW5hLCAyMDAyKSJ9LCJjaXRhdGlvbkl0ZW1zIjpb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"/>
          <w:id w:val="-340545775"/>
          <w:placeholder>
            <w:docPart w:val="B8C76C9AB9FD604FAE56D01958C6A044"/>
          </w:placeholder>
        </w:sdtPr>
        <w:sdtContent>
          <w:proofErr w:type="spellStart"/>
          <w:r w:rsidR="007A3662" w:rsidRPr="007A3662">
            <w:rPr>
              <w:rFonts w:eastAsia="Times New Roman" w:cs="Times New Roman"/>
              <w:color w:val="000000"/>
              <w:szCs w:val="22"/>
            </w:rPr>
            <w:t>Pflug</w:t>
          </w:r>
          <w:proofErr w:type="spellEnd"/>
          <w:r w:rsidR="007A3662" w:rsidRPr="007A3662">
            <w:rPr>
              <w:rFonts w:eastAsia="Times New Roman" w:cs="Times New Roman"/>
              <w:color w:val="000000"/>
              <w:szCs w:val="22"/>
            </w:rPr>
            <w:t xml:space="preserve"> and Wolters, 2001; </w:t>
          </w:r>
          <w:proofErr w:type="spellStart"/>
          <w:r w:rsidR="007A3662" w:rsidRPr="007A3662">
            <w:rPr>
              <w:rFonts w:eastAsia="Times New Roman" w:cs="Times New Roman"/>
              <w:color w:val="000000"/>
              <w:szCs w:val="22"/>
            </w:rPr>
            <w:t>Kuperman</w:t>
          </w:r>
          <w:proofErr w:type="spellEnd"/>
          <w:r w:rsidR="007A3662" w:rsidRPr="007A3662">
            <w:rPr>
              <w:rFonts w:eastAsia="Times New Roman" w:cs="Times New Roman"/>
              <w:color w:val="000000"/>
              <w:szCs w:val="22"/>
            </w:rPr>
            <w:t xml:space="preserve">, </w:t>
          </w:r>
          <w:proofErr w:type="spellStart"/>
          <w:r w:rsidR="007A3662" w:rsidRPr="007A3662">
            <w:rPr>
              <w:rFonts w:eastAsia="Times New Roman" w:cs="Times New Roman"/>
              <w:color w:val="000000"/>
              <w:szCs w:val="22"/>
            </w:rPr>
            <w:t>Potapov</w:t>
          </w:r>
          <w:proofErr w:type="spellEnd"/>
          <w:r w:rsidR="007A3662" w:rsidRPr="007A3662">
            <w:rPr>
              <w:rFonts w:eastAsia="Times New Roman" w:cs="Times New Roman"/>
              <w:color w:val="000000"/>
              <w:szCs w:val="22"/>
            </w:rPr>
            <w:t xml:space="preserve"> and </w:t>
          </w:r>
          <w:proofErr w:type="spellStart"/>
          <w:r w:rsidR="007A3662" w:rsidRPr="007A3662">
            <w:rPr>
              <w:rFonts w:eastAsia="Times New Roman" w:cs="Times New Roman"/>
              <w:color w:val="000000"/>
              <w:szCs w:val="22"/>
            </w:rPr>
            <w:t>Sinitzina</w:t>
          </w:r>
          <w:proofErr w:type="spellEnd"/>
          <w:r w:rsidR="007A3662" w:rsidRPr="007A3662">
            <w:rPr>
              <w:rFonts w:eastAsia="Times New Roman" w:cs="Times New Roman"/>
              <w:color w:val="000000"/>
              <w:szCs w:val="22"/>
            </w:rPr>
            <w:t>, 2002)</w:t>
          </w:r>
        </w:sdtContent>
      </w:sdt>
      <w:r w:rsidRPr="000A0441">
        <w:rPr>
          <w:rFonts w:cs="Times New Roman"/>
          <w:color w:val="000000" w:themeColor="text1"/>
          <w:szCs w:val="22"/>
        </w:rPr>
        <w:t xml:space="preserve"> to Oribatid mites and beetles </w:t>
      </w:r>
      <w:sdt>
        <w:sdtPr>
          <w:rPr>
            <w:rFonts w:cs="Times New Roman"/>
            <w:color w:val="000000"/>
            <w:szCs w:val="22"/>
          </w:rPr>
          <w:tag w:val="MENDELEY_CITATION_v3_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"/>
          <w:id w:val="-1980379175"/>
          <w:placeholder>
            <w:docPart w:val="BB968E099DBC85449BFBAC208D8621AF"/>
          </w:placeholder>
        </w:sdtPr>
        <w:sdtContent>
          <w:r w:rsidR="007A3662" w:rsidRPr="007A3662">
            <w:rPr>
              <w:rFonts w:eastAsia="Times New Roman" w:cs="Times New Roman"/>
              <w:color w:val="000000"/>
              <w:szCs w:val="22"/>
            </w:rPr>
            <w:t xml:space="preserve">(Lindberg and Bengtsson, 2005; </w:t>
          </w:r>
        </w:sdtContent>
      </w:sdt>
      <w:sdt>
        <w:sdtPr>
          <w:rPr>
            <w:rFonts w:cs="Times New Roman"/>
            <w:color w:val="000000"/>
            <w:szCs w:val="22"/>
          </w:rPr>
          <w:tag w:val="MENDELEY_CITATION_v3_eyJjaXRhdGlvbklEIjoiTUVOREVMRVlfQ0lUQVRJT05fYWEwMzI2ZTItMzBiMS00YWEwLTg1MmUtNzM0ODJjMGFmMGQ3IiwicHJvcGVydGllcyI6eyJub3RlSW5kZXgiOjB9LCJpc0VkaXRlZCI6ZmFsc2UsIm1hbnVhbE92ZXJyaWRlIjp7ImlzTWFudWFsbHlPdmVycmlkZGVuIjp0cnVlLCJjaXRlcHJvY1RleHQiOiIoUi4gUy4gV2lsbGlhbXMgZXQgYWwuLCAyMDE0KSIsIm1hbnVhbE92ZXJyaWRlVGV4dCI6IldpbGxpYW1zIGV0IGFsLiwgMjAxNCkifSwiY2l0YXRpb25JdGVtcyI6W3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
          <w:id w:val="784626880"/>
          <w:placeholder>
            <w:docPart w:val="BB968E099DBC85449BFBAC208D8621AF"/>
          </w:placeholder>
        </w:sdtPr>
        <w:sdtContent>
          <w:r w:rsidR="007A3662" w:rsidRPr="007A3662">
            <w:rPr>
              <w:rFonts w:eastAsia="Times New Roman" w:cs="Times New Roman"/>
              <w:color w:val="000000"/>
              <w:szCs w:val="22"/>
            </w:rPr>
            <w:t>Williams et al., 2014)</w:t>
          </w:r>
        </w:sdtContent>
      </w:sdt>
      <w:r w:rsidRPr="000A0441">
        <w:rPr>
          <w:rFonts w:cs="Times New Roman"/>
          <w:color w:val="000000" w:themeColor="text1"/>
          <w:szCs w:val="22"/>
        </w:rPr>
        <w:t xml:space="preserve">. However, other studies show increases in termites </w:t>
      </w:r>
      <w:sdt>
        <w:sdtPr>
          <w:rPr>
            <w:rFonts w:cs="Times New Roman"/>
            <w:color w:val="000000"/>
            <w:szCs w:val="22"/>
          </w:rPr>
          <w:tag w:val="MENDELEY_CITATION_v3_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"/>
          <w:id w:val="1772203322"/>
          <w:placeholder>
            <w:docPart w:val="12D4E7CF1F83AF4EACA34DA75BFAEE21"/>
          </w:placeholder>
        </w:sdtPr>
        <w:sdtContent>
          <w:r w:rsidR="007A3662" w:rsidRPr="007A3662">
            <w:rPr>
              <w:rFonts w:eastAsia="Times New Roman"/>
              <w:color w:val="000000"/>
            </w:rPr>
            <w:t>(Ashton et al., 2019)</w:t>
          </w:r>
        </w:sdtContent>
      </w:sdt>
      <w:r w:rsidRPr="000A0441">
        <w:rPr>
          <w:rFonts w:cs="Times New Roman"/>
          <w:color w:val="000000" w:themeColor="text1"/>
          <w:szCs w:val="22"/>
        </w:rPr>
        <w:t xml:space="preserve">, microarthropods </w:t>
      </w:r>
      <w:sdt>
        <w:sdtPr>
          <w:rPr>
            <w:rFonts w:cs="Times New Roman"/>
            <w:color w:val="000000"/>
            <w:szCs w:val="22"/>
          </w:rPr>
          <w:tag w:val="MENDELEY_CITATION_v3_eyJjaXRhdGlvbklEIjoiTUVOREVMRVlfQ0lUQVRJT05fYjhkZGFiZWQtZjhiMC00NzNkLTlmZDUtYTcyMmI0YzhkMjYzIiwicHJvcGVydGllcyI6eyJub3RlSW5kZXgiOjB9LCJpc0VkaXRlZCI6ZmFsc2UsIm1hbnVhbE92ZXJyaWRlIjp7ImlzTWFudWFsbHlPdmVycmlkZGVuIjpmYWxzZSwiY2l0ZXByb2NUZXh0IjoiKFIuIFMuIFdpbGxpYW1zIGV0IGFsLiwgMjAxNCkiLCJtYW51YWxPdmVycmlkZVRleHQiOiIifSwiY2l0YXRpb25JdGVtcyI6W3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
          <w:id w:val="-1887870266"/>
          <w:placeholder>
            <w:docPart w:val="97FFBBC7BEEEAC468EFC402410CE50A2"/>
          </w:placeholder>
        </w:sdtPr>
        <w:sdtContent>
          <w:r w:rsidR="007A3662" w:rsidRPr="007A3662">
            <w:rPr>
              <w:rFonts w:eastAsia="Times New Roman"/>
              <w:color w:val="000000"/>
            </w:rPr>
            <w:t>(R. S. Williams et al., 2014)</w:t>
          </w:r>
        </w:sdtContent>
      </w:sdt>
      <w:r w:rsidRPr="000A0441">
        <w:rPr>
          <w:rFonts w:cs="Times New Roman"/>
          <w:color w:val="000000" w:themeColor="text1"/>
          <w:szCs w:val="22"/>
        </w:rPr>
        <w:t xml:space="preserve"> and </w:t>
      </w:r>
      <w:proofErr w:type="spellStart"/>
      <w:r w:rsidRPr="000A0441">
        <w:rPr>
          <w:rFonts w:cs="Times New Roman"/>
          <w:color w:val="000000" w:themeColor="text1"/>
          <w:szCs w:val="22"/>
        </w:rPr>
        <w:t>Acari</w:t>
      </w:r>
      <w:proofErr w:type="spellEnd"/>
      <w:r w:rsidRPr="000A0441">
        <w:rPr>
          <w:rFonts w:cs="Times New Roman"/>
          <w:color w:val="000000" w:themeColor="text1"/>
          <w:szCs w:val="22"/>
        </w:rPr>
        <w:t xml:space="preserve"> </w:t>
      </w:r>
      <w:sdt>
        <w:sdtPr>
          <w:rPr>
            <w:rFonts w:cs="Times New Roman"/>
            <w:color w:val="000000"/>
            <w:szCs w:val="22"/>
          </w:rPr>
          <w:tag w:val="MENDELEY_CITATION_v3_eyJjaXRhdGlvbklEIjoiTUVOREVMRVlfQ0lUQVRJT05fNDU1ZTYyZTktZWY4NC00NTU5LThhM2EtMjU1MDM4ZjdmNzE3IiwicHJvcGVydGllcyI6eyJub3RlSW5kZXgiOjB9LCJpc0VkaXRlZCI6ZmFsc2UsIm1hbnVhbE92ZXJyaWRlIjp7ImlzTWFudWFsbHlPdmVycmlkZGVuIjpmYWxzZSwiY2l0ZXByb2NUZXh0IjoiKExlbnNpbmcgZXQgYWwuLCAyMDA1KSIsIm1hbnVhbE92ZXJyaWRlVGV4dCI6Ii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IsImNvbnRhaW5lci10aXRsZS1zaG9ydCI6IkVjb2wgRW50b21vbCJ9LCJpc1RlbXBvcmFyeSI6ZmFsc2V9XX0="/>
          <w:id w:val="-1568955313"/>
          <w:placeholder>
            <w:docPart w:val="97FFBBC7BEEEAC468EFC402410CE50A2"/>
          </w:placeholder>
        </w:sdtPr>
        <w:sdtContent>
          <w:r w:rsidR="007A3662" w:rsidRPr="007A3662">
            <w:rPr>
              <w:rFonts w:cs="Times New Roman"/>
              <w:color w:val="000000"/>
              <w:szCs w:val="22"/>
            </w:rPr>
            <w:t>(Lensing et al., 2005)</w:t>
          </w:r>
        </w:sdtContent>
      </w:sdt>
      <w:r w:rsidRPr="000A0441">
        <w:rPr>
          <w:rFonts w:cs="Times New Roman"/>
          <w:color w:val="000000" w:themeColor="text1"/>
          <w:szCs w:val="22"/>
        </w:rPr>
        <w:t xml:space="preserve">, and negligible impacts on mesofauna </w:t>
      </w:r>
      <w:sdt>
        <w:sdtPr>
          <w:rPr>
            <w:rFonts w:cs="Times New Roman"/>
            <w:color w:val="000000"/>
            <w:szCs w:val="22"/>
          </w:rPr>
          <w:tag w:val="MENDELEY_CITATION_v3_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"/>
          <w:id w:val="1539782471"/>
          <w:placeholder>
            <w:docPart w:val="76250CFC864DA348892D1ACF54134C27"/>
          </w:placeholder>
        </w:sdtPr>
        <w:sdtContent>
          <w:r w:rsidR="007A3662" w:rsidRPr="007A3662">
            <w:rPr>
              <w:rFonts w:eastAsia="Times New Roman"/>
              <w:color w:val="000000"/>
            </w:rPr>
            <w:t>(A. R. Taylor et al., 2004)</w:t>
          </w:r>
        </w:sdtContent>
      </w:sdt>
      <w:r w:rsidRPr="000A0441">
        <w:rPr>
          <w:rFonts w:cs="Times New Roman"/>
          <w:color w:val="000000" w:themeColor="text1"/>
          <w:szCs w:val="22"/>
        </w:rPr>
        <w:t xml:space="preserve">. </w:t>
      </w:r>
      <w:r w:rsidRPr="000A0441">
        <w:rPr>
          <w:rFonts w:cs="Times New Roman"/>
          <w:szCs w:val="22"/>
        </w:rPr>
        <w:t xml:space="preserve">Elevated precipitation tends to increase soil fauna abundance and diversity as organisms are positively related to soil moisture, particularly arthropods, such as Collembola, </w:t>
      </w:r>
      <w:proofErr w:type="spellStart"/>
      <w:r w:rsidRPr="000A0441">
        <w:rPr>
          <w:rFonts w:cs="Times New Roman"/>
          <w:szCs w:val="22"/>
        </w:rPr>
        <w:t>Acari</w:t>
      </w:r>
      <w:proofErr w:type="spellEnd"/>
      <w:r w:rsidRPr="000A0441">
        <w:rPr>
          <w:rFonts w:cs="Times New Roman"/>
          <w:szCs w:val="22"/>
        </w:rPr>
        <w:t xml:space="preserve"> and Isopoda </w:t>
      </w:r>
      <w:sdt>
        <w:sdtPr>
          <w:rPr>
            <w:rFonts w:cs="Times New Roman"/>
            <w:color w:val="000000"/>
            <w:szCs w:val="22"/>
          </w:rPr>
          <w:tag w:val="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"/>
          <w:id w:val="1326711921"/>
          <w:placeholder>
            <w:docPart w:val="6B97CC78AC579E4F8131DABB8161AC26"/>
          </w:placeholder>
        </w:sdtPr>
        <w:sdtContent>
          <w:r w:rsidR="007A3662" w:rsidRPr="007A3662">
            <w:rPr>
              <w:rFonts w:eastAsia="Times New Roman"/>
              <w:color w:val="000000"/>
            </w:rPr>
            <w:t>(</w:t>
          </w:r>
          <w:proofErr w:type="spellStart"/>
          <w:r w:rsidR="007A3662" w:rsidRPr="007A3662">
            <w:rPr>
              <w:rFonts w:eastAsia="Times New Roman"/>
              <w:color w:val="000000"/>
            </w:rPr>
            <w:t>Chikoski</w:t>
          </w:r>
          <w:proofErr w:type="spellEnd"/>
          <w:r w:rsidR="007A3662" w:rsidRPr="007A3662">
            <w:rPr>
              <w:rFonts w:eastAsia="Times New Roman"/>
              <w:color w:val="000000"/>
            </w:rPr>
            <w:t xml:space="preserve"> et al., 2006; S. N. Johnson et al., 2018)</w:t>
          </w:r>
        </w:sdtContent>
      </w:sdt>
      <w:r w:rsidRPr="000A0441">
        <w:rPr>
          <w:rFonts w:cs="Times New Roman"/>
          <w:szCs w:val="22"/>
        </w:rPr>
        <w:t xml:space="preserve">. However, precipitation increases tend to affect the abundance and composition of soil biota less than decreased precipitation, implying an asymmetrical response to precipitation changes </w:t>
      </w:r>
      <w:sdt>
        <w:sdtPr>
          <w:rPr>
            <w:rFonts w:cs="Times New Roman"/>
            <w:color w:val="000000"/>
            <w:szCs w:val="22"/>
          </w:rPr>
          <w:tag w:val="MENDELEY_CITATION_v3_eyJjaXRhdGlvbklEIjoiTUVOREVMRVlfQ0lUQVRJT05fNDQ3NDE5ZjItNmJjMC00ODcwLTkxMTMtNDFkMjNkOGQ2ZGFl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
          <w:id w:val="2006933136"/>
          <w:placeholder>
            <w:docPart w:val="83393E7107E2F34891442DFE68964E22"/>
          </w:placeholder>
        </w:sdtPr>
        <w:sdtContent>
          <w:r w:rsidR="007A3662" w:rsidRPr="007A3662">
            <w:rPr>
              <w:rFonts w:eastAsia="Times New Roman"/>
              <w:color w:val="000000"/>
            </w:rPr>
            <w:t>(Lindberg et al., 2002; R. S. Williams et al., 2014)</w:t>
          </w:r>
        </w:sdtContent>
      </w:sdt>
      <w:r w:rsidRPr="000A0441">
        <w:rPr>
          <w:rFonts w:cs="Times New Roman"/>
          <w:szCs w:val="22"/>
        </w:rPr>
        <w:t xml:space="preserve">. For instance, in some studies Collembola and </w:t>
      </w:r>
      <w:proofErr w:type="spellStart"/>
      <w:r w:rsidRPr="000A0441">
        <w:rPr>
          <w:rFonts w:cs="Times New Roman"/>
          <w:szCs w:val="22"/>
        </w:rPr>
        <w:t>Oribatida</w:t>
      </w:r>
      <w:proofErr w:type="spellEnd"/>
      <w:r w:rsidRPr="000A0441">
        <w:rPr>
          <w:rFonts w:cs="Times New Roman"/>
          <w:szCs w:val="22"/>
        </w:rPr>
        <w:t xml:space="preserve"> do not respond to increased precipitation, indicating some inbuilt resilience </w:t>
      </w:r>
      <w:sdt>
        <w:sdtPr>
          <w:rPr>
            <w:rFonts w:cs="Times New Roman"/>
            <w:color w:val="000000"/>
            <w:szCs w:val="22"/>
          </w:rPr>
          <w:tag w:val="MENDELEY_CITATION_v3_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"/>
          <w:id w:val="-1357582038"/>
          <w:placeholder>
            <w:docPart w:val="6D69BD660C8BE049ADBA07D7C5F59C22"/>
          </w:placeholder>
        </w:sdtPr>
        <w:sdtContent>
          <w:r w:rsidR="007A3662">
            <w:rPr>
              <w:rFonts w:eastAsia="Times New Roman"/>
            </w:rPr>
            <w:t>(Lindberg &amp; Persson, 2004)</w:t>
          </w:r>
        </w:sdtContent>
      </w:sdt>
      <w:r w:rsidRPr="000A0441">
        <w:rPr>
          <w:rFonts w:cs="Times New Roman"/>
          <w:szCs w:val="22"/>
        </w:rPr>
        <w:t xml:space="preserve">. For smaller organisms such as Nematodes, there is evidence of a decline in abundance in the mineral layer, but increases at deeper depths </w:t>
      </w:r>
      <w:sdt>
        <w:sdtPr>
          <w:rPr>
            <w:rFonts w:cs="Times New Roman"/>
            <w:color w:val="000000"/>
            <w:szCs w:val="22"/>
          </w:rPr>
          <w:tag w:val="MENDELEY_CITATION_v3_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"/>
          <w:id w:val="58752967"/>
          <w:placeholder>
            <w:docPart w:val="6D69BD660C8BE049ADBA07D7C5F59C22"/>
          </w:placeholder>
        </w:sdtPr>
        <w:sdtContent>
          <w:r w:rsidR="007A3662" w:rsidRPr="007A3662">
            <w:rPr>
              <w:rFonts w:cs="Times New Roman"/>
              <w:color w:val="000000"/>
              <w:szCs w:val="22"/>
            </w:rPr>
            <w:t xml:space="preserve">(Liu et al., 2020), </w:t>
          </w:r>
        </w:sdtContent>
      </w:sdt>
      <w:r w:rsidRPr="000A0441">
        <w:rPr>
          <w:rFonts w:cs="Times New Roman"/>
          <w:szCs w:val="22"/>
        </w:rPr>
        <w:t xml:space="preserve">although this is inconsistent with other observations of negligible response to precipitation extremes </w:t>
      </w:r>
      <w:sdt>
        <w:sdtPr>
          <w:rPr>
            <w:rFonts w:cs="Times New Roman"/>
            <w:color w:val="000000"/>
            <w:szCs w:val="22"/>
          </w:rPr>
          <w:tag w:val="MENDELEY_CITATION_v3_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"/>
          <w:id w:val="-834375871"/>
          <w:placeholder>
            <w:docPart w:val="6D69BD660C8BE049ADBA07D7C5F59C22"/>
          </w:placeholder>
        </w:sdtPr>
        <w:sdtContent>
          <w:r w:rsidR="007A3662">
            <w:rPr>
              <w:rFonts w:eastAsia="Times New Roman"/>
            </w:rPr>
            <w:t>(</w:t>
          </w:r>
          <w:proofErr w:type="spellStart"/>
          <w:r w:rsidR="007A3662">
            <w:rPr>
              <w:rFonts w:eastAsia="Times New Roman"/>
            </w:rPr>
            <w:t>Sohlenius</w:t>
          </w:r>
          <w:proofErr w:type="spellEnd"/>
          <w:r w:rsidR="007A3662">
            <w:rPr>
              <w:rFonts w:eastAsia="Times New Roman"/>
            </w:rPr>
            <w:t xml:space="preserve"> &amp; </w:t>
          </w:r>
          <w:proofErr w:type="spellStart"/>
          <w:r w:rsidR="007A3662">
            <w:rPr>
              <w:rFonts w:eastAsia="Times New Roman"/>
            </w:rPr>
            <w:t>Wasilewska</w:t>
          </w:r>
          <w:proofErr w:type="spellEnd"/>
          <w:r w:rsidR="007A3662">
            <w:rPr>
              <w:rFonts w:eastAsia="Times New Roman"/>
            </w:rPr>
            <w:t>, 1984)</w:t>
          </w:r>
        </w:sdtContent>
      </w:sdt>
      <w:r w:rsidRPr="000A0441">
        <w:rPr>
          <w:rFonts w:cs="Times New Roman"/>
          <w:szCs w:val="22"/>
        </w:rPr>
        <w:t xml:space="preserve">. Larger organisms may also be less affected by water addition </w:t>
      </w:r>
      <w:sdt>
        <w:sdtPr>
          <w:rPr>
            <w:rFonts w:cs="Times New Roman"/>
            <w:color w:val="000000"/>
            <w:szCs w:val="22"/>
          </w:rPr>
          <w:tag w:val="MENDELEY_CITATION_v3_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"/>
          <w:id w:val="-739089420"/>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Riutta</w:t>
          </w:r>
          <w:proofErr w:type="spellEnd"/>
          <w:r w:rsidR="007A3662" w:rsidRPr="007A3662">
            <w:rPr>
              <w:rFonts w:eastAsia="Times New Roman"/>
              <w:color w:val="000000"/>
            </w:rPr>
            <w:t xml:space="preserve"> et al., 2012)</w:t>
          </w:r>
        </w:sdtContent>
      </w:sdt>
      <w:r w:rsidRPr="000A0441">
        <w:rPr>
          <w:rFonts w:cs="Times New Roman"/>
          <w:szCs w:val="22"/>
        </w:rPr>
        <w:t xml:space="preserve">. </w:t>
      </w:r>
    </w:p>
    <w:p w14:paraId="58BC34EE" w14:textId="77777777" w:rsidR="005523BC" w:rsidRPr="000A0441" w:rsidRDefault="005523BC" w:rsidP="005523BC">
      <w:pPr>
        <w:spacing w:line="360" w:lineRule="auto"/>
        <w:jc w:val="both"/>
        <w:rPr>
          <w:rFonts w:cs="Times New Roman"/>
          <w:szCs w:val="22"/>
        </w:rPr>
      </w:pPr>
    </w:p>
    <w:p w14:paraId="47476AB3" w14:textId="5FF0DC68" w:rsidR="005523BC" w:rsidRPr="000A0441" w:rsidRDefault="005523BC" w:rsidP="005523BC">
      <w:pPr>
        <w:spacing w:line="360" w:lineRule="auto"/>
        <w:jc w:val="both"/>
        <w:rPr>
          <w:rFonts w:cs="Times New Roman"/>
          <w:szCs w:val="22"/>
        </w:rPr>
      </w:pPr>
      <w:commentRangeStart w:id="16"/>
      <w:r w:rsidRPr="000A0441">
        <w:rPr>
          <w:rFonts w:cs="Times New Roman"/>
          <w:szCs w:val="22"/>
        </w:rPr>
        <w:t xml:space="preserve">The reasons for the variation between studies is not clear but may be linked to differences in the traits of different soil fauna taxa, variations in local climate and ecosystem type and/or differences in the </w:t>
      </w:r>
      <w:r w:rsidRPr="000A0441">
        <w:rPr>
          <w:rFonts w:cs="Times New Roman"/>
          <w:color w:val="000000" w:themeColor="text1"/>
          <w:szCs w:val="22"/>
        </w:rPr>
        <w:t xml:space="preserve">characteristics of disturbance (e.g., magnitude of precipitation alteration, or duration of disturbance) </w:t>
      </w:r>
      <w:sdt>
        <w:sdtPr>
          <w:rPr>
            <w:rFonts w:cs="Times New Roman"/>
            <w:color w:val="000000"/>
            <w:szCs w:val="22"/>
          </w:rPr>
          <w:tag w:val="MENDELEY_CITATION_v3_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IsImNvbnRhaW5lci10aXRsZS1zaG9ydCI6Ik9lY29sb2dpYSJ9LCJpc1RlbXBvcmFyeSI6ZmFsc2V9XX0="/>
          <w:id w:val="-707183007"/>
          <w:placeholder>
            <w:docPart w:val="E2C60C6A96F60D4FA619376508148046"/>
          </w:placeholder>
        </w:sdtPr>
        <w:sdtContent>
          <w:r w:rsidR="007A3662" w:rsidRPr="007A3662">
            <w:rPr>
              <w:rFonts w:eastAsia="Times New Roman"/>
              <w:color w:val="000000"/>
            </w:rPr>
            <w:t>(</w:t>
          </w:r>
          <w:proofErr w:type="spellStart"/>
          <w:r w:rsidR="007A3662" w:rsidRPr="007A3662">
            <w:rPr>
              <w:rFonts w:eastAsia="Times New Roman"/>
              <w:color w:val="000000"/>
            </w:rPr>
            <w:t>Blankinship</w:t>
          </w:r>
          <w:proofErr w:type="spellEnd"/>
          <w:r w:rsidR="007A3662" w:rsidRPr="007A3662">
            <w:rPr>
              <w:rFonts w:eastAsia="Times New Roman"/>
              <w:color w:val="000000"/>
            </w:rPr>
            <w:t xml:space="preserve"> et al., 2011; </w:t>
          </w:r>
          <w:proofErr w:type="spellStart"/>
          <w:r w:rsidR="007A3662" w:rsidRPr="007A3662">
            <w:rPr>
              <w:rFonts w:eastAsia="Times New Roman"/>
              <w:color w:val="000000"/>
            </w:rPr>
            <w:t>Fierer</w:t>
          </w:r>
          <w:proofErr w:type="spellEnd"/>
          <w:r w:rsidR="007A3662" w:rsidRPr="007A3662">
            <w:rPr>
              <w:rFonts w:eastAsia="Times New Roman"/>
              <w:color w:val="000000"/>
            </w:rPr>
            <w:t xml:space="preserve"> et al., 2009)</w:t>
          </w:r>
        </w:sdtContent>
      </w:sdt>
      <w:r w:rsidRPr="000A0441">
        <w:rPr>
          <w:rFonts w:cs="Times New Roman"/>
          <w:color w:val="000000" w:themeColor="text1"/>
          <w:szCs w:val="22"/>
        </w:rPr>
        <w:t xml:space="preserve">. These factors will affect the resistance (the impact of a disturbance) and the resilience (the speed of recovery to pre-disturbance level) of soil communities.  </w:t>
      </w:r>
      <w:commentRangeEnd w:id="16"/>
      <w:r w:rsidR="00277A3C">
        <w:rPr>
          <w:rStyle w:val="CommentReference"/>
        </w:rPr>
        <w:commentReference w:id="16"/>
      </w:r>
    </w:p>
    <w:p w14:paraId="19D51F82" w14:textId="77777777" w:rsidR="005523BC" w:rsidRPr="000A0441" w:rsidRDefault="005523BC" w:rsidP="005523BC">
      <w:pPr>
        <w:spacing w:line="360" w:lineRule="auto"/>
        <w:jc w:val="both"/>
        <w:rPr>
          <w:rFonts w:cs="Times New Roman"/>
          <w:szCs w:val="22"/>
        </w:rPr>
      </w:pPr>
    </w:p>
    <w:p w14:paraId="202686D6" w14:textId="77777777" w:rsidR="005523BC" w:rsidRPr="000A0441" w:rsidRDefault="005523BC" w:rsidP="005523BC">
      <w:pPr>
        <w:pStyle w:val="Heading2"/>
      </w:pPr>
      <w:bookmarkStart w:id="17" w:name="_Toc112416628"/>
      <w:bookmarkStart w:id="18" w:name="_Toc112416933"/>
      <w:r w:rsidRPr="000A0441">
        <w:t>Body size</w:t>
      </w:r>
      <w:bookmarkEnd w:id="17"/>
      <w:bookmarkEnd w:id="18"/>
    </w:p>
    <w:p w14:paraId="010F7399" w14:textId="03FEDBC7" w:rsidR="005523BC" w:rsidRPr="000A0441" w:rsidRDefault="005523BC" w:rsidP="005523BC">
      <w:pPr>
        <w:spacing w:line="360" w:lineRule="auto"/>
        <w:jc w:val="both"/>
        <w:rPr>
          <w:rFonts w:cs="Times New Roman"/>
          <w:szCs w:val="22"/>
        </w:rPr>
      </w:pPr>
      <w:r w:rsidRPr="000A0441">
        <w:rPr>
          <w:rFonts w:cs="Times New Roman"/>
          <w:szCs w:val="22"/>
        </w:rPr>
        <w:t xml:space="preserve">The focus on single taxonomic groups in experimental studies has led to a limited general understanding of soil organisms’ resilience to disturbance and what leads to disparities between or within different </w:t>
      </w:r>
      <w:r w:rsidRPr="000A0441">
        <w:rPr>
          <w:rFonts w:cs="Times New Roman"/>
          <w:noProof/>
          <w:szCs w:val="22"/>
        </w:rPr>
        <w:lastRenderedPageBreak/>
        <mc:AlternateContent>
          <mc:Choice Requires="wps">
            <w:drawing>
              <wp:anchor distT="0" distB="0" distL="114300" distR="114300" simplePos="0" relativeHeight="251661312" behindDoc="0" locked="0" layoutInCell="1" allowOverlap="1" wp14:anchorId="559AC044" wp14:editId="2CCED8A1">
                <wp:simplePos x="0" y="0"/>
                <wp:positionH relativeFrom="column">
                  <wp:posOffset>-73572</wp:posOffset>
                </wp:positionH>
                <wp:positionV relativeFrom="page">
                  <wp:posOffset>893291</wp:posOffset>
                </wp:positionV>
                <wp:extent cx="5937885" cy="6978650"/>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937885" cy="6978650"/>
                        </a:xfrm>
                        <a:prstGeom prst="rect">
                          <a:avLst/>
                        </a:prstGeom>
                        <a:noFill/>
                        <a:ln w="6350">
                          <a:noFill/>
                        </a:ln>
                      </wps:spPr>
                      <wps:txbx>
                        <w:txbxContent>
                          <w:p w14:paraId="61C86CDA" w14:textId="77777777" w:rsidR="0045369D" w:rsidRDefault="0045369D" w:rsidP="005523BC">
                            <w:pPr>
                              <w:pStyle w:val="Caption"/>
                            </w:pPr>
                            <w:r>
                              <w:rPr>
                                <w:noProof/>
                              </w:rPr>
                              <w:drawing>
                                <wp:inline distT="0" distB="0" distL="0" distR="0" wp14:anchorId="39736BCB" wp14:editId="1BFB0A70">
                                  <wp:extent cx="5536200" cy="6495393"/>
                                  <wp:effectExtent l="0" t="0" r="127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9067" cy="6498757"/>
                                          </a:xfrm>
                                          <a:prstGeom prst="rect">
                                            <a:avLst/>
                                          </a:prstGeom>
                                          <a:noFill/>
                                          <a:ln>
                                            <a:noFill/>
                                          </a:ln>
                                        </pic:spPr>
                                      </pic:pic>
                                    </a:graphicData>
                                  </a:graphic>
                                </wp:inline>
                              </w:drawing>
                            </w:r>
                          </w:p>
                          <w:p w14:paraId="6104CD79" w14:textId="1010EB5B" w:rsidR="0045369D" w:rsidRPr="004A721B" w:rsidRDefault="0045369D" w:rsidP="005523BC">
                            <w:pPr>
                              <w:pStyle w:val="Caption"/>
                              <w:rPr>
                                <w:color w:val="000000" w:themeColor="text1"/>
                                <w:sz w:val="20"/>
                                <w:szCs w:val="20"/>
                              </w:rPr>
                            </w:pPr>
                            <w:bookmarkStart w:id="19" w:name="_Toc112410048"/>
                            <w:bookmarkStart w:id="20" w:name="_Toc112410070"/>
                            <w:bookmarkStart w:id="21" w:name="_Toc112412934"/>
                            <w:bookmarkStart w:id="22" w:name="_Toc112412994"/>
                            <w:r w:rsidRPr="004A721B">
                              <w:rPr>
                                <w:color w:val="000000" w:themeColor="text1"/>
                                <w:sz w:val="20"/>
                                <w:szCs w:val="20"/>
                              </w:rPr>
                              <w:t xml:space="preserve">Figure </w:t>
                            </w:r>
                            <w:r w:rsidRPr="004A721B">
                              <w:rPr>
                                <w:color w:val="000000" w:themeColor="text1"/>
                                <w:sz w:val="20"/>
                                <w:szCs w:val="20"/>
                              </w:rPr>
                              <w:fldChar w:fldCharType="begin"/>
                            </w:r>
                            <w:r w:rsidRPr="004A721B">
                              <w:rPr>
                                <w:color w:val="000000" w:themeColor="text1"/>
                                <w:sz w:val="20"/>
                                <w:szCs w:val="20"/>
                              </w:rPr>
                              <w:instrText xml:space="preserve"> SEQ Figure \* ARABIC </w:instrText>
                            </w:r>
                            <w:r w:rsidRPr="004A721B">
                              <w:rPr>
                                <w:color w:val="000000" w:themeColor="text1"/>
                                <w:sz w:val="20"/>
                                <w:szCs w:val="20"/>
                              </w:rPr>
                              <w:fldChar w:fldCharType="separate"/>
                            </w:r>
                            <w:r>
                              <w:rPr>
                                <w:noProof/>
                                <w:color w:val="000000" w:themeColor="text1"/>
                                <w:sz w:val="20"/>
                                <w:szCs w:val="20"/>
                              </w:rPr>
                              <w:t>1</w:t>
                            </w:r>
                            <w:r w:rsidRPr="004A721B">
                              <w:rPr>
                                <w:noProof/>
                                <w:color w:val="000000" w:themeColor="text1"/>
                                <w:sz w:val="20"/>
                                <w:szCs w:val="20"/>
                              </w:rPr>
                              <w:fldChar w:fldCharType="end"/>
                            </w:r>
                            <w:r w:rsidRPr="004A721B">
                              <w:rPr>
                                <w:color w:val="000000" w:themeColor="text1"/>
                                <w:sz w:val="20"/>
                                <w:szCs w:val="20"/>
                              </w:rPr>
                              <w:t xml:space="preserve"> Size classification according to body width (from Swift et al., 1979 in </w:t>
                            </w:r>
                            <w:sdt>
                              <w:sdtPr>
                                <w:rPr>
                                  <w:i w:val="0"/>
                                  <w:color w:val="000000"/>
                                  <w:sz w:val="20"/>
                                  <w:szCs w:val="20"/>
                                </w:rPr>
                                <w:tag w:val="MENDELEY_CITATION_v3_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"/>
                                <w:id w:val="617186948"/>
                                <w:placeholder>
                                  <w:docPart w:val="C8A335E132C05045854E6167DD165EF9"/>
                                </w:placeholder>
                              </w:sdtPr>
                              <w:sdtContent>
                                <w:r w:rsidRPr="007A3662">
                                  <w:rPr>
                                    <w:i w:val="0"/>
                                    <w:color w:val="000000"/>
                                    <w:sz w:val="20"/>
                                    <w:szCs w:val="20"/>
                                  </w:rPr>
                                  <w:t>Nielsen, 2019</w:t>
                                </w:r>
                              </w:sdtContent>
                            </w:sdt>
                            <w:r w:rsidRPr="004A721B">
                              <w:rPr>
                                <w:color w:val="000000" w:themeColor="text1"/>
                                <w:sz w:val="20"/>
                                <w:szCs w:val="20"/>
                              </w:rPr>
                              <w:t>)</w:t>
                            </w:r>
                            <w:bookmarkEnd w:id="19"/>
                            <w:bookmarkEnd w:id="20"/>
                            <w:bookmarkEnd w:id="21"/>
                            <w:bookmarkEnd w:id="22"/>
                            <w:r w:rsidRPr="004A721B">
                              <w:rPr>
                                <w:rFonts w:eastAsia="Times New Roman" w:cs="Times New Roman"/>
                                <w:color w:val="000000" w:themeColor="text1"/>
                                <w:sz w:val="20"/>
                                <w:szCs w:val="20"/>
                                <w:lang w:eastAsia="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59AC044" id="_x0000_t202" coordsize="21600,21600" o:spt="202" path="m,l,21600r21600,l21600,xe">
                <v:stroke joinstyle="miter"/>
                <v:path gradientshapeok="t" o:connecttype="rect"/>
              </v:shapetype>
              <v:shape id="Text Box 1" o:spid="_x0000_s1026" type="#_x0000_t202" style="position:absolute;left:0;text-align:left;margin-left:-5.8pt;margin-top:70.35pt;width:467.55pt;height:5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" filled="f" stroked="f" strokeweight=".5pt">
                <v:textbox style="mso-fit-shape-to-text:t">
                  <w:txbxContent>
                    <w:p w14:paraId="61C86CDA" w14:textId="77777777" w:rsidR="0045369D" w:rsidRDefault="0045369D" w:rsidP="005523BC">
                      <w:pPr>
                        <w:pStyle w:val="Caption"/>
                      </w:pPr>
                      <w:r>
                        <w:rPr>
                          <w:noProof/>
                        </w:rPr>
                        <w:drawing>
                          <wp:inline distT="0" distB="0" distL="0" distR="0" wp14:anchorId="39736BCB" wp14:editId="1BFB0A70">
                            <wp:extent cx="5536200" cy="6495393"/>
                            <wp:effectExtent l="0" t="0" r="1270"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9067" cy="6498757"/>
                                    </a:xfrm>
                                    <a:prstGeom prst="rect">
                                      <a:avLst/>
                                    </a:prstGeom>
                                    <a:noFill/>
                                    <a:ln>
                                      <a:noFill/>
                                    </a:ln>
                                  </pic:spPr>
                                </pic:pic>
                              </a:graphicData>
                            </a:graphic>
                          </wp:inline>
                        </w:drawing>
                      </w:r>
                    </w:p>
                    <w:p w14:paraId="6104CD79" w14:textId="1010EB5B" w:rsidR="0045369D" w:rsidRPr="004A721B" w:rsidRDefault="0045369D" w:rsidP="005523BC">
                      <w:pPr>
                        <w:pStyle w:val="Caption"/>
                        <w:rPr>
                          <w:color w:val="000000" w:themeColor="text1"/>
                          <w:sz w:val="20"/>
                          <w:szCs w:val="20"/>
                        </w:rPr>
                      </w:pPr>
                      <w:bookmarkStart w:id="23" w:name="_Toc112410048"/>
                      <w:bookmarkStart w:id="24" w:name="_Toc112410070"/>
                      <w:bookmarkStart w:id="25" w:name="_Toc112412934"/>
                      <w:bookmarkStart w:id="26" w:name="_Toc112412994"/>
                      <w:r w:rsidRPr="004A721B">
                        <w:rPr>
                          <w:color w:val="000000" w:themeColor="text1"/>
                          <w:sz w:val="20"/>
                          <w:szCs w:val="20"/>
                        </w:rPr>
                        <w:t xml:space="preserve">Figure </w:t>
                      </w:r>
                      <w:r w:rsidRPr="004A721B">
                        <w:rPr>
                          <w:color w:val="000000" w:themeColor="text1"/>
                          <w:sz w:val="20"/>
                          <w:szCs w:val="20"/>
                        </w:rPr>
                        <w:fldChar w:fldCharType="begin"/>
                      </w:r>
                      <w:r w:rsidRPr="004A721B">
                        <w:rPr>
                          <w:color w:val="000000" w:themeColor="text1"/>
                          <w:sz w:val="20"/>
                          <w:szCs w:val="20"/>
                        </w:rPr>
                        <w:instrText xml:space="preserve"> SEQ Figure \* ARABIC </w:instrText>
                      </w:r>
                      <w:r w:rsidRPr="004A721B">
                        <w:rPr>
                          <w:color w:val="000000" w:themeColor="text1"/>
                          <w:sz w:val="20"/>
                          <w:szCs w:val="20"/>
                        </w:rPr>
                        <w:fldChar w:fldCharType="separate"/>
                      </w:r>
                      <w:r>
                        <w:rPr>
                          <w:noProof/>
                          <w:color w:val="000000" w:themeColor="text1"/>
                          <w:sz w:val="20"/>
                          <w:szCs w:val="20"/>
                        </w:rPr>
                        <w:t>1</w:t>
                      </w:r>
                      <w:r w:rsidRPr="004A721B">
                        <w:rPr>
                          <w:noProof/>
                          <w:color w:val="000000" w:themeColor="text1"/>
                          <w:sz w:val="20"/>
                          <w:szCs w:val="20"/>
                        </w:rPr>
                        <w:fldChar w:fldCharType="end"/>
                      </w:r>
                      <w:r w:rsidRPr="004A721B">
                        <w:rPr>
                          <w:color w:val="000000" w:themeColor="text1"/>
                          <w:sz w:val="20"/>
                          <w:szCs w:val="20"/>
                        </w:rPr>
                        <w:t xml:space="preserve"> Size classification according to body width (from Swift et al., 1979 in </w:t>
                      </w:r>
                      <w:sdt>
                        <w:sdtPr>
                          <w:rPr>
                            <w:i w:val="0"/>
                            <w:color w:val="000000"/>
                            <w:sz w:val="20"/>
                            <w:szCs w:val="20"/>
                          </w:rPr>
                          <w:tag w:val="MENDELEY_CITATION_v3_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"/>
                          <w:id w:val="617186948"/>
                          <w:placeholder>
                            <w:docPart w:val="C8A335E132C05045854E6167DD165EF9"/>
                          </w:placeholder>
                        </w:sdtPr>
                        <w:sdtContent>
                          <w:r w:rsidRPr="007A3662">
                            <w:rPr>
                              <w:i w:val="0"/>
                              <w:color w:val="000000"/>
                              <w:sz w:val="20"/>
                              <w:szCs w:val="20"/>
                            </w:rPr>
                            <w:t>Nielsen, 2019</w:t>
                          </w:r>
                        </w:sdtContent>
                      </w:sdt>
                      <w:r w:rsidRPr="004A721B">
                        <w:rPr>
                          <w:color w:val="000000" w:themeColor="text1"/>
                          <w:sz w:val="20"/>
                          <w:szCs w:val="20"/>
                        </w:rPr>
                        <w:t>)</w:t>
                      </w:r>
                      <w:bookmarkEnd w:id="23"/>
                      <w:bookmarkEnd w:id="24"/>
                      <w:bookmarkEnd w:id="25"/>
                      <w:bookmarkEnd w:id="26"/>
                      <w:r w:rsidRPr="004A721B">
                        <w:rPr>
                          <w:rFonts w:eastAsia="Times New Roman" w:cs="Times New Roman"/>
                          <w:color w:val="000000" w:themeColor="text1"/>
                          <w:sz w:val="20"/>
                          <w:szCs w:val="20"/>
                          <w:lang w:eastAsia="en-GB"/>
                        </w:rPr>
                        <w:t xml:space="preserve"> </w:t>
                      </w:r>
                    </w:p>
                  </w:txbxContent>
                </v:textbox>
                <w10:wrap type="topAndBottom" anchory="page"/>
              </v:shape>
            </w:pict>
          </mc:Fallback>
        </mc:AlternateContent>
      </w:r>
      <w:r w:rsidRPr="000A0441">
        <w:rPr>
          <w:rFonts w:cs="Times New Roman"/>
          <w:szCs w:val="22"/>
        </w:rPr>
        <w:t xml:space="preserve">taxonomic groups. The focus on a single or limited amount of soil taxonomic groups is predominantly due to practical constraints and the large heterogeneity of relevant spatial scales that comes with the huge variance in body size among organisms (macrofauna can be 1000 times the size of </w:t>
      </w:r>
      <w:proofErr w:type="spellStart"/>
      <w:r w:rsidRPr="000A0441">
        <w:rPr>
          <w:rFonts w:cs="Times New Roman"/>
          <w:szCs w:val="22"/>
        </w:rPr>
        <w:t>microfauna</w:t>
      </w:r>
      <w:proofErr w:type="spellEnd"/>
      <w:r w:rsidRPr="000A0441">
        <w:rPr>
          <w:rFonts w:cs="Times New Roman"/>
          <w:szCs w:val="22"/>
        </w:rPr>
        <w:t>) (</w:t>
      </w:r>
      <w:r w:rsidRPr="000A0441">
        <w:rPr>
          <w:rFonts w:cs="Times New Roman"/>
          <w:b/>
          <w:bCs/>
          <w:szCs w:val="22"/>
        </w:rPr>
        <w:t xml:space="preserve">Berg, in Hall et al., 2012).  </w:t>
      </w:r>
      <w:r w:rsidRPr="000A0441">
        <w:rPr>
          <w:rFonts w:cs="Times New Roman"/>
          <w:szCs w:val="22"/>
        </w:rPr>
        <w:t xml:space="preserve">To overcome the difficulties in drawing general conclusions about the soil community, soil biota are commonly classified according to size (body width) into three main groups: macrofauna (500 </w:t>
      </w:r>
      <w:proofErr w:type="spellStart"/>
      <w:r w:rsidRPr="000A0441">
        <w:rPr>
          <w:rFonts w:cs="Times New Roman"/>
          <w:szCs w:val="22"/>
        </w:rPr>
        <w:t>μm</w:t>
      </w:r>
      <w:proofErr w:type="spellEnd"/>
      <w:r w:rsidRPr="000A0441">
        <w:rPr>
          <w:rFonts w:cs="Times New Roman"/>
          <w:szCs w:val="22"/>
        </w:rPr>
        <w:t xml:space="preserve">– 50 mm, e.g., earthworms, termites), mesofauna (80 </w:t>
      </w:r>
      <w:proofErr w:type="spellStart"/>
      <w:r w:rsidRPr="000A0441">
        <w:rPr>
          <w:rFonts w:cs="Times New Roman"/>
          <w:szCs w:val="22"/>
        </w:rPr>
        <w:t>μm</w:t>
      </w:r>
      <w:proofErr w:type="spellEnd"/>
      <w:r w:rsidRPr="000A0441">
        <w:rPr>
          <w:rFonts w:cs="Times New Roman"/>
          <w:szCs w:val="22"/>
        </w:rPr>
        <w:t xml:space="preserve">– 2 mm, e.g., Collembola, </w:t>
      </w:r>
      <w:proofErr w:type="spellStart"/>
      <w:r w:rsidRPr="000A0441">
        <w:rPr>
          <w:rFonts w:cs="Times New Roman"/>
          <w:szCs w:val="22"/>
        </w:rPr>
        <w:t>Acari</w:t>
      </w:r>
      <w:proofErr w:type="spellEnd"/>
      <w:r w:rsidRPr="000A0441">
        <w:rPr>
          <w:rFonts w:cs="Times New Roman"/>
          <w:szCs w:val="22"/>
        </w:rPr>
        <w:t xml:space="preserve">), and microbiota (1–120 </w:t>
      </w:r>
      <w:proofErr w:type="spellStart"/>
      <w:r w:rsidRPr="000A0441">
        <w:rPr>
          <w:rFonts w:cs="Times New Roman"/>
          <w:szCs w:val="22"/>
        </w:rPr>
        <w:t>μm</w:t>
      </w:r>
      <w:proofErr w:type="spellEnd"/>
      <w:r w:rsidRPr="000A0441">
        <w:rPr>
          <w:rFonts w:cs="Times New Roman"/>
          <w:szCs w:val="22"/>
        </w:rPr>
        <w:t>, e.g. bacteria, fungi, protozoa, nematodes) (</w:t>
      </w:r>
      <w:r w:rsidRPr="000A0441">
        <w:rPr>
          <w:rFonts w:cs="Times New Roman"/>
          <w:szCs w:val="22"/>
        </w:rPr>
        <w:fldChar w:fldCharType="begin"/>
      </w:r>
      <w:r w:rsidRPr="000A0441">
        <w:rPr>
          <w:rFonts w:cs="Times New Roman"/>
          <w:szCs w:val="22"/>
        </w:rPr>
        <w:instrText xml:space="preserve"> REF _Ref112238212  \* MERGEFORMAT </w:instrText>
      </w:r>
      <w:r w:rsidRPr="000A0441">
        <w:rPr>
          <w:rFonts w:cs="Times New Roman"/>
          <w:szCs w:val="22"/>
        </w:rPr>
        <w:fldChar w:fldCharType="separate"/>
      </w:r>
      <w:r w:rsidRPr="000A0441">
        <w:rPr>
          <w:rFonts w:cs="Times New Roman"/>
          <w:color w:val="000000" w:themeColor="text1"/>
          <w:szCs w:val="22"/>
        </w:rPr>
        <w:t xml:space="preserve">Figure </w:t>
      </w:r>
      <w:r w:rsidRPr="000A0441">
        <w:rPr>
          <w:rFonts w:cs="Times New Roman"/>
          <w:noProof/>
          <w:color w:val="000000" w:themeColor="text1"/>
          <w:szCs w:val="22"/>
        </w:rPr>
        <w:t>1</w:t>
      </w:r>
      <w:r w:rsidRPr="000A0441">
        <w:rPr>
          <w:rFonts w:cs="Times New Roman"/>
          <w:szCs w:val="22"/>
        </w:rPr>
        <w:fldChar w:fldCharType="end"/>
      </w:r>
      <w:r w:rsidRPr="000A0441">
        <w:rPr>
          <w:rFonts w:cs="Times New Roman"/>
          <w:szCs w:val="22"/>
        </w:rPr>
        <w:t xml:space="preserve">). While body size cannot be unequivocally connected with function, it is a pragmatic solution to categorisation based </w:t>
      </w:r>
      <w:r w:rsidRPr="000A0441">
        <w:rPr>
          <w:rFonts w:cs="Times New Roman"/>
          <w:szCs w:val="22"/>
        </w:rPr>
        <w:lastRenderedPageBreak/>
        <w:t xml:space="preserve">on several key concepts. For instance, body width relates to their microhabitats: </w:t>
      </w:r>
      <w:proofErr w:type="spellStart"/>
      <w:r w:rsidRPr="000A0441">
        <w:rPr>
          <w:rFonts w:cs="Times New Roman"/>
          <w:szCs w:val="22"/>
        </w:rPr>
        <w:t>microfauna</w:t>
      </w:r>
      <w:proofErr w:type="spellEnd"/>
      <w:r w:rsidRPr="000A0441">
        <w:rPr>
          <w:rFonts w:cs="Times New Roman"/>
          <w:szCs w:val="22"/>
        </w:rPr>
        <w:t xml:space="preserve"> inhabit water films, mesofauna inhabit existing air-filled pore spaces, and macrofauna, as ecosystem engineers, are able to create their own pore spaces and contribute to soil structure development. Body size is also related to an organism’s adaptive capacities (</w:t>
      </w:r>
      <w:r w:rsidRPr="000A0441">
        <w:rPr>
          <w:rFonts w:cs="Times New Roman"/>
          <w:b/>
          <w:bCs/>
          <w:szCs w:val="22"/>
        </w:rPr>
        <w:t>Lavelle and Spain, 2001</w:t>
      </w:r>
      <w:r w:rsidRPr="000A0441">
        <w:rPr>
          <w:rFonts w:cs="Times New Roman"/>
          <w:szCs w:val="22"/>
        </w:rPr>
        <w:t>), dispersal characteristics (</w:t>
      </w:r>
      <w:r w:rsidRPr="000A0441">
        <w:rPr>
          <w:rFonts w:cs="Times New Roman"/>
          <w:b/>
          <w:bCs/>
          <w:szCs w:val="22"/>
        </w:rPr>
        <w:t xml:space="preserve">Berg, 2012; </w:t>
      </w:r>
      <w:sdt>
        <w:sdtPr>
          <w:rPr>
            <w:rFonts w:cs="Times New Roman"/>
            <w:bCs/>
            <w:color w:val="000000"/>
            <w:szCs w:val="22"/>
          </w:rPr>
          <w:tag w:val="MENDELEY_CITATION_v3_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"/>
          <w:id w:val="1998224963"/>
          <w:placeholder>
            <w:docPart w:val="6D69BD660C8BE049ADBA07D7C5F59C22"/>
          </w:placeholder>
        </w:sdtPr>
        <w:sdtContent>
          <w:proofErr w:type="spellStart"/>
          <w:r w:rsidR="007A3662" w:rsidRPr="007A3662">
            <w:rPr>
              <w:rFonts w:eastAsia="Times New Roman" w:cs="Times New Roman"/>
              <w:color w:val="000000"/>
              <w:szCs w:val="22"/>
            </w:rPr>
            <w:t>Ettema</w:t>
          </w:r>
          <w:proofErr w:type="spellEnd"/>
          <w:r w:rsidR="007A3662" w:rsidRPr="007A3662">
            <w:rPr>
              <w:rFonts w:eastAsia="Times New Roman" w:cs="Times New Roman"/>
              <w:color w:val="000000"/>
              <w:szCs w:val="22"/>
            </w:rPr>
            <w:t xml:space="preserve"> and Wardle, 2002)</w:t>
          </w:r>
        </w:sdtContent>
      </w:sdt>
      <w:r w:rsidRPr="000A0441">
        <w:rPr>
          <w:rFonts w:cs="Times New Roman"/>
          <w:szCs w:val="22"/>
        </w:rPr>
        <w:t xml:space="preserve">, position in the food web </w:t>
      </w:r>
      <w:sdt>
        <w:sdtPr>
          <w:rPr>
            <w:rFonts w:cs="Times New Roman"/>
            <w:szCs w:val="22"/>
          </w:rPr>
          <w:tag w:val="MENDELEY_CITATION_v3_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"/>
          <w:id w:val="850523478"/>
          <w:placeholder>
            <w:docPart w:val="451CCC1CF126184EA52C98C465F8D9C8"/>
          </w:placeholder>
        </w:sdtPr>
        <w:sdtContent>
          <w:r w:rsidR="007A3662">
            <w:rPr>
              <w:rFonts w:eastAsia="Times New Roman"/>
            </w:rPr>
            <w:t xml:space="preserve">(Petchey et al., 2008; </w:t>
          </w:r>
          <w:commentRangeStart w:id="27"/>
          <w:r w:rsidR="007A3662">
            <w:rPr>
              <w:rFonts w:eastAsia="Times New Roman"/>
            </w:rPr>
            <w:t xml:space="preserve">R. J. </w:t>
          </w:r>
          <w:commentRangeEnd w:id="27"/>
          <w:r w:rsidR="00BD67E1">
            <w:rPr>
              <w:rStyle w:val="CommentReference"/>
            </w:rPr>
            <w:commentReference w:id="27"/>
          </w:r>
          <w:r w:rsidR="007A3662">
            <w:rPr>
              <w:rFonts w:eastAsia="Times New Roman"/>
            </w:rPr>
            <w:t>Williams &amp; Martinez, 2004)</w:t>
          </w:r>
        </w:sdtContent>
      </w:sdt>
      <w:r w:rsidRPr="000A0441">
        <w:rPr>
          <w:rFonts w:cs="Times New Roman"/>
          <w:szCs w:val="22"/>
        </w:rPr>
        <w:t xml:space="preserve">, and rate of reproduction, all of which are regulators of biota resistance to disturbance </w:t>
      </w:r>
      <w:sdt>
        <w:sdtPr>
          <w:rPr>
            <w:rFonts w:cs="Times New Roman"/>
            <w:color w:val="000000"/>
            <w:szCs w:val="22"/>
          </w:rPr>
          <w:tag w:val="MENDELEY_CITATION_v3_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"/>
          <w:id w:val="1949658564"/>
          <w:placeholder>
            <w:docPart w:val="451CCC1CF126184EA52C98C465F8D9C8"/>
          </w:placeholder>
        </w:sdtPr>
        <w:sdtContent>
          <w:r w:rsidR="007A3662">
            <w:rPr>
              <w:rFonts w:eastAsia="Times New Roman"/>
            </w:rPr>
            <w:t xml:space="preserve">(Scheu &amp; Schulz, 1996; </w:t>
          </w:r>
          <w:proofErr w:type="spellStart"/>
          <w:r w:rsidR="007A3662">
            <w:rPr>
              <w:rFonts w:eastAsia="Times New Roman"/>
            </w:rPr>
            <w:t>Siepel</w:t>
          </w:r>
          <w:proofErr w:type="spellEnd"/>
          <w:r w:rsidR="007A3662">
            <w:rPr>
              <w:rFonts w:eastAsia="Times New Roman"/>
            </w:rPr>
            <w:t xml:space="preserve"> &amp; van de Bund, 1988)</w:t>
          </w:r>
        </w:sdtContent>
      </w:sdt>
      <w:r w:rsidRPr="000A0441">
        <w:rPr>
          <w:rFonts w:cs="Times New Roman"/>
          <w:szCs w:val="22"/>
        </w:rPr>
        <w:t>. Alternative groupings, such as trophic levels, become increasingly difficult to apply with increasing size as the trophic structure becomes more fluid with organisms operating on several separate trophic levels (</w:t>
      </w:r>
      <w:r w:rsidRPr="000A0441">
        <w:rPr>
          <w:rFonts w:cs="Times New Roman"/>
          <w:b/>
          <w:bCs/>
          <w:szCs w:val="22"/>
        </w:rPr>
        <w:t>Swift et al., 1979</w:t>
      </w:r>
      <w:r w:rsidRPr="000A0441">
        <w:rPr>
          <w:rFonts w:cs="Times New Roman"/>
          <w:szCs w:val="22"/>
        </w:rPr>
        <w:t>).</w:t>
      </w:r>
    </w:p>
    <w:p w14:paraId="48D25C5E" w14:textId="77777777" w:rsidR="005523BC" w:rsidRPr="000A0441" w:rsidRDefault="005523BC" w:rsidP="005523BC">
      <w:pPr>
        <w:spacing w:line="360" w:lineRule="auto"/>
        <w:jc w:val="both"/>
        <w:rPr>
          <w:rFonts w:cs="Times New Roman"/>
          <w:szCs w:val="22"/>
        </w:rPr>
      </w:pPr>
    </w:p>
    <w:p w14:paraId="492E6D4C" w14:textId="3A034022" w:rsidR="005523BC" w:rsidRPr="000A0441" w:rsidRDefault="005523BC" w:rsidP="005523BC">
      <w:pPr>
        <w:spacing w:line="360" w:lineRule="auto"/>
        <w:jc w:val="both"/>
        <w:rPr>
          <w:rFonts w:cs="Times New Roman"/>
          <w:szCs w:val="22"/>
        </w:rPr>
      </w:pPr>
      <w:r w:rsidRPr="000A0441">
        <w:rPr>
          <w:rFonts w:cs="Times New Roman"/>
          <w:szCs w:val="22"/>
        </w:rPr>
        <w:t xml:space="preserve">The importance of body size in explaining the response of soil biota to changing precipitation patterns remains unclear. Resistance to reduced precipitation is associated with an organism’s dependence on free water in soil, with resistance to desiccation generally increasing with decreasing size (Lavelle and Spain, 2001). However, smaller organisms can access resources in small pore spaces unavailable to larger organisms </w:t>
      </w:r>
      <w:sdt>
        <w:sdtPr>
          <w:rPr>
            <w:rFonts w:cs="Times New Roman"/>
            <w:color w:val="000000"/>
            <w:szCs w:val="22"/>
          </w:rPr>
          <w:tag w:val="MENDELEY_CITATION_v3_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"/>
          <w:id w:val="-1434743179"/>
          <w:placeholder>
            <w:docPart w:val="492FE553B0706B47AC254D7461AD1C4C"/>
          </w:placeholder>
        </w:sdtPr>
        <w:sdtContent>
          <w:r w:rsidR="007A3662" w:rsidRPr="007A3662">
            <w:rPr>
              <w:rFonts w:eastAsia="Times New Roman"/>
              <w:color w:val="000000"/>
            </w:rPr>
            <w:t>(Strong et al., 2004)</w:t>
          </w:r>
        </w:sdtContent>
      </w:sdt>
      <w:r w:rsidRPr="000A0441">
        <w:rPr>
          <w:rFonts w:cs="Times New Roman"/>
          <w:color w:val="000000"/>
          <w:szCs w:val="22"/>
        </w:rPr>
        <w:t xml:space="preserve">. </w:t>
      </w:r>
      <w:r w:rsidRPr="000A0441">
        <w:rPr>
          <w:rFonts w:cs="Times New Roman"/>
          <w:szCs w:val="22"/>
        </w:rPr>
        <w:t xml:space="preserve">Furthermore, </w:t>
      </w:r>
      <w:proofErr w:type="spellStart"/>
      <w:r w:rsidRPr="000A0441">
        <w:rPr>
          <w:rFonts w:cs="Times New Roman"/>
          <w:szCs w:val="22"/>
        </w:rPr>
        <w:t>microfauna</w:t>
      </w:r>
      <w:proofErr w:type="spellEnd"/>
      <w:r w:rsidRPr="000A0441">
        <w:rPr>
          <w:rFonts w:cs="Times New Roman"/>
          <w:szCs w:val="22"/>
        </w:rPr>
        <w:t xml:space="preserve"> recover relatively rapidly from drying events </w:t>
      </w:r>
      <w:sdt>
        <w:sdtPr>
          <w:rPr>
            <w:rFonts w:cs="Times New Roman"/>
            <w:color w:val="000000"/>
            <w:szCs w:val="22"/>
          </w:rPr>
          <w:tag w:val="MENDELEY_CITATION_v3_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"/>
          <w:id w:val="-663321610"/>
          <w:placeholder>
            <w:docPart w:val="492FE553B0706B47AC254D7461AD1C4C"/>
          </w:placeholder>
        </w:sdtPr>
        <w:sdtContent>
          <w:r w:rsidR="007A3662" w:rsidRPr="007A3662">
            <w:rPr>
              <w:rFonts w:cs="Times New Roman"/>
              <w:color w:val="000000"/>
              <w:szCs w:val="22"/>
            </w:rPr>
            <w:t>(</w:t>
          </w:r>
          <w:proofErr w:type="spellStart"/>
          <w:r w:rsidR="007A3662" w:rsidRPr="007A3662">
            <w:rPr>
              <w:rFonts w:cs="Times New Roman"/>
              <w:color w:val="000000"/>
              <w:szCs w:val="22"/>
            </w:rPr>
            <w:t>Fierer</w:t>
          </w:r>
          <w:proofErr w:type="spellEnd"/>
          <w:r w:rsidR="007A3662" w:rsidRPr="007A3662">
            <w:rPr>
              <w:rFonts w:cs="Times New Roman"/>
              <w:color w:val="000000"/>
              <w:szCs w:val="22"/>
            </w:rPr>
            <w:t xml:space="preserve"> et al., 2003), </w:t>
          </w:r>
        </w:sdtContent>
      </w:sdt>
      <w:r w:rsidRPr="000A0441">
        <w:rPr>
          <w:rFonts w:cs="Times New Roman"/>
          <w:szCs w:val="22"/>
        </w:rPr>
        <w:t xml:space="preserve">whereas larger organisms such as microarthropods recover more slowly, if at all </w:t>
      </w:r>
      <w:sdt>
        <w:sdtPr>
          <w:rPr>
            <w:rFonts w:cs="Times New Roman"/>
            <w:color w:val="000000"/>
            <w:szCs w:val="22"/>
          </w:rPr>
          <w:tag w:val="MENDELEY_CITATION_v3_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"/>
          <w:id w:val="1445648729"/>
          <w:placeholder>
            <w:docPart w:val="492FE553B0706B47AC254D7461AD1C4C"/>
          </w:placeholder>
        </w:sdtPr>
        <w:sdtContent>
          <w:r w:rsidR="007A3662" w:rsidRPr="007A3662">
            <w:rPr>
              <w:rFonts w:cs="Times New Roman"/>
              <w:color w:val="000000"/>
              <w:szCs w:val="22"/>
            </w:rPr>
            <w:t>(Lindberg et al., 2002)</w:t>
          </w:r>
        </w:sdtContent>
      </w:sdt>
      <w:r w:rsidRPr="000A0441">
        <w:rPr>
          <w:rFonts w:cs="Times New Roman"/>
          <w:color w:val="000000"/>
          <w:szCs w:val="22"/>
        </w:rPr>
        <w:t xml:space="preserve">. Differing responses could reflect differences in reproduction rates or reproductive strategies </w:t>
      </w:r>
      <w:sdt>
        <w:sdtPr>
          <w:rPr>
            <w:rFonts w:cs="Times New Roman"/>
            <w:color w:val="000000"/>
            <w:szCs w:val="22"/>
          </w:rPr>
          <w:tag w:val="MENDELEY_CITATION_v3_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"/>
          <w:id w:val="1736499787"/>
          <w:placeholder>
            <w:docPart w:val="FCEE476B104C4B4291018713C9E8620A"/>
          </w:placeholder>
        </w:sdtPr>
        <w:sdtContent>
          <w:r w:rsidR="007A3662" w:rsidRPr="007A3662">
            <w:rPr>
              <w:rFonts w:cs="Times New Roman"/>
              <w:color w:val="000000"/>
              <w:szCs w:val="22"/>
            </w:rPr>
            <w:t>(Moore et al., 1988)</w:t>
          </w:r>
        </w:sdtContent>
      </w:sdt>
      <w:r w:rsidRPr="000A0441">
        <w:rPr>
          <w:rFonts w:cs="Times New Roman"/>
          <w:color w:val="000000"/>
          <w:szCs w:val="22"/>
        </w:rPr>
        <w:t xml:space="preserve">, with fast-reproducing species, like </w:t>
      </w:r>
      <w:proofErr w:type="spellStart"/>
      <w:r w:rsidRPr="000A0441">
        <w:rPr>
          <w:rFonts w:cs="Times New Roman"/>
          <w:color w:val="000000"/>
          <w:szCs w:val="22"/>
        </w:rPr>
        <w:t>microfauna</w:t>
      </w:r>
      <w:proofErr w:type="spellEnd"/>
      <w:r w:rsidRPr="000A0441">
        <w:rPr>
          <w:rFonts w:cs="Times New Roman"/>
          <w:color w:val="000000"/>
          <w:szCs w:val="22"/>
        </w:rPr>
        <w:t xml:space="preserve">, able to show larger responses to favourable conditions more likely to recover quickly from negative impacts </w:t>
      </w:r>
      <w:sdt>
        <w:sdtPr>
          <w:rPr>
            <w:rFonts w:cs="Times New Roman"/>
            <w:color w:val="000000"/>
            <w:szCs w:val="22"/>
          </w:rPr>
          <w:tag w:val="MENDELEY_CITATION_v3_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"/>
          <w:id w:val="335805336"/>
          <w:placeholder>
            <w:docPart w:val="FCEE476B104C4B4291018713C9E8620A"/>
          </w:placeholder>
        </w:sdtPr>
        <w:sdtContent>
          <w:r w:rsidR="007A3662">
            <w:rPr>
              <w:rFonts w:eastAsia="Times New Roman"/>
            </w:rPr>
            <w:t>(</w:t>
          </w:r>
          <w:proofErr w:type="spellStart"/>
          <w:r w:rsidR="007A3662">
            <w:rPr>
              <w:rFonts w:eastAsia="Times New Roman"/>
            </w:rPr>
            <w:t>Jernelöv</w:t>
          </w:r>
          <w:proofErr w:type="spellEnd"/>
          <w:r w:rsidR="007A3662">
            <w:rPr>
              <w:rFonts w:eastAsia="Times New Roman"/>
            </w:rPr>
            <w:t xml:space="preserve"> &amp; Rosenberg, 1976; </w:t>
          </w:r>
          <w:proofErr w:type="spellStart"/>
          <w:r w:rsidR="007A3662">
            <w:rPr>
              <w:rFonts w:eastAsia="Times New Roman"/>
            </w:rPr>
            <w:t>Morecroft</w:t>
          </w:r>
          <w:proofErr w:type="spellEnd"/>
          <w:r w:rsidR="007A3662">
            <w:rPr>
              <w:rFonts w:eastAsia="Times New Roman"/>
            </w:rPr>
            <w:t xml:space="preserve"> et al., 2002)</w:t>
          </w:r>
        </w:sdtContent>
      </w:sdt>
      <w:r w:rsidRPr="000A0441">
        <w:rPr>
          <w:rFonts w:cs="Times New Roman"/>
          <w:color w:val="000000"/>
          <w:szCs w:val="22"/>
        </w:rPr>
        <w:t xml:space="preserve">. </w:t>
      </w:r>
      <w:r w:rsidRPr="000A0441">
        <w:rPr>
          <w:rFonts w:cs="Times New Roman"/>
          <w:szCs w:val="22"/>
        </w:rPr>
        <w:t xml:space="preserve">This suggests possible interactions with the severity and duration of precipitation alteration. </w:t>
      </w:r>
    </w:p>
    <w:p w14:paraId="1523D82D" w14:textId="77777777" w:rsidR="005523BC" w:rsidRPr="000A0441" w:rsidRDefault="005523BC" w:rsidP="005523BC">
      <w:pPr>
        <w:spacing w:line="360" w:lineRule="auto"/>
        <w:jc w:val="both"/>
        <w:rPr>
          <w:rFonts w:cs="Times New Roman"/>
          <w:szCs w:val="22"/>
        </w:rPr>
      </w:pPr>
    </w:p>
    <w:p w14:paraId="1B28E87A" w14:textId="77777777" w:rsidR="005523BC" w:rsidRPr="00CD364E" w:rsidRDefault="005523BC" w:rsidP="005523BC">
      <w:pPr>
        <w:pStyle w:val="Heading2"/>
      </w:pPr>
      <w:bookmarkStart w:id="28" w:name="_Toc112416629"/>
      <w:bookmarkStart w:id="29" w:name="_Toc112416934"/>
      <w:r w:rsidRPr="00CD364E">
        <w:t>Trophic levels</w:t>
      </w:r>
      <w:bookmarkEnd w:id="28"/>
      <w:bookmarkEnd w:id="29"/>
    </w:p>
    <w:p w14:paraId="0B6B57A8" w14:textId="7BBD4217" w:rsidR="005523BC" w:rsidRPr="000A0441" w:rsidRDefault="005523BC" w:rsidP="005523BC">
      <w:pPr>
        <w:spacing w:line="360" w:lineRule="auto"/>
        <w:jc w:val="both"/>
        <w:rPr>
          <w:rFonts w:cs="Times New Roman"/>
          <w:color w:val="000000" w:themeColor="text1"/>
          <w:szCs w:val="22"/>
        </w:rPr>
      </w:pPr>
      <w:commentRangeStart w:id="30"/>
      <w:r w:rsidRPr="000A0441">
        <w:rPr>
          <w:rFonts w:cs="Times New Roman"/>
          <w:color w:val="000000" w:themeColor="text1"/>
          <w:szCs w:val="22"/>
        </w:rPr>
        <w:t xml:space="preserve">Trophic </w:t>
      </w:r>
      <w:commentRangeEnd w:id="30"/>
      <w:r w:rsidRPr="000A0441">
        <w:rPr>
          <w:rStyle w:val="CommentReference"/>
          <w:rFonts w:cs="Times New Roman"/>
          <w:sz w:val="22"/>
          <w:szCs w:val="22"/>
        </w:rPr>
        <w:commentReference w:id="30"/>
      </w:r>
      <w:r w:rsidRPr="000A0441">
        <w:rPr>
          <w:rFonts w:cs="Times New Roman"/>
          <w:color w:val="000000" w:themeColor="text1"/>
          <w:szCs w:val="22"/>
        </w:rPr>
        <w:t xml:space="preserve">dynamic theory (e.g., </w:t>
      </w:r>
      <w:sdt>
        <w:sdtPr>
          <w:rPr>
            <w:rFonts w:cs="Times New Roman"/>
            <w:color w:val="000000"/>
            <w:szCs w:val="22"/>
          </w:rPr>
          <w:tag w:val="MENDELEY_CITATION_v3_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"/>
          <w:id w:val="-1675643354"/>
          <w:placeholder>
            <w:docPart w:val="77939600C5B0684297E38A0A3CD87879"/>
          </w:placeholder>
        </w:sdtPr>
        <w:sdtContent>
          <w:r w:rsidR="007A3662" w:rsidRPr="007A3662">
            <w:rPr>
              <w:rFonts w:cs="Times New Roman"/>
              <w:color w:val="000000"/>
              <w:szCs w:val="22"/>
            </w:rPr>
            <w:t xml:space="preserve">Hairston, Smith and </w:t>
          </w:r>
          <w:proofErr w:type="spellStart"/>
          <w:r w:rsidR="007A3662" w:rsidRPr="007A3662">
            <w:rPr>
              <w:rFonts w:cs="Times New Roman"/>
              <w:color w:val="000000"/>
              <w:szCs w:val="22"/>
            </w:rPr>
            <w:t>Slobodkin</w:t>
          </w:r>
          <w:proofErr w:type="spellEnd"/>
          <w:r w:rsidR="007A3662" w:rsidRPr="007A3662">
            <w:rPr>
              <w:rFonts w:cs="Times New Roman"/>
              <w:color w:val="000000"/>
              <w:szCs w:val="22"/>
            </w:rPr>
            <w:t>, 1960)</w:t>
          </w:r>
        </w:sdtContent>
      </w:sdt>
      <w:r w:rsidRPr="000A0441">
        <w:rPr>
          <w:rFonts w:cs="Times New Roman"/>
          <w:color w:val="000000"/>
          <w:szCs w:val="22"/>
        </w:rPr>
        <w:t xml:space="preserve"> </w:t>
      </w:r>
      <w:r w:rsidRPr="000A0441">
        <w:rPr>
          <w:rFonts w:cs="Times New Roman"/>
          <w:color w:val="000000" w:themeColor="text1"/>
          <w:szCs w:val="22"/>
        </w:rPr>
        <w:t>indicates that trophic levels experience different limitations, so will exhibit specific responses to changes in precipitation. Trophic levels are a basic abstraction of the food web and describe the hierarchical levels in a food chain which are comprised of organisms that are functionally equivalent and share the same feeding habits (</w:t>
      </w:r>
      <w:proofErr w:type="spellStart"/>
      <w:r w:rsidRPr="000A0441">
        <w:rPr>
          <w:rFonts w:cs="Times New Roman"/>
          <w:color w:val="000000" w:themeColor="text1"/>
          <w:szCs w:val="22"/>
        </w:rPr>
        <w:t>Reichle</w:t>
      </w:r>
      <w:proofErr w:type="spellEnd"/>
      <w:r w:rsidRPr="000A0441">
        <w:rPr>
          <w:rFonts w:cs="Times New Roman"/>
          <w:color w:val="000000" w:themeColor="text1"/>
          <w:szCs w:val="22"/>
        </w:rPr>
        <w:t xml:space="preserve">, 2020). However, the influence of trophic levels is complex. For example, a greenhouse study found that while lower trophic levels were decreased by drought, the higher trophic levels showed a mix of positive and negative responses </w:t>
      </w:r>
      <w:sdt>
        <w:sdtPr>
          <w:rPr>
            <w:rFonts w:cs="Times New Roman"/>
            <w:color w:val="000000"/>
            <w:szCs w:val="22"/>
          </w:rPr>
          <w:tag w:val="MENDELEY_CITATION_v3_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"/>
          <w:id w:val="942797605"/>
          <w:placeholder>
            <w:docPart w:val="659B21E15593534B8981BC0095ED5E3F"/>
          </w:placeholder>
        </w:sdtPr>
        <w:sdtContent>
          <w:r w:rsidR="007A3662" w:rsidRPr="007A3662">
            <w:rPr>
              <w:rFonts w:eastAsia="Times New Roman"/>
              <w:color w:val="000000"/>
            </w:rPr>
            <w:t>(de Vries et al., 2012)</w:t>
          </w:r>
        </w:sdtContent>
      </w:sdt>
      <w:r w:rsidRPr="000A0441">
        <w:rPr>
          <w:rFonts w:cs="Times New Roman"/>
          <w:color w:val="000000" w:themeColor="text1"/>
          <w:szCs w:val="22"/>
        </w:rPr>
        <w:t xml:space="preserve">. Dry conditions have been shown to amplify top-down effects of predatory soil invertebrates </w:t>
      </w:r>
      <w:sdt>
        <w:sdtPr>
          <w:rPr>
            <w:rFonts w:cs="Times New Roman"/>
            <w:color w:val="000000"/>
            <w:szCs w:val="22"/>
          </w:rPr>
          <w:tag w:val="MENDELEY_CITATION_v3_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"/>
          <w:id w:val="267506017"/>
          <w:placeholder>
            <w:docPart w:val="F1C5CB9BBB181E42A4E1B7A074C07836"/>
          </w:placeholder>
        </w:sdtPr>
        <w:sdtContent>
          <w:r w:rsidR="007A3662" w:rsidRPr="007A3662">
            <w:rPr>
              <w:rFonts w:eastAsia="Times New Roman"/>
              <w:color w:val="000000"/>
            </w:rPr>
            <w:t>(Lang et al., 2014)</w:t>
          </w:r>
        </w:sdtContent>
      </w:sdt>
      <w:r w:rsidRPr="000A0441">
        <w:rPr>
          <w:rFonts w:cs="Times New Roman"/>
          <w:color w:val="000000" w:themeColor="text1"/>
          <w:szCs w:val="22"/>
        </w:rPr>
        <w:t xml:space="preserve">, which interacts with low soil moisture content to negatively affect </w:t>
      </w:r>
      <w:proofErr w:type="spellStart"/>
      <w:r w:rsidRPr="000A0441">
        <w:rPr>
          <w:rFonts w:cs="Times New Roman"/>
          <w:color w:val="000000" w:themeColor="text1"/>
          <w:szCs w:val="22"/>
        </w:rPr>
        <w:t>detrivorous</w:t>
      </w:r>
      <w:proofErr w:type="spellEnd"/>
      <w:r w:rsidRPr="000A0441">
        <w:rPr>
          <w:rFonts w:cs="Times New Roman"/>
          <w:color w:val="000000" w:themeColor="text1"/>
          <w:szCs w:val="22"/>
        </w:rPr>
        <w:t xml:space="preserve"> and </w:t>
      </w:r>
      <w:proofErr w:type="spellStart"/>
      <w:r w:rsidRPr="000A0441">
        <w:rPr>
          <w:rFonts w:cs="Times New Roman"/>
          <w:color w:val="000000" w:themeColor="text1"/>
          <w:szCs w:val="22"/>
        </w:rPr>
        <w:t>fungivorous</w:t>
      </w:r>
      <w:proofErr w:type="spellEnd"/>
      <w:r w:rsidRPr="000A0441">
        <w:rPr>
          <w:rFonts w:cs="Times New Roman"/>
          <w:color w:val="000000" w:themeColor="text1"/>
          <w:szCs w:val="22"/>
        </w:rPr>
        <w:t xml:space="preserve"> mesofauna </w:t>
      </w:r>
      <w:sdt>
        <w:sdtPr>
          <w:rPr>
            <w:rFonts w:cs="Times New Roman"/>
            <w:color w:val="000000"/>
            <w:szCs w:val="22"/>
          </w:rPr>
          <w:tag w:val="MENDELEY_CITATION_v3_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"/>
          <w:id w:val="2112546750"/>
          <w:placeholder>
            <w:docPart w:val="D8BD067244DF574A8F80D52C0B891617"/>
          </w:placeholder>
        </w:sdtPr>
        <w:sdtContent>
          <w:r w:rsidR="007A3662" w:rsidRPr="007A3662">
            <w:rPr>
              <w:rFonts w:eastAsia="Times New Roman"/>
              <w:color w:val="000000"/>
            </w:rPr>
            <w:t>(</w:t>
          </w:r>
          <w:proofErr w:type="spellStart"/>
          <w:r w:rsidR="007A3662" w:rsidRPr="007A3662">
            <w:rPr>
              <w:rFonts w:eastAsia="Times New Roman"/>
              <w:color w:val="000000"/>
            </w:rPr>
            <w:t>Santonja</w:t>
          </w:r>
          <w:proofErr w:type="spellEnd"/>
          <w:r w:rsidR="007A3662" w:rsidRPr="007A3662">
            <w:rPr>
              <w:rFonts w:eastAsia="Times New Roman"/>
              <w:color w:val="000000"/>
            </w:rPr>
            <w:t xml:space="preserve"> et al., 2017)</w:t>
          </w:r>
        </w:sdtContent>
      </w:sdt>
      <w:r w:rsidRPr="000A0441">
        <w:rPr>
          <w:rFonts w:cs="Times New Roman"/>
          <w:color w:val="000000" w:themeColor="text1"/>
          <w:szCs w:val="22"/>
        </w:rPr>
        <w:t xml:space="preserve">. Few studies have looked at the effect of irrigation on soil food web structure, but results from a temperate forest experiment show increased precipitation suppressed bacterivorous and </w:t>
      </w:r>
      <w:proofErr w:type="spellStart"/>
      <w:r w:rsidRPr="000A0441">
        <w:rPr>
          <w:rFonts w:cs="Times New Roman"/>
          <w:color w:val="000000" w:themeColor="text1"/>
          <w:szCs w:val="22"/>
        </w:rPr>
        <w:t>fungivorous</w:t>
      </w:r>
      <w:proofErr w:type="spellEnd"/>
      <w:r w:rsidRPr="000A0441">
        <w:rPr>
          <w:rFonts w:cs="Times New Roman"/>
          <w:color w:val="000000" w:themeColor="text1"/>
          <w:szCs w:val="22"/>
        </w:rPr>
        <w:t xml:space="preserve"> nematodes </w:t>
      </w:r>
      <w:sdt>
        <w:sdtPr>
          <w:rPr>
            <w:rFonts w:cs="Times New Roman"/>
            <w:color w:val="000000"/>
            <w:szCs w:val="22"/>
          </w:rPr>
          <w:tag w:val="MENDELEY_CITATION_v3_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"/>
          <w:id w:val="-491104645"/>
          <w:placeholder>
            <w:docPart w:val="F1C5CB9BBB181E42A4E1B7A074C07836"/>
          </w:placeholder>
        </w:sdtPr>
        <w:sdtContent>
          <w:r w:rsidR="007A3662" w:rsidRPr="007A3662">
            <w:rPr>
              <w:rFonts w:eastAsia="Times New Roman"/>
              <w:color w:val="000000"/>
            </w:rPr>
            <w:t>(Liu et al., 2020)</w:t>
          </w:r>
        </w:sdtContent>
      </w:sdt>
      <w:r w:rsidRPr="000A0441">
        <w:rPr>
          <w:rFonts w:cs="Times New Roman"/>
          <w:color w:val="000000" w:themeColor="text1"/>
          <w:szCs w:val="22"/>
        </w:rPr>
        <w:t xml:space="preserve">. Indirect effects on soil fauna include trophic cascades from the strongly affected microbes </w:t>
      </w:r>
      <w:sdt>
        <w:sdtPr>
          <w:rPr>
            <w:rFonts w:cs="Times New Roman"/>
            <w:color w:val="000000"/>
            <w:szCs w:val="22"/>
          </w:rPr>
          <w:tag w:val="MENDELEY_CITATION_v3_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"/>
          <w:id w:val="2099133629"/>
          <w:placeholder>
            <w:docPart w:val="E364E6E7FCF68848AC72FACE102AA74B"/>
          </w:placeholder>
        </w:sdtPr>
        <w:sdtContent>
          <w:r w:rsidR="007A3662" w:rsidRPr="007A3662">
            <w:rPr>
              <w:rFonts w:eastAsia="Times New Roman"/>
              <w:color w:val="000000"/>
            </w:rPr>
            <w:t>(</w:t>
          </w:r>
          <w:proofErr w:type="spellStart"/>
          <w:r w:rsidR="007A3662" w:rsidRPr="007A3662">
            <w:rPr>
              <w:rFonts w:eastAsia="Times New Roman"/>
              <w:color w:val="000000"/>
            </w:rPr>
            <w:t>Peguero</w:t>
          </w:r>
          <w:proofErr w:type="spellEnd"/>
          <w:r w:rsidR="007A3662" w:rsidRPr="007A3662">
            <w:rPr>
              <w:rFonts w:eastAsia="Times New Roman"/>
              <w:color w:val="000000"/>
            </w:rPr>
            <w:t xml:space="preserve"> et al., 2021)</w:t>
          </w:r>
        </w:sdtContent>
      </w:sdt>
      <w:r w:rsidRPr="000A0441">
        <w:rPr>
          <w:rFonts w:cs="Times New Roman"/>
          <w:color w:val="000000" w:themeColor="text1"/>
          <w:szCs w:val="22"/>
        </w:rPr>
        <w:t>.</w:t>
      </w:r>
    </w:p>
    <w:p w14:paraId="300E7883" w14:textId="77777777" w:rsidR="005523BC" w:rsidRPr="000A0441" w:rsidRDefault="005523BC" w:rsidP="005523BC">
      <w:pPr>
        <w:spacing w:line="360" w:lineRule="auto"/>
        <w:jc w:val="both"/>
        <w:rPr>
          <w:rFonts w:cs="Times New Roman"/>
          <w:color w:val="FF0000"/>
          <w:szCs w:val="22"/>
        </w:rPr>
      </w:pPr>
    </w:p>
    <w:p w14:paraId="36320113" w14:textId="77777777" w:rsidR="005523BC" w:rsidRPr="00CD364E" w:rsidRDefault="005523BC" w:rsidP="005523BC">
      <w:pPr>
        <w:pStyle w:val="Heading2"/>
      </w:pPr>
      <w:bookmarkStart w:id="31" w:name="_Toc112416630"/>
      <w:bookmarkStart w:id="32" w:name="_Toc112416935"/>
      <w:r w:rsidRPr="00CD364E">
        <w:lastRenderedPageBreak/>
        <w:t>Strength and duration of disturbance</w:t>
      </w:r>
      <w:bookmarkEnd w:id="31"/>
      <w:bookmarkEnd w:id="32"/>
      <w:r w:rsidRPr="00CD364E">
        <w:t xml:space="preserve"> </w:t>
      </w:r>
    </w:p>
    <w:p w14:paraId="375FF452" w14:textId="7B22239B" w:rsidR="005523BC" w:rsidRPr="000A0441" w:rsidRDefault="005523BC" w:rsidP="005523BC">
      <w:pPr>
        <w:spacing w:line="360" w:lineRule="auto"/>
        <w:jc w:val="both"/>
        <w:rPr>
          <w:rFonts w:cs="Times New Roman"/>
          <w:szCs w:val="22"/>
        </w:rPr>
      </w:pPr>
      <w:r w:rsidRPr="000A0441">
        <w:rPr>
          <w:rFonts w:cs="Times New Roman"/>
          <w:szCs w:val="22"/>
        </w:rPr>
        <w:t xml:space="preserve">Only a few soil biota studies have considered the impact of variations in the magnitude or frequency of precipitation disturbance </w:t>
      </w:r>
      <w:sdt>
        <w:sdtPr>
          <w:rPr>
            <w:rFonts w:cs="Times New Roman"/>
            <w:color w:val="000000"/>
            <w:szCs w:val="22"/>
          </w:rPr>
          <w:tag w:val="MENDELEY_CITATION_v3_eyJjaXRhdGlvbklEIjoiTUVOREVMRVlfQ0lUQVRJT05fNjk5NTJkOTYtYmYwMi00YjNjLWEyNzMtMjMwNzA4MDYyYTI3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
          <w:id w:val="502478339"/>
          <w:placeholder>
            <w:docPart w:val="6D69BD660C8BE049ADBA07D7C5F59C22"/>
          </w:placeholder>
        </w:sdtPr>
        <w:sdtContent>
          <w:r w:rsidR="007A3662">
            <w:rPr>
              <w:rFonts w:eastAsia="Times New Roman"/>
            </w:rPr>
            <w:t>(Nielsen &amp; Ball, 2015)</w:t>
          </w:r>
        </w:sdtContent>
      </w:sdt>
      <w:r w:rsidRPr="000A0441">
        <w:rPr>
          <w:rFonts w:cs="Times New Roman"/>
          <w:szCs w:val="22"/>
        </w:rPr>
        <w:t xml:space="preserve">. Intensification of precipitation is expected to modify the activity and metabolic rates of soil biota </w:t>
      </w:r>
      <w:sdt>
        <w:sdtPr>
          <w:rPr>
            <w:rFonts w:cs="Times New Roman"/>
            <w:color w:val="000000"/>
            <w:szCs w:val="22"/>
          </w:rPr>
          <w:tag w:val="MENDELEY_CITATION_v3_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"/>
          <w:id w:val="-1507817574"/>
          <w:placeholder>
            <w:docPart w:val="6D69BD660C8BE049ADBA07D7C5F59C22"/>
          </w:placeholder>
        </w:sdtPr>
        <w:sdtContent>
          <w:r w:rsidR="007A3662" w:rsidRPr="007A3662">
            <w:rPr>
              <w:rFonts w:cs="Times New Roman"/>
              <w:color w:val="000000"/>
              <w:szCs w:val="22"/>
            </w:rPr>
            <w:t>(Whitford, 1989)</w:t>
          </w:r>
        </w:sdtContent>
      </w:sdt>
      <w:r w:rsidRPr="000A0441">
        <w:rPr>
          <w:rFonts w:cs="Times New Roman"/>
          <w:color w:val="000000"/>
          <w:szCs w:val="22"/>
        </w:rPr>
        <w:t xml:space="preserve"> </w:t>
      </w:r>
      <w:r w:rsidRPr="000A0441">
        <w:rPr>
          <w:rFonts w:cs="Times New Roman"/>
          <w:szCs w:val="22"/>
        </w:rPr>
        <w:t xml:space="preserve">and affect the carbon and nutrient pool of the soil </w:t>
      </w:r>
      <w:sdt>
        <w:sdtPr>
          <w:rPr>
            <w:rFonts w:cs="Times New Roman"/>
            <w:color w:val="000000"/>
            <w:szCs w:val="22"/>
          </w:rPr>
          <w:tag w:val="MENDELEY_CITATION_v3_eyJjaXRhdGlvbklEIjoiTUVOREVMRVlfQ0lUQVRJT05fYWIyMDEzODctMmI2My00Mzk0LWEwM2EtNjUxZWQ2ODcwNGZi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
          <w:id w:val="-170656851"/>
          <w:placeholder>
            <w:docPart w:val="E436BA925DA89042B39F0C15DA8309B9"/>
          </w:placeholder>
        </w:sdtPr>
        <w:sdtContent>
          <w:r w:rsidR="007A3662">
            <w:rPr>
              <w:rFonts w:eastAsia="Times New Roman"/>
            </w:rPr>
            <w:t>(Nielsen &amp; Ball, 2015)</w:t>
          </w:r>
        </w:sdtContent>
      </w:sdt>
      <w:r w:rsidRPr="000A0441">
        <w:rPr>
          <w:rFonts w:cs="Times New Roman"/>
          <w:szCs w:val="22"/>
        </w:rPr>
        <w:t xml:space="preserve">. Empirical results suggest the effects of a disturbance (both water addition and reduction) depend more on the duration than severity </w:t>
      </w:r>
      <w:sdt>
        <w:sdtPr>
          <w:rPr>
            <w:rFonts w:cs="Times New Roman"/>
            <w:color w:val="000000"/>
            <w:szCs w:val="22"/>
          </w:rPr>
          <w:tag w:val="MENDELEY_CITATION_v3_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"/>
          <w:id w:val="-1502811472"/>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Flórián</w:t>
          </w:r>
          <w:proofErr w:type="spellEnd"/>
          <w:r w:rsidR="007A3662" w:rsidRPr="007A3662">
            <w:rPr>
              <w:rFonts w:eastAsia="Times New Roman"/>
              <w:color w:val="000000"/>
            </w:rPr>
            <w:t xml:space="preserve"> et al., 2019)</w:t>
          </w:r>
        </w:sdtContent>
      </w:sdt>
      <w:r w:rsidRPr="000A0441">
        <w:rPr>
          <w:rFonts w:cs="Times New Roman"/>
          <w:szCs w:val="22"/>
        </w:rPr>
        <w:t>. However, the intensity and duration of water reduction might interact, with evidence that the effects of elevated drought intensity are strongest for long term drought compared to brief time scales</w:t>
      </w:r>
      <w:r w:rsidRPr="000A0441">
        <w:rPr>
          <w:rFonts w:cs="Times New Roman"/>
          <w:color w:val="000000"/>
          <w:szCs w:val="22"/>
        </w:rPr>
        <w:t xml:space="preserve"> </w:t>
      </w:r>
      <w:sdt>
        <w:sdtPr>
          <w:rPr>
            <w:rFonts w:cs="Times New Roman"/>
            <w:color w:val="000000"/>
            <w:szCs w:val="22"/>
          </w:rPr>
          <w:tag w:val="MENDELEY_CITATION_v3_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"/>
          <w:id w:val="-711110845"/>
          <w:placeholder>
            <w:docPart w:val="99139BFB6BF2DF4D9E7F2D0A95417E2D"/>
          </w:placeholder>
        </w:sdtPr>
        <w:sdtContent>
          <w:r w:rsidR="007A3662" w:rsidRPr="007A3662">
            <w:rPr>
              <w:rFonts w:eastAsia="Times New Roman"/>
              <w:color w:val="000000"/>
            </w:rPr>
            <w:t>(Gao et al., 2019)</w:t>
          </w:r>
        </w:sdtContent>
      </w:sdt>
      <w:r w:rsidRPr="000A0441">
        <w:rPr>
          <w:rFonts w:cs="Times New Roman"/>
          <w:szCs w:val="22"/>
        </w:rPr>
        <w:t xml:space="preserve">, while for a less severe reduction in precipitation the long-term resilience within soil biota was high </w:t>
      </w:r>
      <w:sdt>
        <w:sdtPr>
          <w:rPr>
            <w:rFonts w:cs="Times New Roman"/>
            <w:color w:val="000000"/>
            <w:szCs w:val="22"/>
          </w:rPr>
          <w:tag w:val="MENDELEY_CITATION_v3_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"/>
          <w:id w:val="927548564"/>
          <w:placeholder>
            <w:docPart w:val="2DAA224429255148B9C5B6D9BE9EA835"/>
          </w:placeholder>
        </w:sdtPr>
        <w:sdtContent>
          <w:r w:rsidR="007A3662" w:rsidRPr="007A3662">
            <w:rPr>
              <w:rFonts w:eastAsia="Times New Roman"/>
              <w:color w:val="000000"/>
            </w:rPr>
            <w:t>(</w:t>
          </w:r>
          <w:proofErr w:type="spellStart"/>
          <w:r w:rsidR="007A3662" w:rsidRPr="007A3662">
            <w:rPr>
              <w:rFonts w:eastAsia="Times New Roman"/>
              <w:color w:val="000000"/>
            </w:rPr>
            <w:t>Holmstrup</w:t>
          </w:r>
          <w:proofErr w:type="spellEnd"/>
          <w:r w:rsidR="007A3662" w:rsidRPr="007A3662">
            <w:rPr>
              <w:rFonts w:eastAsia="Times New Roman"/>
              <w:color w:val="000000"/>
            </w:rPr>
            <w:t xml:space="preserve"> et al., 2017)</w:t>
          </w:r>
        </w:sdtContent>
      </w:sdt>
      <w:r w:rsidRPr="000A0441">
        <w:rPr>
          <w:rFonts w:cs="Times New Roman"/>
          <w:szCs w:val="22"/>
        </w:rPr>
        <w:t xml:space="preserve">. Organisms may be well adapted to survive occasional severe drought episodes but be reduced in abundance during a prolonged dry period </w:t>
      </w:r>
      <w:sdt>
        <w:sdtPr>
          <w:rPr>
            <w:rFonts w:cs="Times New Roman"/>
            <w:color w:val="000000"/>
            <w:szCs w:val="22"/>
          </w:rPr>
          <w:tag w:val="MENDELEY_CITATION_v3_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"/>
          <w:id w:val="-2038498533"/>
          <w:placeholder>
            <w:docPart w:val="FCEE476B104C4B4291018713C9E8620A"/>
          </w:placeholder>
        </w:sdtPr>
        <w:sdtContent>
          <w:r w:rsidR="007A3662" w:rsidRPr="007A3662">
            <w:rPr>
              <w:rFonts w:eastAsia="Times New Roman"/>
              <w:color w:val="000000"/>
            </w:rPr>
            <w:t>(</w:t>
          </w:r>
          <w:proofErr w:type="spellStart"/>
          <w:r w:rsidR="007A3662" w:rsidRPr="007A3662">
            <w:rPr>
              <w:rFonts w:eastAsia="Times New Roman"/>
              <w:color w:val="000000"/>
            </w:rPr>
            <w:t>Holmstrup</w:t>
          </w:r>
          <w:proofErr w:type="spellEnd"/>
          <w:r w:rsidR="007A3662" w:rsidRPr="007A3662">
            <w:rPr>
              <w:rFonts w:eastAsia="Times New Roman"/>
              <w:color w:val="000000"/>
            </w:rPr>
            <w:t xml:space="preserve"> et al., 2012)</w:t>
          </w:r>
        </w:sdtContent>
      </w:sdt>
      <w:r w:rsidRPr="000A0441">
        <w:rPr>
          <w:rFonts w:cs="Times New Roman"/>
          <w:szCs w:val="22"/>
        </w:rPr>
        <w:t xml:space="preserve">. Tree mortality is also more sensitive to prolonged precipitation reductions than short-term drought </w:t>
      </w:r>
      <w:sdt>
        <w:sdtPr>
          <w:rPr>
            <w:rFonts w:cs="Times New Roman"/>
            <w:color w:val="000000"/>
            <w:szCs w:val="22"/>
          </w:rPr>
          <w:tag w:val="MENDELEY_CITATION_v3_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"/>
          <w:id w:val="1066995862"/>
          <w:placeholder>
            <w:docPart w:val="6D69BD660C8BE049ADBA07D7C5F59C22"/>
          </w:placeholder>
        </w:sdtPr>
        <w:sdtContent>
          <w:r w:rsidR="007A3662" w:rsidRPr="007A3662">
            <w:rPr>
              <w:rFonts w:eastAsia="Times New Roman"/>
              <w:color w:val="000000"/>
            </w:rPr>
            <w:t>(DeSoto et al., 2020)</w:t>
          </w:r>
        </w:sdtContent>
      </w:sdt>
      <w:r w:rsidRPr="000A0441">
        <w:rPr>
          <w:rFonts w:cs="Times New Roman"/>
          <w:szCs w:val="22"/>
        </w:rPr>
        <w:t xml:space="preserve">, which would likely impact below-ground sensitivity to drought duration. Previous meta-analysis suggests the positive effect size of precipitation on abundance intensified with time but did not consider the impact of disturbance strength (Blankenship et al., 2011). Disturbance intensity and duration interactions likely fluctuate with ecosystem type and the context of climate </w:t>
      </w:r>
      <w:sdt>
        <w:sdtPr>
          <w:rPr>
            <w:rFonts w:cs="Times New Roman"/>
            <w:color w:val="000000"/>
            <w:szCs w:val="22"/>
          </w:rPr>
          <w:tag w:val="MENDELEY_CITATION_v3_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"/>
          <w:id w:val="874124417"/>
          <w:placeholder>
            <w:docPart w:val="6D69BD660C8BE049ADBA07D7C5F59C22"/>
          </w:placeholder>
        </w:sdtPr>
        <w:sdtContent>
          <w:r w:rsidR="007A3662" w:rsidRPr="007A3662">
            <w:rPr>
              <w:rFonts w:eastAsia="Times New Roman"/>
              <w:color w:val="000000"/>
            </w:rPr>
            <w:t>(F. Sun et al., 2020)</w:t>
          </w:r>
        </w:sdtContent>
      </w:sdt>
      <w:r w:rsidRPr="000A0441">
        <w:rPr>
          <w:rFonts w:cs="Times New Roman"/>
          <w:color w:val="000000"/>
          <w:szCs w:val="22"/>
        </w:rPr>
        <w:t xml:space="preserve">. </w:t>
      </w:r>
    </w:p>
    <w:p w14:paraId="772CAD07" w14:textId="77777777" w:rsidR="005523BC" w:rsidRPr="000A0441" w:rsidRDefault="005523BC" w:rsidP="005523BC">
      <w:pPr>
        <w:spacing w:line="360" w:lineRule="auto"/>
        <w:jc w:val="both"/>
        <w:rPr>
          <w:rFonts w:cs="Times New Roman"/>
          <w:szCs w:val="22"/>
        </w:rPr>
      </w:pPr>
    </w:p>
    <w:p w14:paraId="07F6CB13" w14:textId="77777777" w:rsidR="005523BC" w:rsidRPr="000A0441" w:rsidRDefault="005523BC" w:rsidP="005523BC">
      <w:pPr>
        <w:pStyle w:val="Heading2"/>
      </w:pPr>
      <w:bookmarkStart w:id="33" w:name="_Toc112416631"/>
      <w:bookmarkStart w:id="34" w:name="_Toc112416936"/>
      <w:r w:rsidRPr="000A0441">
        <w:t>Background climate and ecosystem type</w:t>
      </w:r>
      <w:bookmarkEnd w:id="33"/>
      <w:bookmarkEnd w:id="34"/>
      <w:r w:rsidRPr="000A0441">
        <w:t xml:space="preserve"> </w:t>
      </w:r>
    </w:p>
    <w:p w14:paraId="21D9502D" w14:textId="30A435AA" w:rsidR="005523BC" w:rsidRPr="000A0441" w:rsidRDefault="005523BC" w:rsidP="005523BC">
      <w:pPr>
        <w:spacing w:line="360" w:lineRule="auto"/>
        <w:jc w:val="both"/>
        <w:rPr>
          <w:rFonts w:cs="Times New Roman"/>
          <w:szCs w:val="22"/>
        </w:rPr>
      </w:pPr>
      <w:r w:rsidRPr="000A0441">
        <w:rPr>
          <w:rFonts w:cs="Times New Roman"/>
          <w:szCs w:val="22"/>
        </w:rPr>
        <w:t xml:space="preserve">Soil organisms are adapted to survive under dry conditions </w:t>
      </w:r>
      <w:sdt>
        <w:sdtPr>
          <w:rPr>
            <w:rFonts w:cs="Times New Roman"/>
            <w:color w:val="000000"/>
            <w:szCs w:val="22"/>
          </w:rPr>
          <w:tag w:val="MENDELEY_CITATION_v3_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"/>
          <w:id w:val="1539321740"/>
          <w:placeholder>
            <w:docPart w:val="6D69BD660C8BE049ADBA07D7C5F59C22"/>
          </w:placeholder>
        </w:sdtPr>
        <w:sdtContent>
          <w:r w:rsidR="007A3662" w:rsidRPr="007A3662">
            <w:rPr>
              <w:rFonts w:cs="Times New Roman"/>
              <w:color w:val="000000"/>
              <w:szCs w:val="22"/>
            </w:rPr>
            <w:t>(</w:t>
          </w:r>
          <w:proofErr w:type="spellStart"/>
          <w:r w:rsidR="007A3662" w:rsidRPr="007A3662">
            <w:rPr>
              <w:rFonts w:cs="Times New Roman"/>
              <w:color w:val="000000"/>
              <w:szCs w:val="22"/>
            </w:rPr>
            <w:t>Waagner</w:t>
          </w:r>
          <w:proofErr w:type="spellEnd"/>
          <w:r w:rsidR="007A3662" w:rsidRPr="007A3662">
            <w:rPr>
              <w:rFonts w:cs="Times New Roman"/>
              <w:color w:val="000000"/>
              <w:szCs w:val="22"/>
            </w:rPr>
            <w:t xml:space="preserve"> et al., 2011)</w:t>
          </w:r>
        </w:sdtContent>
      </w:sdt>
      <w:r w:rsidRPr="000A0441">
        <w:rPr>
          <w:rFonts w:cs="Times New Roman"/>
          <w:color w:val="000000"/>
          <w:szCs w:val="22"/>
        </w:rPr>
        <w:t xml:space="preserve">, </w:t>
      </w:r>
      <w:r w:rsidRPr="000A0441">
        <w:rPr>
          <w:rFonts w:cs="Times New Roman"/>
          <w:szCs w:val="22"/>
        </w:rPr>
        <w:t xml:space="preserve">especially in arid and semi-arid areas where drought is a common climatic feature </w:t>
      </w:r>
      <w:sdt>
        <w:sdtPr>
          <w:rPr>
            <w:rFonts w:cs="Times New Roman"/>
            <w:color w:val="000000"/>
            <w:szCs w:val="22"/>
          </w:rPr>
          <w:tag w:val="MENDELEY_CITATION_v3_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"/>
          <w:id w:val="-544443912"/>
          <w:placeholder>
            <w:docPart w:val="6D69BD660C8BE049ADBA07D7C5F59C22"/>
          </w:placeholder>
        </w:sdtPr>
        <w:sdtContent>
          <w:r w:rsidR="007A3662" w:rsidRPr="007A3662">
            <w:rPr>
              <w:rFonts w:cs="Times New Roman"/>
              <w:color w:val="000000"/>
              <w:szCs w:val="22"/>
            </w:rPr>
            <w:t>(Petersen, 2011)</w:t>
          </w:r>
        </w:sdtContent>
      </w:sdt>
      <w:r w:rsidRPr="000A0441">
        <w:rPr>
          <w:rFonts w:cs="Times New Roman"/>
          <w:szCs w:val="22"/>
        </w:rPr>
        <w:t>.</w:t>
      </w:r>
    </w:p>
    <w:p w14:paraId="28E591A3" w14:textId="06C5BB54" w:rsidR="005523BC" w:rsidRPr="000A0441" w:rsidRDefault="005523BC" w:rsidP="005523BC">
      <w:pPr>
        <w:spacing w:line="360" w:lineRule="auto"/>
        <w:jc w:val="both"/>
        <w:rPr>
          <w:rFonts w:cs="Times New Roman"/>
          <w:szCs w:val="22"/>
        </w:rPr>
      </w:pPr>
      <w:r w:rsidRPr="000A0441">
        <w:rPr>
          <w:rFonts w:cs="Times New Roman"/>
          <w:szCs w:val="22"/>
        </w:rPr>
        <w:t xml:space="preserve">Physiological and phenological adaptations of arthropods to water level fluctuations have been observed in the Amazon and Central European floodplains </w:t>
      </w:r>
      <w:sdt>
        <w:sdtPr>
          <w:rPr>
            <w:rFonts w:cs="Times New Roman"/>
            <w:color w:val="000000"/>
            <w:szCs w:val="22"/>
          </w:rPr>
          <w:tag w:val="MENDELEY_CITATION_v3_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"/>
          <w:id w:val="-517156966"/>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Adis</w:t>
          </w:r>
          <w:proofErr w:type="spellEnd"/>
          <w:r w:rsidR="007A3662" w:rsidRPr="007A3662">
            <w:rPr>
              <w:rFonts w:eastAsia="Times New Roman"/>
              <w:color w:val="000000"/>
            </w:rPr>
            <w:t xml:space="preserve"> &amp; Junk, 2002; </w:t>
          </w:r>
        </w:sdtContent>
      </w:sdt>
      <w:r w:rsidRPr="000A0441">
        <w:rPr>
          <w:rFonts w:cs="Times New Roman"/>
          <w:szCs w:val="22"/>
        </w:rPr>
        <w:t xml:space="preserve">Junk, 1997), including high reproduction rates, dispersal and reimmigration (Marx et al., 2012). Therefore, the precipitation regime of a region may determine the response of soil biota to precipitation disturbance </w:t>
      </w:r>
      <w:sdt>
        <w:sdtPr>
          <w:rPr>
            <w:rFonts w:cs="Times New Roman"/>
            <w:color w:val="000000"/>
            <w:szCs w:val="22"/>
          </w:rPr>
          <w:tag w:val="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"/>
          <w:id w:val="-1253888168"/>
          <w:placeholder>
            <w:docPart w:val="6D69BD660C8BE049ADBA07D7C5F59C22"/>
          </w:placeholder>
        </w:sdtPr>
        <w:sdtContent>
          <w:r w:rsidR="007A3662">
            <w:rPr>
              <w:rFonts w:eastAsia="Times New Roman"/>
            </w:rPr>
            <w:t>(Nielsen &amp; Ball, 2015; Petersen, 2011)</w:t>
          </w:r>
        </w:sdtContent>
      </w:sdt>
      <w:r w:rsidRPr="000A0441">
        <w:rPr>
          <w:rFonts w:cs="Times New Roman"/>
          <w:szCs w:val="22"/>
        </w:rPr>
        <w:t xml:space="preserve">. </w:t>
      </w:r>
    </w:p>
    <w:p w14:paraId="0A10D20A" w14:textId="77777777" w:rsidR="005523BC" w:rsidRPr="000A0441" w:rsidRDefault="005523BC" w:rsidP="005523BC">
      <w:pPr>
        <w:spacing w:line="360" w:lineRule="auto"/>
        <w:jc w:val="both"/>
        <w:rPr>
          <w:rFonts w:cs="Times New Roman"/>
          <w:szCs w:val="22"/>
        </w:rPr>
      </w:pPr>
    </w:p>
    <w:p w14:paraId="42568979" w14:textId="071D352D" w:rsidR="005523BC" w:rsidRPr="000A0441" w:rsidRDefault="005523BC" w:rsidP="005523BC">
      <w:pPr>
        <w:spacing w:line="360" w:lineRule="auto"/>
        <w:jc w:val="both"/>
        <w:rPr>
          <w:rFonts w:cs="Times New Roman"/>
          <w:szCs w:val="22"/>
        </w:rPr>
      </w:pPr>
      <w:r w:rsidRPr="000A0441">
        <w:rPr>
          <w:rFonts w:cs="Times New Roman"/>
          <w:szCs w:val="22"/>
        </w:rPr>
        <w:t xml:space="preserve">Soil and ecosystem factors also affect the resilience of soil biota </w:t>
      </w:r>
      <w:sdt>
        <w:sdtPr>
          <w:rPr>
            <w:rFonts w:cs="Times New Roman"/>
            <w:color w:val="000000"/>
            <w:szCs w:val="22"/>
          </w:rPr>
          <w:tag w:val="MENDELEY_CITATION_v3_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"/>
          <w:id w:val="736354477"/>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Bachar</w:t>
          </w:r>
          <w:proofErr w:type="spellEnd"/>
          <w:r w:rsidR="007A3662" w:rsidRPr="007A3662">
            <w:rPr>
              <w:rFonts w:eastAsia="Times New Roman"/>
              <w:color w:val="000000"/>
            </w:rPr>
            <w:t xml:space="preserve"> et al., 2010)</w:t>
          </w:r>
        </w:sdtContent>
      </w:sdt>
      <w:r w:rsidRPr="000A0441">
        <w:rPr>
          <w:rFonts w:cs="Times New Roman"/>
          <w:szCs w:val="22"/>
        </w:rPr>
        <w:t xml:space="preserve">, where changes in pH result in changes in </w:t>
      </w:r>
      <w:proofErr w:type="spellStart"/>
      <w:r w:rsidRPr="000A0441">
        <w:rPr>
          <w:rFonts w:cs="Times New Roman"/>
          <w:szCs w:val="22"/>
        </w:rPr>
        <w:t>Acari</w:t>
      </w:r>
      <w:proofErr w:type="spellEnd"/>
      <w:r w:rsidRPr="000A0441">
        <w:rPr>
          <w:rFonts w:cs="Times New Roman"/>
          <w:szCs w:val="22"/>
        </w:rPr>
        <w:t xml:space="preserve"> and Collembola abundance and their interactions with other organisms </w:t>
      </w:r>
      <w:sdt>
        <w:sdtPr>
          <w:rPr>
            <w:rFonts w:cs="Times New Roman"/>
            <w:color w:val="000000"/>
            <w:szCs w:val="22"/>
          </w:rPr>
          <w:tag w:val="MENDELEY_CITATION_v3_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"/>
          <w:id w:val="1940711882"/>
          <w:placeholder>
            <w:docPart w:val="6D69BD660C8BE049ADBA07D7C5F59C22"/>
          </w:placeholder>
        </w:sdtPr>
        <w:sdtContent>
          <w:r w:rsidR="007A3662">
            <w:rPr>
              <w:rFonts w:eastAsia="Times New Roman"/>
            </w:rPr>
            <w:t>(</w:t>
          </w:r>
          <w:proofErr w:type="spellStart"/>
          <w:r w:rsidR="007A3662">
            <w:rPr>
              <w:rFonts w:eastAsia="Times New Roman"/>
            </w:rPr>
            <w:t>Verhoef</w:t>
          </w:r>
          <w:proofErr w:type="spellEnd"/>
          <w:r w:rsidR="007A3662">
            <w:rPr>
              <w:rFonts w:eastAsia="Times New Roman"/>
            </w:rPr>
            <w:t xml:space="preserve"> &amp; Dorel, 1988)</w:t>
          </w:r>
        </w:sdtContent>
      </w:sdt>
      <w:r w:rsidRPr="000A0441">
        <w:rPr>
          <w:rFonts w:cs="Times New Roman"/>
          <w:szCs w:val="22"/>
        </w:rPr>
        <w:t xml:space="preserve">. Physical properties, such as texture and bulk density, have a strong influence on soil resilience and resistance to disturbance </w:t>
      </w:r>
      <w:sdt>
        <w:sdtPr>
          <w:rPr>
            <w:rFonts w:cs="Times New Roman"/>
            <w:color w:val="000000"/>
            <w:szCs w:val="22"/>
          </w:rPr>
          <w:tag w:val="MENDELEY_CITATION_v3_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"/>
          <w:id w:val="1702973817"/>
          <w:placeholder>
            <w:docPart w:val="6D69BD660C8BE049ADBA07D7C5F59C22"/>
          </w:placeholder>
        </w:sdtPr>
        <w:sdtContent>
          <w:r w:rsidR="007A3662">
            <w:rPr>
              <w:rFonts w:eastAsia="Times New Roman"/>
            </w:rPr>
            <w:t xml:space="preserve">(Miller &amp; </w:t>
          </w:r>
          <w:proofErr w:type="spellStart"/>
          <w:r w:rsidR="007A3662">
            <w:rPr>
              <w:rFonts w:eastAsia="Times New Roman"/>
            </w:rPr>
            <w:t>Baharuddin</w:t>
          </w:r>
          <w:proofErr w:type="spellEnd"/>
          <w:r w:rsidR="007A3662">
            <w:rPr>
              <w:rFonts w:eastAsia="Times New Roman"/>
            </w:rPr>
            <w:t>, 1987)</w:t>
          </w:r>
        </w:sdtContent>
      </w:sdt>
      <w:r w:rsidRPr="000A0441">
        <w:rPr>
          <w:rFonts w:cs="Times New Roman"/>
          <w:szCs w:val="22"/>
        </w:rPr>
        <w:t xml:space="preserve">. The effect of disturbance also differs between forest types </w:t>
      </w:r>
      <w:sdt>
        <w:sdtPr>
          <w:rPr>
            <w:rFonts w:cs="Times New Roman"/>
            <w:color w:val="000000"/>
            <w:szCs w:val="22"/>
          </w:rPr>
          <w:tag w:val="MENDELEY_CITATION_v3_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"/>
          <w:id w:val="-1587303219"/>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Seidl</w:t>
          </w:r>
          <w:proofErr w:type="spellEnd"/>
          <w:r w:rsidR="007A3662" w:rsidRPr="007A3662">
            <w:rPr>
              <w:rFonts w:eastAsia="Times New Roman"/>
              <w:color w:val="000000"/>
            </w:rPr>
            <w:t xml:space="preserve"> et al., 2017)</w:t>
          </w:r>
        </w:sdtContent>
      </w:sdt>
      <w:r w:rsidRPr="000A0441">
        <w:rPr>
          <w:rFonts w:cs="Times New Roman"/>
          <w:szCs w:val="22"/>
        </w:rPr>
        <w:t xml:space="preserve">. Certain plant-soil interactions can increase the resilience of soil biota through enhanced root biomass and plant supplementation of nutrients </w:t>
      </w:r>
      <w:sdt>
        <w:sdtPr>
          <w:rPr>
            <w:rFonts w:cs="Times New Roman"/>
            <w:color w:val="000000"/>
            <w:szCs w:val="22"/>
          </w:rPr>
          <w:tag w:val="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"/>
          <w:id w:val="-1114430030"/>
          <w:placeholder>
            <w:docPart w:val="6D69BD660C8BE049ADBA07D7C5F59C22"/>
          </w:placeholder>
        </w:sdtPr>
        <w:sdtContent>
          <w:r w:rsidR="007A3662" w:rsidRPr="007A3662">
            <w:rPr>
              <w:rFonts w:eastAsia="Times New Roman"/>
              <w:color w:val="000000"/>
            </w:rPr>
            <w:t>(F. Sun et al., 2016, 2018)</w:t>
          </w:r>
        </w:sdtContent>
      </w:sdt>
      <w:r w:rsidRPr="000A0441">
        <w:rPr>
          <w:rFonts w:cs="Times New Roman"/>
          <w:szCs w:val="22"/>
        </w:rPr>
        <w:t xml:space="preserve">, and above-ground biodiversity tends to drive below-ground diversity, particularly in the rhizosphere </w:t>
      </w:r>
      <w:sdt>
        <w:sdtPr>
          <w:rPr>
            <w:rFonts w:cs="Times New Roman"/>
            <w:color w:val="000000"/>
            <w:szCs w:val="22"/>
          </w:rPr>
          <w:tag w:val="MENDELEY_CITATION_v3_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"/>
          <w:id w:val="-294679473"/>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Kowalchuk</w:t>
          </w:r>
          <w:proofErr w:type="spellEnd"/>
          <w:r w:rsidR="007A3662" w:rsidRPr="007A3662">
            <w:rPr>
              <w:rFonts w:eastAsia="Times New Roman"/>
              <w:color w:val="000000"/>
            </w:rPr>
            <w:t xml:space="preserve"> et al., 2002)</w:t>
          </w:r>
        </w:sdtContent>
      </w:sdt>
      <w:r w:rsidRPr="000A0441">
        <w:rPr>
          <w:rFonts w:cs="Times New Roman"/>
          <w:color w:val="000000"/>
          <w:szCs w:val="22"/>
        </w:rPr>
        <w:t>.</w:t>
      </w:r>
    </w:p>
    <w:p w14:paraId="0CE4B782" w14:textId="77777777" w:rsidR="005523BC" w:rsidRPr="000A0441" w:rsidRDefault="005523BC" w:rsidP="005523BC">
      <w:pPr>
        <w:spacing w:line="360" w:lineRule="auto"/>
        <w:jc w:val="both"/>
        <w:rPr>
          <w:rFonts w:cs="Times New Roman"/>
          <w:szCs w:val="22"/>
        </w:rPr>
      </w:pPr>
    </w:p>
    <w:p w14:paraId="3D60B3D1" w14:textId="77777777" w:rsidR="005523BC" w:rsidRPr="000A0441" w:rsidRDefault="005523BC" w:rsidP="005523BC">
      <w:pPr>
        <w:pStyle w:val="Heading2"/>
      </w:pPr>
      <w:bookmarkStart w:id="35" w:name="_Toc112416632"/>
      <w:bookmarkStart w:id="36" w:name="_Toc112416937"/>
      <w:r w:rsidRPr="000A0441">
        <w:lastRenderedPageBreak/>
        <w:t>Using meta-analysis</w:t>
      </w:r>
      <w:bookmarkEnd w:id="35"/>
      <w:bookmarkEnd w:id="36"/>
    </w:p>
    <w:p w14:paraId="41DF3E9B" w14:textId="05DB93FD" w:rsidR="005523BC" w:rsidRPr="000A0441" w:rsidRDefault="005523BC" w:rsidP="005523BC">
      <w:pPr>
        <w:spacing w:line="360" w:lineRule="auto"/>
        <w:jc w:val="both"/>
        <w:rPr>
          <w:rFonts w:cs="Times New Roman"/>
          <w:szCs w:val="22"/>
        </w:rPr>
      </w:pPr>
      <w:r w:rsidRPr="000A0441">
        <w:rPr>
          <w:rFonts w:cs="Times New Roman"/>
          <w:color w:val="000000" w:themeColor="text1"/>
          <w:szCs w:val="22"/>
        </w:rPr>
        <w:t xml:space="preserve">A quantitative synthesis of results across studies will enlighten us to the general effects of precipitation decreases and increases on soil fauna and identify the sources of variations </w:t>
      </w:r>
      <w:sdt>
        <w:sdtPr>
          <w:rPr>
            <w:rFonts w:cs="Times New Roman"/>
            <w:color w:val="000000"/>
            <w:szCs w:val="22"/>
          </w:rPr>
          <w:tag w:val="MENDELEY_CITATION_v3_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"/>
          <w:id w:val="1657104426"/>
          <w:placeholder>
            <w:docPart w:val="59E4B5BCE35E7E459F98D24E338FBF30"/>
          </w:placeholder>
        </w:sdtPr>
        <w:sdtContent>
          <w:r w:rsidR="007A3662" w:rsidRPr="007A3662">
            <w:rPr>
              <w:rFonts w:eastAsia="Times New Roman"/>
              <w:color w:val="000000"/>
            </w:rPr>
            <w:t>(</w:t>
          </w:r>
          <w:proofErr w:type="spellStart"/>
          <w:r w:rsidR="007A3662" w:rsidRPr="007A3662">
            <w:rPr>
              <w:rFonts w:eastAsia="Times New Roman"/>
              <w:color w:val="000000"/>
            </w:rPr>
            <w:t>Gurevitch</w:t>
          </w:r>
          <w:proofErr w:type="spellEnd"/>
          <w:r w:rsidR="007A3662" w:rsidRPr="007A3662">
            <w:rPr>
              <w:rFonts w:eastAsia="Times New Roman"/>
              <w:color w:val="000000"/>
            </w:rPr>
            <w:t xml:space="preserve"> et al., 2018)</w:t>
          </w:r>
        </w:sdtContent>
      </w:sdt>
      <w:r w:rsidRPr="000A0441">
        <w:rPr>
          <w:rFonts w:cs="Times New Roman"/>
          <w:color w:val="000000" w:themeColor="text1"/>
          <w:szCs w:val="22"/>
        </w:rPr>
        <w:t xml:space="preserve">. The need for generalisations and exploring variability between studies has been emphasised in recent </w:t>
      </w:r>
      <w:r w:rsidRPr="000A0441">
        <w:rPr>
          <w:rFonts w:cs="Times New Roman"/>
          <w:szCs w:val="22"/>
        </w:rPr>
        <w:t>years</w:t>
      </w:r>
      <w:r w:rsidRPr="000A0441">
        <w:rPr>
          <w:rFonts w:cs="Times New Roman"/>
          <w:color w:val="000000"/>
          <w:szCs w:val="22"/>
        </w:rPr>
        <w:t xml:space="preserve"> </w:t>
      </w:r>
      <w:sdt>
        <w:sdtPr>
          <w:rPr>
            <w:rFonts w:cs="Times New Roman"/>
            <w:color w:val="000000"/>
            <w:szCs w:val="22"/>
          </w:rPr>
          <w:tag w:val="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"/>
          <w:id w:val="-1819180499"/>
          <w:placeholder>
            <w:docPart w:val="D38F979105D0C649BD23B0EB42E2D51B"/>
          </w:placeholder>
        </w:sdtPr>
        <w:sdtContent>
          <w:r w:rsidR="007A3662" w:rsidRPr="007A3662">
            <w:rPr>
              <w:rFonts w:eastAsia="Times New Roman"/>
              <w:color w:val="000000"/>
            </w:rPr>
            <w:t>(</w:t>
          </w:r>
          <w:proofErr w:type="spellStart"/>
          <w:r w:rsidR="007A3662" w:rsidRPr="007A3662">
            <w:rPr>
              <w:rFonts w:eastAsia="Times New Roman"/>
              <w:color w:val="000000"/>
            </w:rPr>
            <w:t>Birkhofer</w:t>
          </w:r>
          <w:proofErr w:type="spellEnd"/>
          <w:r w:rsidR="007A3662" w:rsidRPr="007A3662">
            <w:rPr>
              <w:rFonts w:eastAsia="Times New Roman"/>
              <w:color w:val="000000"/>
            </w:rPr>
            <w:t xml:space="preserve"> et al., 2012)</w:t>
          </w:r>
        </w:sdtContent>
      </w:sdt>
      <w:r w:rsidRPr="000A0441">
        <w:rPr>
          <w:rFonts w:cs="Times New Roman"/>
          <w:szCs w:val="22"/>
        </w:rPr>
        <w:t xml:space="preserve"> and meta-analyses provides an effective way to achieve this goal if used correctly. Meta-analysis is a statistical method now used extensively in ecology and has made a significant contribution to the field, for example through developing theories, examining covariates, and assessing the impact of global change. However, meta-analyses are often carried out without recognition of key methodological pitfalls, including the violation of statistical assumptions. A large literature exists on these pitfalls, but the quality of ecology meta-analysis remains mixed </w:t>
      </w:r>
      <w:sdt>
        <w:sdtPr>
          <w:rPr>
            <w:rFonts w:cs="Times New Roman"/>
            <w:color w:val="000000"/>
            <w:szCs w:val="22"/>
          </w:rPr>
          <w:tag w:val="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"/>
          <w:id w:val="-1557774185"/>
          <w:placeholder>
            <w:docPart w:val="6D69BD660C8BE049ADBA07D7C5F59C22"/>
          </w:placeholder>
        </w:sdtPr>
        <w:sdtContent>
          <w:r w:rsidR="007A3662">
            <w:rPr>
              <w:rFonts w:eastAsia="Times New Roman"/>
            </w:rPr>
            <w:t xml:space="preserve">(Gates, 2002; </w:t>
          </w:r>
          <w:proofErr w:type="spellStart"/>
          <w:r w:rsidR="007A3662">
            <w:rPr>
              <w:rFonts w:eastAsia="Times New Roman"/>
            </w:rPr>
            <w:t>Koricheva</w:t>
          </w:r>
          <w:proofErr w:type="spellEnd"/>
          <w:r w:rsidR="007A3662">
            <w:rPr>
              <w:rFonts w:eastAsia="Times New Roman"/>
            </w:rPr>
            <w:t xml:space="preserve"> &amp; </w:t>
          </w:r>
          <w:proofErr w:type="spellStart"/>
          <w:r w:rsidR="007A3662">
            <w:rPr>
              <w:rFonts w:eastAsia="Times New Roman"/>
            </w:rPr>
            <w:t>Gurevitch</w:t>
          </w:r>
          <w:proofErr w:type="spellEnd"/>
          <w:r w:rsidR="007A3662">
            <w:rPr>
              <w:rFonts w:eastAsia="Times New Roman"/>
            </w:rPr>
            <w:t>, 2014; Stewart, 2010)</w:t>
          </w:r>
        </w:sdtContent>
      </w:sdt>
      <w:r w:rsidRPr="000A0441">
        <w:rPr>
          <w:rFonts w:cs="Times New Roman"/>
          <w:szCs w:val="22"/>
        </w:rPr>
        <w:t xml:space="preserve">. The use of checklists such as those developed for ecologists by </w:t>
      </w:r>
      <w:proofErr w:type="spellStart"/>
      <w:r w:rsidRPr="000A0441">
        <w:rPr>
          <w:rFonts w:cs="Times New Roman"/>
          <w:szCs w:val="22"/>
        </w:rPr>
        <w:t>Koricheva</w:t>
      </w:r>
      <w:proofErr w:type="spellEnd"/>
      <w:r w:rsidRPr="000A0441">
        <w:rPr>
          <w:rFonts w:cs="Times New Roman"/>
          <w:szCs w:val="22"/>
        </w:rPr>
        <w:t xml:space="preserve"> and </w:t>
      </w:r>
      <w:proofErr w:type="spellStart"/>
      <w:r w:rsidRPr="000A0441">
        <w:rPr>
          <w:rFonts w:cs="Times New Roman"/>
          <w:szCs w:val="22"/>
        </w:rPr>
        <w:t>Gurevitch</w:t>
      </w:r>
      <w:proofErr w:type="spellEnd"/>
      <w:r w:rsidRPr="000A0441">
        <w:rPr>
          <w:rFonts w:cs="Times New Roman"/>
          <w:szCs w:val="22"/>
        </w:rPr>
        <w:t xml:space="preserve"> (2014) and </w:t>
      </w:r>
      <w:proofErr w:type="spellStart"/>
      <w:r w:rsidRPr="000A0441">
        <w:rPr>
          <w:rFonts w:cs="Times New Roman"/>
          <w:szCs w:val="22"/>
        </w:rPr>
        <w:t>Nakagwa</w:t>
      </w:r>
      <w:proofErr w:type="spellEnd"/>
      <w:r w:rsidRPr="000A0441">
        <w:rPr>
          <w:rFonts w:cs="Times New Roman"/>
          <w:szCs w:val="22"/>
        </w:rPr>
        <w:t xml:space="preserve"> et al. (</w:t>
      </w:r>
      <w:sdt>
        <w:sdtPr>
          <w:rPr>
            <w:rFonts w:cs="Times New Roman"/>
            <w:color w:val="000000"/>
            <w:szCs w:val="22"/>
          </w:rPr>
          <w:tag w:val="MENDELEY_CITATION_v3_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"/>
          <w:id w:val="1241755508"/>
          <w:placeholder>
            <w:docPart w:val="6D69BD660C8BE049ADBA07D7C5F59C22"/>
          </w:placeholder>
        </w:sdtPr>
        <w:sdtContent>
          <w:r w:rsidR="007A3662" w:rsidRPr="007A3662">
            <w:rPr>
              <w:rFonts w:cs="Times New Roman"/>
              <w:color w:val="000000"/>
              <w:szCs w:val="22"/>
            </w:rPr>
            <w:t>2017)</w:t>
          </w:r>
        </w:sdtContent>
      </w:sdt>
      <w:r w:rsidRPr="000A0441">
        <w:rPr>
          <w:rFonts w:cs="Times New Roman"/>
          <w:szCs w:val="22"/>
        </w:rPr>
        <w:t>, and for other disciplines such as PRISMA (</w:t>
      </w:r>
      <w:hyperlink r:id="rId10" w:history="1">
        <w:r w:rsidRPr="000A0441">
          <w:rPr>
            <w:rStyle w:val="Hyperlink"/>
            <w:rFonts w:cs="Times New Roman"/>
            <w:szCs w:val="22"/>
          </w:rPr>
          <w:t>https://prisma-statement.org/PRISMAStatement/</w:t>
        </w:r>
      </w:hyperlink>
      <w:r w:rsidRPr="000A0441">
        <w:rPr>
          <w:rFonts w:cs="Times New Roman"/>
          <w:szCs w:val="22"/>
        </w:rPr>
        <w:t>) are useful for ensuring quality standards of a meta-analysis and appropriately interpreting results. This includes overcoming difficulties resulting from missing data, publication bias, non-independence among observations, and data exclusion (</w:t>
      </w:r>
      <w:proofErr w:type="spellStart"/>
      <w:r w:rsidRPr="000A0441">
        <w:rPr>
          <w:rFonts w:cs="Times New Roman"/>
          <w:szCs w:val="22"/>
        </w:rPr>
        <w:t>Gurevitch</w:t>
      </w:r>
      <w:proofErr w:type="spellEnd"/>
      <w:r w:rsidRPr="000A0441">
        <w:rPr>
          <w:rFonts w:cs="Times New Roman"/>
          <w:szCs w:val="22"/>
        </w:rPr>
        <w:t xml:space="preserve"> et al., 2001). Investigating the quality of primary studies is particularly overlooked, and involves assessing both the internal validity, </w:t>
      </w:r>
      <w:r w:rsidRPr="000A0441">
        <w:rPr>
          <w:rFonts w:cs="Times New Roman"/>
          <w:color w:val="000000" w:themeColor="text1"/>
          <w:szCs w:val="22"/>
        </w:rPr>
        <w:t xml:space="preserve">the reliability of the results, and the external validity, the generalisability and realism of results </w:t>
      </w:r>
      <w:sdt>
        <w:sdtPr>
          <w:rPr>
            <w:rFonts w:cs="Times New Roman"/>
            <w:color w:val="000000"/>
            <w:szCs w:val="22"/>
          </w:rPr>
          <w:tag w:val="MENDELEY_CITATION_v3_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"/>
          <w:id w:val="1441791660"/>
          <w:placeholder>
            <w:docPart w:val="6D69BD660C8BE049ADBA07D7C5F59C22"/>
          </w:placeholder>
        </w:sdtPr>
        <w:sdtContent>
          <w:r w:rsidR="007A3662" w:rsidRPr="007A3662">
            <w:rPr>
              <w:rFonts w:cs="Times New Roman"/>
              <w:color w:val="000000"/>
              <w:szCs w:val="22"/>
            </w:rPr>
            <w:t>(Gates, 2002)</w:t>
          </w:r>
        </w:sdtContent>
      </w:sdt>
      <w:r w:rsidRPr="000A0441">
        <w:rPr>
          <w:rFonts w:cs="Times New Roman"/>
          <w:color w:val="000000" w:themeColor="text1"/>
          <w:szCs w:val="22"/>
        </w:rPr>
        <w:t xml:space="preserve">. For instance, here the internal validity would be the extent to which a study represents a trustworthy causal relationship between a precipitation change treatment and an effect on soil biota. For a global change meta-analysis, the external validity of the studies can be understood as the comparability </w:t>
      </w:r>
      <w:r w:rsidRPr="000A0441">
        <w:rPr>
          <w:rFonts w:cs="Times New Roman"/>
          <w:szCs w:val="22"/>
        </w:rPr>
        <w:t xml:space="preserve">of hypothetical and actual environmental changes. Precipitation changes in disturbance experiments generally surpass mean rates of projected </w:t>
      </w:r>
      <w:commentRangeStart w:id="37"/>
      <w:r w:rsidRPr="000A0441">
        <w:rPr>
          <w:rFonts w:cs="Times New Roman"/>
          <w:szCs w:val="22"/>
        </w:rPr>
        <w:t xml:space="preserve">changes </w:t>
      </w:r>
      <w:commentRangeEnd w:id="37"/>
      <w:r w:rsidRPr="000A0441">
        <w:rPr>
          <w:rStyle w:val="CommentReference"/>
          <w:rFonts w:cs="Times New Roman"/>
          <w:sz w:val="22"/>
          <w:szCs w:val="22"/>
        </w:rPr>
        <w:commentReference w:id="37"/>
      </w:r>
      <w:sdt>
        <w:sdtPr>
          <w:rPr>
            <w:rFonts w:cs="Times New Roman"/>
            <w:color w:val="000000"/>
            <w:szCs w:val="22"/>
          </w:rPr>
          <w:tag w:val="MENDELEY_CITATION_v3_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"/>
          <w:id w:val="-1384631308"/>
          <w:placeholder>
            <w:docPart w:val="6D69BD660C8BE049ADBA07D7C5F59C22"/>
          </w:placeholder>
        </w:sdtPr>
        <w:sdtContent>
          <w:r w:rsidR="007A3662" w:rsidRPr="007A3662">
            <w:rPr>
              <w:rFonts w:eastAsia="Times New Roman"/>
              <w:color w:val="000000"/>
            </w:rPr>
            <w:t>(</w:t>
          </w:r>
          <w:proofErr w:type="spellStart"/>
          <w:r w:rsidR="007A3662" w:rsidRPr="007A3662">
            <w:rPr>
              <w:rFonts w:eastAsia="Times New Roman"/>
              <w:color w:val="000000"/>
            </w:rPr>
            <w:t>Korell</w:t>
          </w:r>
          <w:proofErr w:type="spellEnd"/>
          <w:r w:rsidR="007A3662" w:rsidRPr="007A3662">
            <w:rPr>
              <w:rFonts w:eastAsia="Times New Roman"/>
              <w:color w:val="000000"/>
            </w:rPr>
            <w:t xml:space="preserve"> et al., 2020)</w:t>
          </w:r>
        </w:sdtContent>
      </w:sdt>
      <w:r w:rsidRPr="000A0441">
        <w:rPr>
          <w:rFonts w:cs="Times New Roman"/>
          <w:color w:val="000000"/>
          <w:szCs w:val="22"/>
        </w:rPr>
        <w:t xml:space="preserve"> </w:t>
      </w:r>
      <w:r w:rsidRPr="000A0441">
        <w:rPr>
          <w:rFonts w:cs="Times New Roman"/>
          <w:szCs w:val="22"/>
        </w:rPr>
        <w:t xml:space="preserve">due to a focus on short-term extreme events. Extreme events affect ecosystem functioning more than average changes </w:t>
      </w:r>
      <w:sdt>
        <w:sdtPr>
          <w:rPr>
            <w:rFonts w:cs="Times New Roman"/>
            <w:color w:val="000000"/>
            <w:szCs w:val="22"/>
          </w:rPr>
          <w:tag w:val="MENDELEY_CITATION_v3_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"/>
          <w:id w:val="-124089591"/>
          <w:placeholder>
            <w:docPart w:val="6D69BD660C8BE049ADBA07D7C5F59C22"/>
          </w:placeholder>
        </w:sdtPr>
        <w:sdtContent>
          <w:r w:rsidR="007A3662" w:rsidRPr="007A3662">
            <w:rPr>
              <w:rFonts w:cs="Times New Roman"/>
              <w:color w:val="000000"/>
              <w:szCs w:val="22"/>
            </w:rPr>
            <w:t>(Smith, 2011)</w:t>
          </w:r>
        </w:sdtContent>
      </w:sdt>
      <w:r w:rsidRPr="000A0441">
        <w:rPr>
          <w:rFonts w:cs="Times New Roman"/>
          <w:szCs w:val="22"/>
        </w:rPr>
        <w:t xml:space="preserve">, so these experiments are pertinent, but for longer term experiments there are a shortage of experiments that reflect the site-specific changes projected by General Circulation Models </w:t>
      </w:r>
      <w:sdt>
        <w:sdtPr>
          <w:rPr>
            <w:rFonts w:cs="Times New Roman"/>
            <w:color w:val="000000"/>
            <w:szCs w:val="22"/>
          </w:rPr>
          <w:tag w:val="MENDELEY_CITATION_v3_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"/>
          <w:id w:val="-873151471"/>
          <w:placeholder>
            <w:docPart w:val="6D69BD660C8BE049ADBA07D7C5F59C22"/>
          </w:placeholder>
        </w:sdtPr>
        <w:sdtContent>
          <w:r w:rsidR="007A3662" w:rsidRPr="007A3662">
            <w:rPr>
              <w:rFonts w:eastAsia="Times New Roman"/>
              <w:color w:val="000000"/>
            </w:rPr>
            <w:t xml:space="preserve">(de </w:t>
          </w:r>
          <w:proofErr w:type="spellStart"/>
          <w:r w:rsidR="007A3662" w:rsidRPr="007A3662">
            <w:rPr>
              <w:rFonts w:eastAsia="Times New Roman"/>
              <w:color w:val="000000"/>
            </w:rPr>
            <w:t>Boeck</w:t>
          </w:r>
          <w:proofErr w:type="spellEnd"/>
          <w:r w:rsidR="007A3662" w:rsidRPr="007A3662">
            <w:rPr>
              <w:rFonts w:eastAsia="Times New Roman"/>
              <w:color w:val="000000"/>
            </w:rPr>
            <w:t xml:space="preserve"> et al., 2020; </w:t>
          </w:r>
          <w:proofErr w:type="spellStart"/>
          <w:r w:rsidR="007A3662" w:rsidRPr="007A3662">
            <w:rPr>
              <w:rFonts w:eastAsia="Times New Roman"/>
              <w:color w:val="000000"/>
            </w:rPr>
            <w:t>Korell</w:t>
          </w:r>
          <w:proofErr w:type="spellEnd"/>
          <w:r w:rsidR="007A3662" w:rsidRPr="007A3662">
            <w:rPr>
              <w:rFonts w:eastAsia="Times New Roman"/>
              <w:color w:val="000000"/>
            </w:rPr>
            <w:t xml:space="preserve"> et al., 2020)</w:t>
          </w:r>
        </w:sdtContent>
      </w:sdt>
      <w:r w:rsidRPr="000A0441">
        <w:rPr>
          <w:rFonts w:cs="Times New Roman"/>
          <w:szCs w:val="22"/>
        </w:rPr>
        <w:t>.</w:t>
      </w:r>
    </w:p>
    <w:p w14:paraId="2C718671" w14:textId="77777777" w:rsidR="005523BC" w:rsidRPr="000A0441" w:rsidRDefault="005523BC" w:rsidP="005523BC">
      <w:pPr>
        <w:spacing w:line="360" w:lineRule="auto"/>
        <w:jc w:val="both"/>
        <w:rPr>
          <w:rFonts w:cs="Times New Roman"/>
          <w:szCs w:val="22"/>
        </w:rPr>
      </w:pPr>
    </w:p>
    <w:p w14:paraId="1A3F777E" w14:textId="77777777" w:rsidR="005523BC" w:rsidRPr="000A0441" w:rsidRDefault="005523BC" w:rsidP="005523BC">
      <w:pPr>
        <w:pStyle w:val="Heading2"/>
      </w:pPr>
      <w:bookmarkStart w:id="38" w:name="_Toc112416633"/>
      <w:bookmarkStart w:id="39" w:name="_Toc112416938"/>
      <w:r w:rsidRPr="000A0441">
        <w:t>Research questions and aims</w:t>
      </w:r>
      <w:bookmarkEnd w:id="38"/>
      <w:bookmarkEnd w:id="39"/>
    </w:p>
    <w:p w14:paraId="0FD7D978" w14:textId="173B0439" w:rsidR="005523BC" w:rsidRPr="000A0441" w:rsidRDefault="005523BC" w:rsidP="005523BC">
      <w:pPr>
        <w:spacing w:line="360" w:lineRule="auto"/>
        <w:jc w:val="both"/>
        <w:rPr>
          <w:rFonts w:cs="Times New Roman"/>
          <w:szCs w:val="22"/>
        </w:rPr>
      </w:pPr>
      <w:r w:rsidRPr="000A0441">
        <w:rPr>
          <w:rFonts w:cs="Times New Roman"/>
          <w:szCs w:val="22"/>
        </w:rPr>
        <w:t xml:space="preserve">Over the last decade, several meta-analyses have focused on the effect of global change on soil biota abundance and diversity </w:t>
      </w:r>
      <w:sdt>
        <w:sdtPr>
          <w:rPr>
            <w:rFonts w:cs="Times New Roman"/>
            <w:color w:val="000000"/>
            <w:szCs w:val="22"/>
          </w:rPr>
          <w:tag w:val="MENDELEY_CITATION_v3_eyJjaXRhdGlvbklEIjoiTUVOREVMRVlfQ0lUQVRJT05fNWE1YTA4NGMtYzBlNC00N2E3LWIzNjctNzRjNzAzYmYxNmMyIiwicHJvcGVydGllcyI6eyJub3RlSW5kZXgiOjB9LCJpc0VkaXRlZCI6ZmFsc2UsIm1hbnVhbE92ZXJyaWRlIjp7ImlzTWFudWFsbHlPdmVycmlkZGVuIjp0cnVlLCJjaXRlcHJvY1RleHQiOiIoQmxhbmtpbnNoaXAgZXQgYWwuLCAyMDExOyBNYW56b25pIGV0IGFsLiwgMjAxMjsgSC4gV2FuZyBldCBhbC4sIDIwMjEpIiwibWFudWFsT3ZlcnJpZGVUZXh0IjoiKEJsYW5raW5zaGlwIGV0IGFsLiwgMjAxMTsgTWFuem9uaSBldCBhbC4sIDIwMTI7IEguIFdhbmcgZXQgYWwuLCAyMDIxOyA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"/>
          <w:id w:val="547117423"/>
          <w:placeholder>
            <w:docPart w:val="451CCC1CF126184EA52C98C465F8D9C8"/>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 Manzoni et al., 2012; H. Wang et al., 2021; </w:t>
          </w:r>
        </w:sdtContent>
      </w:sdt>
      <w:r w:rsidRPr="000A0441">
        <w:rPr>
          <w:rFonts w:cs="Times New Roman"/>
          <w:szCs w:val="22"/>
        </w:rPr>
        <w:t>Peng et al., 2022). The results show a general decrease in abundance and diversity with reduced precipitation and increases with elevated precipitation. However, these studies were limited in scope and did not compare decreases and increases in precipitation in the same study (</w:t>
      </w:r>
      <w:r w:rsidRPr="00561222">
        <w:rPr>
          <w:rFonts w:cs="Times New Roman"/>
          <w:color w:val="000000" w:themeColor="text1"/>
          <w:szCs w:val="22"/>
        </w:rPr>
        <w:t xml:space="preserve">except Peng et al., 2022). </w:t>
      </w:r>
      <w:r w:rsidRPr="000A0441">
        <w:rPr>
          <w:rFonts w:cs="Times New Roman"/>
          <w:szCs w:val="22"/>
        </w:rPr>
        <w:t xml:space="preserve">In addition, most of these studies used search methods that were not comprehensive (i.e., solely dependent on bibliographic platforms), potentially leading to unreliable estimates of the impacts of changes in precipitation </w:t>
      </w:r>
      <w:sdt>
        <w:sdtPr>
          <w:rPr>
            <w:rFonts w:cs="Times New Roman"/>
            <w:color w:val="000000"/>
            <w:szCs w:val="22"/>
          </w:rPr>
          <w:tag w:val="MENDELEY_CITATION_v3_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"/>
          <w:id w:val="-1222288902"/>
          <w:placeholder>
            <w:docPart w:val="FCEE476B104C4B4291018713C9E8620A"/>
          </w:placeholder>
        </w:sdtPr>
        <w:sdtContent>
          <w:r w:rsidR="007A3662">
            <w:rPr>
              <w:rFonts w:eastAsia="Times New Roman"/>
            </w:rPr>
            <w:t>(Konno &amp; Pullin, 2020)</w:t>
          </w:r>
        </w:sdtContent>
      </w:sdt>
      <w:r w:rsidRPr="000A0441">
        <w:rPr>
          <w:rFonts w:cs="Times New Roman"/>
          <w:color w:val="000000"/>
          <w:szCs w:val="22"/>
        </w:rPr>
        <w:t>.</w:t>
      </w:r>
    </w:p>
    <w:p w14:paraId="66BE8903" w14:textId="77777777" w:rsidR="005523BC" w:rsidRPr="000A0441" w:rsidRDefault="005523BC" w:rsidP="005523BC">
      <w:pPr>
        <w:spacing w:line="360" w:lineRule="auto"/>
        <w:jc w:val="both"/>
        <w:rPr>
          <w:rFonts w:cs="Times New Roman"/>
          <w:szCs w:val="22"/>
        </w:rPr>
      </w:pPr>
    </w:p>
    <w:p w14:paraId="369B2FAD" w14:textId="77777777" w:rsidR="005523BC" w:rsidRPr="000A0441" w:rsidRDefault="005523BC" w:rsidP="005523BC">
      <w:pPr>
        <w:spacing w:line="360" w:lineRule="auto"/>
        <w:jc w:val="both"/>
        <w:rPr>
          <w:rFonts w:cs="Times New Roman"/>
          <w:szCs w:val="22"/>
        </w:rPr>
      </w:pPr>
      <w:commentRangeStart w:id="40"/>
      <w:commentRangeStart w:id="41"/>
      <w:r w:rsidRPr="000A0441">
        <w:rPr>
          <w:rFonts w:cs="Times New Roman"/>
          <w:szCs w:val="22"/>
        </w:rPr>
        <w:lastRenderedPageBreak/>
        <w:t>This study aims to answer the following research question</w:t>
      </w:r>
      <w:commentRangeEnd w:id="40"/>
      <w:commentRangeEnd w:id="41"/>
      <w:r w:rsidRPr="000A0441">
        <w:rPr>
          <w:rFonts w:cs="Times New Roman"/>
          <w:szCs w:val="22"/>
        </w:rPr>
        <w:t>s:</w:t>
      </w:r>
      <w:r w:rsidRPr="000A0441">
        <w:rPr>
          <w:rStyle w:val="CommentReference"/>
          <w:rFonts w:cs="Times New Roman"/>
          <w:sz w:val="22"/>
          <w:szCs w:val="22"/>
        </w:rPr>
        <w:commentReference w:id="40"/>
      </w:r>
      <w:r w:rsidR="000C04C4">
        <w:rPr>
          <w:rStyle w:val="CommentReference"/>
        </w:rPr>
        <w:commentReference w:id="41"/>
      </w:r>
    </w:p>
    <w:p w14:paraId="7A80D5CA" w14:textId="77777777" w:rsidR="005523BC" w:rsidRPr="000A0441" w:rsidRDefault="005523BC" w:rsidP="005523BC">
      <w:pPr>
        <w:spacing w:line="360" w:lineRule="auto"/>
        <w:jc w:val="both"/>
        <w:rPr>
          <w:rFonts w:cs="Times New Roman"/>
          <w:szCs w:val="22"/>
        </w:rPr>
      </w:pPr>
    </w:p>
    <w:p w14:paraId="3B968D56" w14:textId="77777777" w:rsidR="005523BC" w:rsidRPr="000A0441" w:rsidRDefault="005523BC" w:rsidP="005523BC">
      <w:pPr>
        <w:pStyle w:val="ListParagraph"/>
        <w:numPr>
          <w:ilvl w:val="0"/>
          <w:numId w:val="1"/>
        </w:numPr>
        <w:spacing w:line="360" w:lineRule="auto"/>
        <w:jc w:val="both"/>
        <w:rPr>
          <w:rFonts w:cs="Times New Roman"/>
          <w:b/>
          <w:bCs/>
          <w:szCs w:val="22"/>
        </w:rPr>
      </w:pPr>
      <w:r w:rsidRPr="000A0441">
        <w:rPr>
          <w:rFonts w:cs="Times New Roman"/>
          <w:b/>
          <w:bCs/>
          <w:szCs w:val="22"/>
        </w:rPr>
        <w:t>To what extent do precipitation extremes, including increases and decreases, effect the abundance and diversity of soil fauna in forests?</w:t>
      </w:r>
    </w:p>
    <w:p w14:paraId="19B8E5E6" w14:textId="77777777" w:rsidR="005523BC" w:rsidRPr="000A0441" w:rsidRDefault="005523BC" w:rsidP="005523BC">
      <w:pPr>
        <w:spacing w:line="360" w:lineRule="auto"/>
        <w:jc w:val="both"/>
        <w:rPr>
          <w:rFonts w:cs="Times New Roman"/>
          <w:szCs w:val="22"/>
        </w:rPr>
      </w:pPr>
    </w:p>
    <w:p w14:paraId="6558713C"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This study hypothesizes that precipitation extremes effect the abundance and diversity of soil biota. Due to the positive relationship of soil biota to soil moisture, I expect that precipitation decreases will decrease abundance and diversity whereas precipitation will lead to increases. The effect of precipitation decreases is expected to be of a larger magnitude than precipitation increases. </w:t>
      </w:r>
    </w:p>
    <w:p w14:paraId="0CFCEBFB" w14:textId="77777777" w:rsidR="005523BC" w:rsidRPr="000A0441" w:rsidRDefault="005523BC" w:rsidP="005523BC">
      <w:pPr>
        <w:spacing w:line="360" w:lineRule="auto"/>
        <w:jc w:val="both"/>
        <w:rPr>
          <w:rFonts w:cs="Times New Roman"/>
          <w:szCs w:val="22"/>
        </w:rPr>
      </w:pPr>
    </w:p>
    <w:p w14:paraId="5DF5C636" w14:textId="77777777" w:rsidR="005523BC" w:rsidRPr="000A0441" w:rsidRDefault="005523BC" w:rsidP="005523BC">
      <w:pPr>
        <w:pStyle w:val="ListParagraph"/>
        <w:numPr>
          <w:ilvl w:val="0"/>
          <w:numId w:val="1"/>
        </w:numPr>
        <w:spacing w:line="360" w:lineRule="auto"/>
        <w:jc w:val="both"/>
        <w:rPr>
          <w:rFonts w:cs="Times New Roman"/>
          <w:b/>
          <w:bCs/>
          <w:szCs w:val="22"/>
        </w:rPr>
      </w:pPr>
      <w:r w:rsidRPr="000A0441">
        <w:rPr>
          <w:rFonts w:cs="Times New Roman"/>
          <w:b/>
          <w:bCs/>
          <w:szCs w:val="22"/>
        </w:rPr>
        <w:t xml:space="preserve">To what extent do disturbance effects depend on body size? </w:t>
      </w:r>
    </w:p>
    <w:p w14:paraId="38C1F124" w14:textId="77777777" w:rsidR="005523BC" w:rsidRPr="000A0441" w:rsidRDefault="005523BC" w:rsidP="005523BC">
      <w:pPr>
        <w:spacing w:line="360" w:lineRule="auto"/>
        <w:jc w:val="both"/>
        <w:rPr>
          <w:rFonts w:cs="Times New Roman"/>
          <w:szCs w:val="22"/>
        </w:rPr>
      </w:pPr>
    </w:p>
    <w:p w14:paraId="034CBEA9"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I hypothesise that the disturbance effect on abundance and diversity depends on the body size of the </w:t>
      </w:r>
      <w:r w:rsidRPr="00561222">
        <w:rPr>
          <w:rFonts w:cs="Times New Roman"/>
          <w:color w:val="000000" w:themeColor="text1"/>
          <w:szCs w:val="22"/>
        </w:rPr>
        <w:t xml:space="preserve">measured organism. Due to the strong relationship between body size and an organism’s adaptive capacity, I consider that larger organisms will be more resilient to disturbance compared to smaller, less mobile organisms. </w:t>
      </w:r>
    </w:p>
    <w:p w14:paraId="323AFEEF" w14:textId="77777777" w:rsidR="005523BC" w:rsidRPr="000A0441" w:rsidRDefault="005523BC" w:rsidP="005523BC">
      <w:pPr>
        <w:spacing w:line="360" w:lineRule="auto"/>
        <w:jc w:val="both"/>
        <w:rPr>
          <w:rFonts w:cs="Times New Roman"/>
          <w:szCs w:val="22"/>
        </w:rPr>
      </w:pPr>
    </w:p>
    <w:p w14:paraId="1C52F0BE" w14:textId="77777777" w:rsidR="005523BC" w:rsidRPr="000A0441" w:rsidRDefault="005523BC" w:rsidP="005523BC">
      <w:pPr>
        <w:pStyle w:val="ListParagraph"/>
        <w:numPr>
          <w:ilvl w:val="0"/>
          <w:numId w:val="1"/>
        </w:numPr>
        <w:spacing w:line="360" w:lineRule="auto"/>
        <w:jc w:val="both"/>
        <w:rPr>
          <w:rFonts w:cs="Times New Roman"/>
          <w:b/>
          <w:bCs/>
          <w:szCs w:val="22"/>
        </w:rPr>
      </w:pPr>
      <w:r w:rsidRPr="000A0441">
        <w:rPr>
          <w:rFonts w:cs="Times New Roman"/>
          <w:b/>
          <w:bCs/>
          <w:szCs w:val="22"/>
        </w:rPr>
        <w:t xml:space="preserve">Do the varied responses among organisms of a similar body size depend on disturbance intensity, disturbance length, forest type, soil factors, and background climate? </w:t>
      </w:r>
    </w:p>
    <w:p w14:paraId="34EA724E" w14:textId="77777777" w:rsidR="005523BC" w:rsidRPr="000A0441" w:rsidRDefault="005523BC" w:rsidP="005523BC">
      <w:pPr>
        <w:spacing w:line="360" w:lineRule="auto"/>
        <w:jc w:val="both"/>
        <w:rPr>
          <w:rFonts w:cs="Times New Roman"/>
          <w:szCs w:val="22"/>
        </w:rPr>
      </w:pPr>
    </w:p>
    <w:p w14:paraId="212FE68A"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I hypothesise that non-uniform responses among body size groups depend on disturbance intensity, disturbance length, forest type, soil factors, and background climate. </w:t>
      </w:r>
    </w:p>
    <w:p w14:paraId="45AC0B8F" w14:textId="77777777" w:rsidR="005523BC" w:rsidRPr="000A0441" w:rsidRDefault="005523BC" w:rsidP="005523BC">
      <w:pPr>
        <w:spacing w:line="360" w:lineRule="auto"/>
        <w:jc w:val="both"/>
        <w:rPr>
          <w:rFonts w:cs="Times New Roman"/>
          <w:b/>
          <w:bCs/>
          <w:szCs w:val="22"/>
        </w:rPr>
      </w:pPr>
    </w:p>
    <w:p w14:paraId="7444351A" w14:textId="77777777" w:rsidR="005523BC" w:rsidRPr="000A0441" w:rsidRDefault="005523BC" w:rsidP="005523BC">
      <w:pPr>
        <w:pStyle w:val="ListParagraph"/>
        <w:numPr>
          <w:ilvl w:val="0"/>
          <w:numId w:val="1"/>
        </w:numPr>
        <w:spacing w:line="360" w:lineRule="auto"/>
        <w:jc w:val="both"/>
        <w:rPr>
          <w:rFonts w:cs="Times New Roman"/>
          <w:b/>
          <w:bCs/>
          <w:szCs w:val="22"/>
        </w:rPr>
      </w:pPr>
      <w:r w:rsidRPr="000A0441">
        <w:rPr>
          <w:rFonts w:cs="Times New Roman"/>
          <w:b/>
          <w:bCs/>
          <w:szCs w:val="22"/>
        </w:rPr>
        <w:t xml:space="preserve">Does the trophic level of an organism impact resilience to disturbance? </w:t>
      </w:r>
    </w:p>
    <w:p w14:paraId="77B62393" w14:textId="77777777" w:rsidR="005523BC" w:rsidRPr="000A0441" w:rsidRDefault="005523BC" w:rsidP="005523BC">
      <w:pPr>
        <w:spacing w:line="360" w:lineRule="auto"/>
        <w:jc w:val="both"/>
        <w:rPr>
          <w:rFonts w:cs="Times New Roman"/>
          <w:szCs w:val="22"/>
        </w:rPr>
      </w:pPr>
    </w:p>
    <w:p w14:paraId="217FA56E" w14:textId="77777777" w:rsidR="005523BC" w:rsidRPr="000A0441" w:rsidRDefault="005523BC" w:rsidP="005523BC">
      <w:pPr>
        <w:spacing w:line="360" w:lineRule="auto"/>
        <w:jc w:val="both"/>
        <w:rPr>
          <w:rFonts w:cs="Times New Roman"/>
          <w:szCs w:val="22"/>
        </w:rPr>
      </w:pPr>
      <w:r w:rsidRPr="000A0441">
        <w:rPr>
          <w:rFonts w:cs="Times New Roman"/>
          <w:szCs w:val="22"/>
        </w:rPr>
        <w:t>I consider that the trophic level of an organism will impact the resilience to disturbance due to differing limitations.</w:t>
      </w:r>
    </w:p>
    <w:p w14:paraId="38FA3D82" w14:textId="77777777" w:rsidR="005523BC" w:rsidRPr="000A0441" w:rsidRDefault="005523BC" w:rsidP="005523BC">
      <w:pPr>
        <w:spacing w:line="360" w:lineRule="auto"/>
        <w:jc w:val="both"/>
        <w:rPr>
          <w:rFonts w:cs="Times New Roman"/>
          <w:b/>
          <w:bCs/>
          <w:szCs w:val="22"/>
        </w:rPr>
        <w:sectPr w:rsidR="005523BC" w:rsidRPr="000A0441" w:rsidSect="00CB3ACF">
          <w:pgSz w:w="11906" w:h="16838"/>
          <w:pgMar w:top="1440" w:right="1440" w:bottom="1440" w:left="1440" w:header="708" w:footer="708" w:gutter="0"/>
          <w:cols w:space="708"/>
          <w:docGrid w:linePitch="360"/>
        </w:sectPr>
      </w:pPr>
    </w:p>
    <w:p w14:paraId="7316882E" w14:textId="77777777" w:rsidR="005523BC" w:rsidRPr="000A0441" w:rsidRDefault="005523BC" w:rsidP="005523BC">
      <w:pPr>
        <w:pStyle w:val="Heading1"/>
      </w:pPr>
      <w:bookmarkStart w:id="42" w:name="_Toc112416634"/>
      <w:bookmarkStart w:id="43" w:name="_Toc112416939"/>
      <w:r w:rsidRPr="000A0441">
        <w:lastRenderedPageBreak/>
        <w:t>Methods</w:t>
      </w:r>
      <w:bookmarkEnd w:id="42"/>
      <w:bookmarkEnd w:id="43"/>
    </w:p>
    <w:p w14:paraId="42733264" w14:textId="77777777" w:rsidR="005523BC" w:rsidRPr="000A0441" w:rsidRDefault="005523BC" w:rsidP="005523BC">
      <w:pPr>
        <w:pStyle w:val="Heading2"/>
      </w:pPr>
      <w:bookmarkStart w:id="44" w:name="_Toc112416635"/>
      <w:bookmarkStart w:id="45" w:name="_Toc112416940"/>
      <w:r w:rsidRPr="000A0441">
        <w:t>Data acquisition</w:t>
      </w:r>
      <w:bookmarkEnd w:id="44"/>
      <w:bookmarkEnd w:id="45"/>
      <w:r w:rsidRPr="000A0441">
        <w:t xml:space="preserve"> </w:t>
      </w:r>
    </w:p>
    <w:p w14:paraId="5860EC89" w14:textId="77777777" w:rsidR="005523BC" w:rsidRPr="000A0441" w:rsidRDefault="005523BC" w:rsidP="005523BC">
      <w:pPr>
        <w:spacing w:line="360" w:lineRule="auto"/>
        <w:jc w:val="both"/>
        <w:rPr>
          <w:rFonts w:cs="Times New Roman"/>
          <w:szCs w:val="22"/>
        </w:rPr>
      </w:pPr>
      <w:r w:rsidRPr="000A0441">
        <w:rPr>
          <w:rFonts w:cs="Times New Roman"/>
          <w:szCs w:val="22"/>
        </w:rPr>
        <w:t>This meta-analysis was conducted from a set of filtered studies that had been selected according to the systematic review process outlined in full by Martin et al. (</w:t>
      </w:r>
      <w:r w:rsidRPr="000A0441">
        <w:rPr>
          <w:rFonts w:cs="Times New Roman"/>
          <w:b/>
          <w:bCs/>
          <w:szCs w:val="22"/>
        </w:rPr>
        <w:t>2022</w:t>
      </w:r>
      <w:r w:rsidRPr="000A0441">
        <w:rPr>
          <w:rFonts w:cs="Times New Roman"/>
          <w:szCs w:val="22"/>
        </w:rPr>
        <w:t xml:space="preserve">). The search was conducted using four bibliographic platforms (Scopus, Web of Science Core Collection, and Open Access Theses and Dissertation) and internet searches (Google Scholar) and was limited to include only English language publications. The search terms were defined by the different Population, Exposure, Comparison, Outcomes, and Space (PECOS) elements of the studies’ interest following </w:t>
      </w:r>
      <w:proofErr w:type="spellStart"/>
      <w:r w:rsidRPr="000A0441">
        <w:rPr>
          <w:rFonts w:cs="Times New Roman"/>
          <w:szCs w:val="22"/>
        </w:rPr>
        <w:t>Grames</w:t>
      </w:r>
      <w:proofErr w:type="spellEnd"/>
      <w:r w:rsidRPr="000A0441">
        <w:rPr>
          <w:rFonts w:cs="Times New Roman"/>
          <w:szCs w:val="22"/>
        </w:rPr>
        <w:t xml:space="preserve"> et al. (</w:t>
      </w:r>
      <w:r w:rsidRPr="000A0441">
        <w:rPr>
          <w:rFonts w:cs="Times New Roman"/>
          <w:b/>
          <w:bCs/>
          <w:szCs w:val="22"/>
        </w:rPr>
        <w:t>2019</w:t>
      </w:r>
      <w:r w:rsidRPr="000A0441">
        <w:rPr>
          <w:rFonts w:cs="Times New Roman"/>
          <w:szCs w:val="22"/>
        </w:rPr>
        <w:t>). Therefore, the following eligibility criteria for studies to be included in the meta-analysis were used: 1) the studies must measure the response of one or more soil fauna organism to precipitation increases or decreases in a forest ecosystem; 2) the studies must consider either a spatial or temporal comparison between the frequency or intensity of forest disturbance; 3) measured outcomes must include the quantitative assessment of either abundance, biomass, trophic interactions or diversity (e.g., Shannon-Weiner Index, Simpsons Diversity Index) of soil fauna; 4) studies must be field based. Here soil fauna is defined as invertebrates which spend a significant portion of their life in litter and/or soil</w:t>
      </w:r>
      <w:r>
        <w:rPr>
          <w:rFonts w:cs="Times New Roman"/>
          <w:szCs w:val="22"/>
        </w:rPr>
        <w:t xml:space="preserve">. Ants were excluded from this definition due to the very large literature on this group, meaning reviewing impacts on all taxa would have </w:t>
      </w:r>
      <w:r w:rsidRPr="009632F4">
        <w:rPr>
          <w:rFonts w:cs="Times New Roman"/>
          <w:szCs w:val="22"/>
        </w:rPr>
        <w:t xml:space="preserve">been difficult. </w:t>
      </w:r>
      <w:r w:rsidRPr="009632F4">
        <w:rPr>
          <w:rFonts w:cs="Times New Roman"/>
          <w:szCs w:val="22"/>
        </w:rPr>
        <w:fldChar w:fldCharType="begin"/>
      </w:r>
      <w:r w:rsidRPr="009632F4">
        <w:rPr>
          <w:rFonts w:cs="Times New Roman"/>
          <w:szCs w:val="22"/>
        </w:rPr>
        <w:instrText xml:space="preserve"> REF _Ref112312894  \* MERGEFORMAT </w:instrText>
      </w:r>
      <w:r w:rsidRPr="009632F4">
        <w:rPr>
          <w:rFonts w:cs="Times New Roman"/>
          <w:szCs w:val="22"/>
        </w:rPr>
        <w:fldChar w:fldCharType="separate"/>
      </w:r>
      <w:r w:rsidRPr="009632F4">
        <w:rPr>
          <w:rFonts w:cs="Times New Roman"/>
          <w:color w:val="000000" w:themeColor="text1"/>
          <w:szCs w:val="22"/>
        </w:rPr>
        <w:t xml:space="preserve">Table </w:t>
      </w:r>
      <w:r w:rsidRPr="009632F4">
        <w:rPr>
          <w:rFonts w:cs="Times New Roman"/>
          <w:noProof/>
          <w:color w:val="000000" w:themeColor="text1"/>
          <w:szCs w:val="22"/>
        </w:rPr>
        <w:t>1</w:t>
      </w:r>
      <w:r w:rsidRPr="009632F4">
        <w:rPr>
          <w:rFonts w:cs="Times New Roman"/>
          <w:szCs w:val="22"/>
        </w:rPr>
        <w:fldChar w:fldCharType="end"/>
      </w:r>
      <w:r w:rsidRPr="009632F4">
        <w:rPr>
          <w:rFonts w:cs="Times New Roman"/>
          <w:szCs w:val="22"/>
        </w:rPr>
        <w:t xml:space="preserve"> gives details</w:t>
      </w:r>
      <w:r w:rsidRPr="000A0441">
        <w:rPr>
          <w:rFonts w:cs="Times New Roman"/>
          <w:szCs w:val="22"/>
        </w:rPr>
        <w:t xml:space="preserve"> of the different keywords and associated PECO elements for this study. Given the large number of syntheses on the impact of natural disturbances on soil microbes, they were considered outside of the scope of this study. </w:t>
      </w:r>
    </w:p>
    <w:p w14:paraId="195F252E" w14:textId="77777777" w:rsidR="005523BC" w:rsidRPr="000A0441" w:rsidRDefault="005523BC" w:rsidP="005523BC">
      <w:pPr>
        <w:spacing w:line="360" w:lineRule="auto"/>
        <w:jc w:val="both"/>
        <w:rPr>
          <w:rFonts w:cs="Times New Roman"/>
          <w:szCs w:val="22"/>
        </w:rPr>
      </w:pPr>
    </w:p>
    <w:p w14:paraId="72220E47"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After filtering the initial study set with the above eligibility criteria, the search yielded 30 studies: 5 studies which considered both precipitation decreases and increases; 14 precipitation decrease studies; and 11 precipitation increase studies. </w:t>
      </w:r>
    </w:p>
    <w:p w14:paraId="1F8ABF51" w14:textId="77777777" w:rsidR="005523BC" w:rsidRPr="000A0441" w:rsidRDefault="005523BC" w:rsidP="005523BC">
      <w:pPr>
        <w:spacing w:line="360" w:lineRule="auto"/>
        <w:jc w:val="both"/>
        <w:rPr>
          <w:rFonts w:cs="Times New Roman"/>
          <w:szCs w:val="22"/>
        </w:rPr>
      </w:pPr>
    </w:p>
    <w:p w14:paraId="28DA5447" w14:textId="77777777" w:rsidR="005523BC" w:rsidRPr="003A58DB" w:rsidRDefault="005523BC" w:rsidP="005523BC">
      <w:pPr>
        <w:pStyle w:val="Heading2"/>
        <w:rPr>
          <w:color w:val="00B050"/>
        </w:rPr>
      </w:pPr>
      <w:bookmarkStart w:id="46" w:name="_Toc112416636"/>
      <w:bookmarkStart w:id="47" w:name="_Toc112416941"/>
      <w:r w:rsidRPr="003A58DB">
        <w:rPr>
          <w:color w:val="00B050"/>
        </w:rPr>
        <w:t>Critical appraisal</w:t>
      </w:r>
      <w:bookmarkEnd w:id="46"/>
      <w:bookmarkEnd w:id="47"/>
      <w:r w:rsidRPr="003A58DB">
        <w:rPr>
          <w:color w:val="00B050"/>
        </w:rPr>
        <w:t xml:space="preserve"> </w:t>
      </w:r>
    </w:p>
    <w:p w14:paraId="5ADFF711" w14:textId="15828064" w:rsidR="005523BC" w:rsidRPr="003A58DB" w:rsidRDefault="005523BC" w:rsidP="005523BC">
      <w:pPr>
        <w:spacing w:line="360" w:lineRule="auto"/>
        <w:jc w:val="both"/>
        <w:rPr>
          <w:rFonts w:cs="Times New Roman"/>
          <w:color w:val="00B050"/>
          <w:szCs w:val="22"/>
        </w:rPr>
      </w:pPr>
      <w:r w:rsidRPr="003A58DB">
        <w:rPr>
          <w:rFonts w:cs="Times New Roman"/>
          <w:color w:val="00B050"/>
          <w:szCs w:val="22"/>
        </w:rPr>
        <w:t xml:space="preserve">Critical appraisal of studies considered suitable for quantitative synthesis is an important part of the systematic review process </w:t>
      </w:r>
      <w:sdt>
        <w:sdtPr>
          <w:rPr>
            <w:rFonts w:cs="Times New Roman"/>
            <w:color w:val="000000"/>
            <w:szCs w:val="22"/>
          </w:rPr>
          <w:tag w:val="MENDELEY_CITATION_v3_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"/>
          <w:id w:val="892476751"/>
          <w:placeholder>
            <w:docPart w:val="8C10A7D549282E43B9079DAA59A69E79"/>
          </w:placeholder>
        </w:sdtPr>
        <w:sdtContent>
          <w:r w:rsidR="007A3662" w:rsidRPr="007A3662">
            <w:rPr>
              <w:rFonts w:eastAsia="Times New Roman"/>
              <w:color w:val="000000"/>
            </w:rPr>
            <w:t>(Pullin et al., 2018)</w:t>
          </w:r>
        </w:sdtContent>
      </w:sdt>
      <w:r w:rsidRPr="003A58DB">
        <w:rPr>
          <w:rFonts w:cs="Times New Roman"/>
          <w:color w:val="00B050"/>
          <w:szCs w:val="22"/>
        </w:rPr>
        <w:t xml:space="preserve">. Doing this assesses the methodological robustness of a study by considering the threats to the internal validity of a study. Appraisal was carried out with the criteria in Appendix 1, following the protocol in </w:t>
      </w:r>
      <w:sdt>
        <w:sdtPr>
          <w:rPr>
            <w:rFonts w:cs="Times New Roman"/>
            <w:color w:val="000000"/>
            <w:szCs w:val="22"/>
          </w:rPr>
          <w:tag w:val="MENDELEY_CITATION_v3_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"/>
          <w:id w:val="-56934814"/>
          <w:placeholder>
            <w:docPart w:val="5A7BA4F59F4F2A4B955C5646AAB4FFA6"/>
          </w:placeholder>
        </w:sdtPr>
        <w:sdtContent>
          <w:r w:rsidR="007A3662" w:rsidRPr="007A3662">
            <w:rPr>
              <w:rFonts w:eastAsia="Times New Roman" w:cs="Times New Roman"/>
              <w:color w:val="000000"/>
              <w:szCs w:val="22"/>
            </w:rPr>
            <w:t>Martin et al. (2020)</w:t>
          </w:r>
        </w:sdtContent>
      </w:sdt>
      <w:r w:rsidRPr="003A58DB">
        <w:rPr>
          <w:rFonts w:cs="Times New Roman"/>
          <w:color w:val="00B050"/>
          <w:szCs w:val="22"/>
        </w:rPr>
        <w:t xml:space="preserve">. </w:t>
      </w:r>
      <w:commentRangeStart w:id="48"/>
      <w:r w:rsidRPr="003A58DB">
        <w:rPr>
          <w:rFonts w:cs="Times New Roman"/>
          <w:color w:val="00B050"/>
          <w:szCs w:val="22"/>
        </w:rPr>
        <w:t xml:space="preserve">The key biases considered are: (1) selection, (ii) confounding, and (iii) performance bias. </w:t>
      </w:r>
      <w:commentRangeEnd w:id="48"/>
      <w:r w:rsidR="000C04C4">
        <w:rPr>
          <w:rStyle w:val="CommentReference"/>
        </w:rPr>
        <w:commentReference w:id="48"/>
      </w:r>
      <w:r w:rsidRPr="003A58DB">
        <w:rPr>
          <w:rFonts w:cs="Times New Roman"/>
          <w:color w:val="00B050"/>
          <w:szCs w:val="22"/>
        </w:rPr>
        <w:t>Studies are assigned as ‘low validity’, ‘medium validity’, and ‘high validity’ depending on the fulfilment of criteria (</w:t>
      </w:r>
      <w:r w:rsidRPr="003A58DB">
        <w:rPr>
          <w:rFonts w:cs="Times New Roman"/>
          <w:color w:val="00B050"/>
          <w:szCs w:val="22"/>
        </w:rPr>
        <w:fldChar w:fldCharType="begin"/>
      </w:r>
      <w:r w:rsidRPr="003A58DB">
        <w:rPr>
          <w:rFonts w:cs="Times New Roman"/>
          <w:color w:val="00B050"/>
          <w:szCs w:val="22"/>
        </w:rPr>
        <w:instrText xml:space="preserve"> REF _Ref112409211  \* MERGEFORMAT </w:instrText>
      </w:r>
      <w:r w:rsidRPr="003A58DB">
        <w:rPr>
          <w:rFonts w:cs="Times New Roman"/>
          <w:color w:val="00B050"/>
          <w:szCs w:val="22"/>
        </w:rPr>
        <w:fldChar w:fldCharType="separate"/>
      </w:r>
      <w:r w:rsidRPr="003A58DB">
        <w:rPr>
          <w:rFonts w:cs="Times New Roman"/>
          <w:color w:val="00B050"/>
          <w:szCs w:val="22"/>
        </w:rPr>
        <w:t xml:space="preserve">Appendix </w:t>
      </w:r>
      <w:r w:rsidRPr="003A58DB">
        <w:rPr>
          <w:rFonts w:cs="Times New Roman"/>
          <w:noProof/>
          <w:color w:val="00B050"/>
          <w:szCs w:val="22"/>
        </w:rPr>
        <w:t>3</w:t>
      </w:r>
      <w:r w:rsidRPr="003A58DB">
        <w:rPr>
          <w:rFonts w:cs="Times New Roman"/>
          <w:color w:val="00B050"/>
          <w:szCs w:val="22"/>
        </w:rPr>
        <w:fldChar w:fldCharType="end"/>
      </w:r>
      <w:r w:rsidRPr="003A58DB">
        <w:rPr>
          <w:rFonts w:cs="Times New Roman"/>
          <w:color w:val="00B050"/>
          <w:szCs w:val="22"/>
        </w:rPr>
        <w:t xml:space="preserve">). Sensitivity analysis was performed by examining how summary effect sizes are altered by excluding studies considered low validity </w:t>
      </w:r>
      <w:commentRangeStart w:id="49"/>
      <w:commentRangeStart w:id="50"/>
      <w:r w:rsidRPr="003A58DB">
        <w:rPr>
          <w:rFonts w:cs="Times New Roman"/>
          <w:color w:val="00B050"/>
          <w:szCs w:val="22"/>
        </w:rPr>
        <w:fldChar w:fldCharType="begin"/>
      </w:r>
      <w:r w:rsidRPr="003A58DB">
        <w:rPr>
          <w:rFonts w:cs="Times New Roman"/>
          <w:color w:val="00B050"/>
          <w:szCs w:val="22"/>
        </w:rPr>
        <w:instrText xml:space="preserve"> REF _Ref112408916  \* MERGEFORMAT </w:instrText>
      </w:r>
      <w:r w:rsidRPr="003A58DB">
        <w:rPr>
          <w:rFonts w:cs="Times New Roman"/>
          <w:color w:val="00B050"/>
          <w:szCs w:val="22"/>
        </w:rPr>
        <w:fldChar w:fldCharType="separate"/>
      </w:r>
      <w:r w:rsidRPr="003A58DB">
        <w:rPr>
          <w:rFonts w:cs="Times New Roman"/>
          <w:color w:val="00B050"/>
          <w:szCs w:val="22"/>
        </w:rPr>
        <w:t xml:space="preserve">Appendix </w:t>
      </w:r>
      <w:r w:rsidRPr="003A58DB">
        <w:rPr>
          <w:rFonts w:cs="Times New Roman"/>
          <w:noProof/>
          <w:color w:val="00B050"/>
          <w:szCs w:val="22"/>
        </w:rPr>
        <w:t>4</w:t>
      </w:r>
      <w:r w:rsidRPr="003A58DB">
        <w:rPr>
          <w:rFonts w:cs="Times New Roman"/>
          <w:color w:val="00B050"/>
          <w:szCs w:val="22"/>
        </w:rPr>
        <w:fldChar w:fldCharType="end"/>
      </w:r>
      <w:r w:rsidRPr="003A58DB">
        <w:rPr>
          <w:rFonts w:cs="Times New Roman"/>
          <w:color w:val="00B050"/>
          <w:szCs w:val="22"/>
        </w:rPr>
        <w:t xml:space="preserve">. </w:t>
      </w:r>
      <w:commentRangeEnd w:id="49"/>
      <w:r w:rsidR="000C04C4">
        <w:rPr>
          <w:rStyle w:val="CommentReference"/>
        </w:rPr>
        <w:commentReference w:id="49"/>
      </w:r>
      <w:commentRangeEnd w:id="50"/>
      <w:r w:rsidR="00B233E3">
        <w:rPr>
          <w:rStyle w:val="CommentReference"/>
        </w:rPr>
        <w:commentReference w:id="50"/>
      </w:r>
    </w:p>
    <w:p w14:paraId="5D1627C2" w14:textId="77777777" w:rsidR="005523BC" w:rsidRPr="008D56F3" w:rsidRDefault="005523BC" w:rsidP="005523BC">
      <w:pPr>
        <w:spacing w:line="360" w:lineRule="auto"/>
        <w:jc w:val="both"/>
        <w:rPr>
          <w:rFonts w:cs="Times New Roman"/>
          <w:szCs w:val="22"/>
        </w:rPr>
      </w:pPr>
    </w:p>
    <w:p w14:paraId="36001C7D" w14:textId="77777777" w:rsidR="005523BC" w:rsidRPr="008D56F3" w:rsidRDefault="005523BC" w:rsidP="005523BC">
      <w:pPr>
        <w:spacing w:line="360" w:lineRule="auto"/>
        <w:jc w:val="both"/>
        <w:rPr>
          <w:rFonts w:cs="Times New Roman"/>
          <w:b/>
          <w:bCs/>
          <w:szCs w:val="22"/>
        </w:rPr>
      </w:pPr>
    </w:p>
    <w:p w14:paraId="3D51A72D" w14:textId="77777777" w:rsidR="005523BC" w:rsidRPr="000A0441" w:rsidRDefault="005523BC" w:rsidP="005523BC">
      <w:pPr>
        <w:pStyle w:val="Heading2"/>
      </w:pPr>
      <w:bookmarkStart w:id="51" w:name="_Toc112416637"/>
      <w:bookmarkStart w:id="52" w:name="_Toc112416942"/>
      <w:r w:rsidRPr="000A0441">
        <w:lastRenderedPageBreak/>
        <w:t>Data coding and extraction</w:t>
      </w:r>
      <w:bookmarkEnd w:id="51"/>
      <w:bookmarkEnd w:id="52"/>
    </w:p>
    <w:p w14:paraId="008732EE" w14:textId="1C8E893B" w:rsidR="005523BC" w:rsidRDefault="005523BC" w:rsidP="005523BC">
      <w:pPr>
        <w:spacing w:line="360" w:lineRule="auto"/>
        <w:rPr>
          <w:rFonts w:cs="Times New Roman"/>
          <w:szCs w:val="22"/>
        </w:rPr>
      </w:pPr>
      <w:r w:rsidRPr="000A0441">
        <w:rPr>
          <w:rFonts w:cs="Times New Roman"/>
          <w:noProof/>
        </w:rPr>
        <mc:AlternateContent>
          <mc:Choice Requires="wps">
            <w:drawing>
              <wp:anchor distT="0" distB="0" distL="114300" distR="114300" simplePos="0" relativeHeight="251662336" behindDoc="0" locked="0" layoutInCell="1" allowOverlap="1" wp14:anchorId="16596FDC" wp14:editId="0024F676">
                <wp:simplePos x="0" y="0"/>
                <wp:positionH relativeFrom="column">
                  <wp:posOffset>-37208</wp:posOffset>
                </wp:positionH>
                <wp:positionV relativeFrom="page">
                  <wp:posOffset>924536</wp:posOffset>
                </wp:positionV>
                <wp:extent cx="5962015" cy="52857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62015" cy="5285740"/>
                        </a:xfrm>
                        <a:prstGeom prst="rect">
                          <a:avLst/>
                        </a:prstGeom>
                        <a:noFill/>
                        <a:ln w="6350">
                          <a:noFill/>
                        </a:ln>
                      </wps:spPr>
                      <wps:txbx>
                        <w:txbxContent>
                          <w:p w14:paraId="08CC2D4D" w14:textId="77777777" w:rsidR="0045369D" w:rsidRPr="00AA6960" w:rsidRDefault="0045369D" w:rsidP="005523BC">
                            <w:pPr>
                              <w:pStyle w:val="Caption"/>
                              <w:keepNext/>
                              <w:spacing w:line="360" w:lineRule="auto"/>
                              <w:jc w:val="both"/>
                              <w:rPr>
                                <w:rFonts w:cs="Times New Roman"/>
                                <w:color w:val="000000" w:themeColor="text1"/>
                                <w:sz w:val="20"/>
                                <w:szCs w:val="20"/>
                              </w:rPr>
                            </w:pPr>
                            <w:bookmarkStart w:id="53" w:name="_Ref112312894"/>
                            <w:bookmarkStart w:id="54" w:name="_Toc112413802"/>
                            <w:bookmarkStart w:id="55" w:name="_Toc112414655"/>
                            <w:r w:rsidRPr="00AA6960">
                              <w:rPr>
                                <w:rFonts w:cs="Times New Roman"/>
                                <w:color w:val="000000" w:themeColor="text1"/>
                                <w:sz w:val="20"/>
                                <w:szCs w:val="20"/>
                              </w:rPr>
                              <w:t xml:space="preserve">Table </w:t>
                            </w:r>
                            <w:r w:rsidRPr="00AA6960">
                              <w:rPr>
                                <w:rFonts w:cs="Times New Roman"/>
                                <w:color w:val="000000" w:themeColor="text1"/>
                                <w:sz w:val="20"/>
                                <w:szCs w:val="20"/>
                              </w:rPr>
                              <w:fldChar w:fldCharType="begin"/>
                            </w:r>
                            <w:r w:rsidRPr="00AA6960">
                              <w:rPr>
                                <w:rFonts w:cs="Times New Roman"/>
                                <w:color w:val="000000" w:themeColor="text1"/>
                                <w:sz w:val="20"/>
                                <w:szCs w:val="20"/>
                              </w:rPr>
                              <w:instrText xml:space="preserve"> SEQ Table \* ARABIC </w:instrText>
                            </w:r>
                            <w:r w:rsidRPr="00AA6960">
                              <w:rPr>
                                <w:rFonts w:cs="Times New Roman"/>
                                <w:color w:val="000000" w:themeColor="text1"/>
                                <w:sz w:val="20"/>
                                <w:szCs w:val="20"/>
                              </w:rPr>
                              <w:fldChar w:fldCharType="separate"/>
                            </w:r>
                            <w:r>
                              <w:rPr>
                                <w:rFonts w:cs="Times New Roman"/>
                                <w:noProof/>
                                <w:color w:val="000000" w:themeColor="text1"/>
                                <w:sz w:val="20"/>
                                <w:szCs w:val="20"/>
                              </w:rPr>
                              <w:t>1</w:t>
                            </w:r>
                            <w:r w:rsidRPr="00AA6960">
                              <w:rPr>
                                <w:rFonts w:cs="Times New Roman"/>
                                <w:noProof/>
                                <w:color w:val="000000" w:themeColor="text1"/>
                                <w:sz w:val="20"/>
                                <w:szCs w:val="20"/>
                              </w:rPr>
                              <w:fldChar w:fldCharType="end"/>
                            </w:r>
                            <w:bookmarkEnd w:id="53"/>
                            <w:r w:rsidRPr="00AA6960">
                              <w:rPr>
                                <w:rFonts w:cs="Times New Roman"/>
                                <w:color w:val="000000" w:themeColor="text1"/>
                                <w:sz w:val="20"/>
                                <w:szCs w:val="20"/>
                              </w:rPr>
                              <w:t xml:space="preserve"> Terms associated with different PECO elements (Martin et al., </w:t>
                            </w:r>
                            <w:r w:rsidRPr="00AA6960">
                              <w:rPr>
                                <w:rFonts w:cs="Times New Roman"/>
                                <w:b/>
                                <w:bCs/>
                                <w:color w:val="000000" w:themeColor="text1"/>
                                <w:sz w:val="20"/>
                                <w:szCs w:val="20"/>
                              </w:rPr>
                              <w:t>2022</w:t>
                            </w:r>
                            <w:r w:rsidRPr="00AA6960">
                              <w:rPr>
                                <w:rFonts w:cs="Times New Roman"/>
                                <w:color w:val="000000" w:themeColor="text1"/>
                                <w:sz w:val="20"/>
                                <w:szCs w:val="20"/>
                              </w:rPr>
                              <w:t>)</w:t>
                            </w:r>
                            <w:bookmarkEnd w:id="54"/>
                            <w:bookmarkEnd w:id="55"/>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807"/>
                              <w:gridCol w:w="6039"/>
                            </w:tblGrid>
                            <w:tr w:rsidR="0045369D" w:rsidRPr="00AA6960" w14:paraId="7445C585" w14:textId="77777777" w:rsidTr="00CB3ACF">
                              <w:tc>
                                <w:tcPr>
                                  <w:tcW w:w="1170" w:type="dxa"/>
                                  <w:tcBorders>
                                    <w:top w:val="single" w:sz="4" w:space="0" w:color="auto"/>
                                    <w:bottom w:val="single" w:sz="4" w:space="0" w:color="auto"/>
                                  </w:tcBorders>
                                </w:tcPr>
                                <w:p w14:paraId="1BF2A8CF"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PECO element </w:t>
                                  </w:r>
                                </w:p>
                              </w:tc>
                              <w:tc>
                                <w:tcPr>
                                  <w:tcW w:w="1807" w:type="dxa"/>
                                  <w:tcBorders>
                                    <w:top w:val="single" w:sz="4" w:space="0" w:color="auto"/>
                                    <w:bottom w:val="single" w:sz="4" w:space="0" w:color="auto"/>
                                  </w:tcBorders>
                                </w:tcPr>
                                <w:p w14:paraId="4742CBC4"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PECO elements for this study </w:t>
                                  </w:r>
                                </w:p>
                              </w:tc>
                              <w:tc>
                                <w:tcPr>
                                  <w:tcW w:w="6039" w:type="dxa"/>
                                  <w:tcBorders>
                                    <w:top w:val="single" w:sz="4" w:space="0" w:color="auto"/>
                                    <w:bottom w:val="single" w:sz="4" w:space="0" w:color="auto"/>
                                  </w:tcBorders>
                                </w:tcPr>
                                <w:p w14:paraId="688FEB61"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Search terms related to PECO element </w:t>
                                  </w:r>
                                </w:p>
                              </w:tc>
                            </w:tr>
                            <w:tr w:rsidR="0045369D" w:rsidRPr="00AA6960" w14:paraId="2F4FFDB4" w14:textId="77777777" w:rsidTr="00CB3ACF">
                              <w:tc>
                                <w:tcPr>
                                  <w:tcW w:w="1170" w:type="dxa"/>
                                  <w:tcBorders>
                                    <w:top w:val="single" w:sz="4" w:space="0" w:color="auto"/>
                                  </w:tcBorders>
                                </w:tcPr>
                                <w:p w14:paraId="33B784FD" w14:textId="77777777" w:rsidR="0045369D" w:rsidRPr="00AA6960" w:rsidRDefault="0045369D" w:rsidP="00CB3ACF">
                                  <w:pPr>
                                    <w:spacing w:line="360" w:lineRule="auto"/>
                                    <w:rPr>
                                      <w:rFonts w:cs="Times New Roman"/>
                                      <w:szCs w:val="22"/>
                                    </w:rPr>
                                  </w:pPr>
                                  <w:r w:rsidRPr="00AA6960">
                                    <w:rPr>
                                      <w:rFonts w:cs="Times New Roman"/>
                                      <w:szCs w:val="22"/>
                                    </w:rPr>
                                    <w:t>Population</w:t>
                                  </w:r>
                                </w:p>
                              </w:tc>
                              <w:tc>
                                <w:tcPr>
                                  <w:tcW w:w="1807" w:type="dxa"/>
                                  <w:tcBorders>
                                    <w:top w:val="single" w:sz="4" w:space="0" w:color="auto"/>
                                  </w:tcBorders>
                                </w:tcPr>
                                <w:p w14:paraId="2275B98D" w14:textId="77777777" w:rsidR="0045369D" w:rsidRPr="00AA6960" w:rsidRDefault="0045369D" w:rsidP="00CB3ACF">
                                  <w:pPr>
                                    <w:spacing w:line="360" w:lineRule="auto"/>
                                    <w:rPr>
                                      <w:rFonts w:cs="Times New Roman"/>
                                      <w:szCs w:val="22"/>
                                    </w:rPr>
                                  </w:pPr>
                                  <w:r w:rsidRPr="00AA6960">
                                    <w:rPr>
                                      <w:rFonts w:cs="Times New Roman"/>
                                      <w:szCs w:val="22"/>
                                    </w:rPr>
                                    <w:t>Forest soil fauna</w:t>
                                  </w:r>
                                </w:p>
                              </w:tc>
                              <w:tc>
                                <w:tcPr>
                                  <w:tcW w:w="6039" w:type="dxa"/>
                                  <w:tcBorders>
                                    <w:top w:val="single" w:sz="4" w:space="0" w:color="auto"/>
                                  </w:tcBorders>
                                </w:tcPr>
                                <w:p w14:paraId="195C0F52" w14:textId="77777777" w:rsidR="0045369D" w:rsidRPr="00AA6960" w:rsidRDefault="0045369D" w:rsidP="00CB3ACF">
                                  <w:pPr>
                                    <w:spacing w:line="360" w:lineRule="auto"/>
                                    <w:rPr>
                                      <w:rFonts w:cs="Times New Roman"/>
                                      <w:szCs w:val="22"/>
                                    </w:rPr>
                                  </w:pPr>
                                  <w:r w:rsidRPr="00AA6960">
                                    <w:rPr>
                                      <w:rFonts w:cs="Times New Roman"/>
                                      <w:szCs w:val="22"/>
                                    </w:rPr>
                                    <w:t>Forest synonyms = Forest, Woodland, Plantation</w:t>
                                  </w:r>
                                </w:p>
                                <w:p w14:paraId="7BC47FFF" w14:textId="77777777" w:rsidR="0045369D" w:rsidRPr="00AA6960" w:rsidRDefault="0045369D" w:rsidP="00CB3ACF">
                                  <w:pPr>
                                    <w:spacing w:line="360" w:lineRule="auto"/>
                                    <w:rPr>
                                      <w:rFonts w:cs="Times New Roman"/>
                                      <w:szCs w:val="22"/>
                                    </w:rPr>
                                  </w:pPr>
                                  <w:r w:rsidRPr="00AA6960">
                                    <w:rPr>
                                      <w:rFonts w:cs="Times New Roman"/>
                                      <w:szCs w:val="22"/>
                                    </w:rPr>
                                    <w:t>Soil synonyms</w:t>
                                  </w:r>
                                  <w:r>
                                    <w:rPr>
                                      <w:rFonts w:cs="Times New Roman"/>
                                      <w:szCs w:val="22"/>
                                    </w:rPr>
                                    <w:t xml:space="preserve"> </w:t>
                                  </w:r>
                                  <w:r w:rsidRPr="00AA6960">
                                    <w:rPr>
                                      <w:rFonts w:cs="Times New Roman"/>
                                      <w:szCs w:val="22"/>
                                    </w:rPr>
                                    <w:t>= Soil</w:t>
                                  </w:r>
                                  <w:r>
                                    <w:rPr>
                                      <w:rFonts w:cs="Times New Roman"/>
                                      <w:szCs w:val="22"/>
                                    </w:rPr>
                                    <w:t>,</w:t>
                                  </w:r>
                                  <w:r w:rsidRPr="00AA6960">
                                    <w:rPr>
                                      <w:rFonts w:cs="Times New Roman"/>
                                      <w:szCs w:val="22"/>
                                    </w:rPr>
                                    <w:t xml:space="preserve"> Belowground, Root</w:t>
                                  </w:r>
                                </w:p>
                                <w:p w14:paraId="3C6F5738" w14:textId="77777777" w:rsidR="0045369D" w:rsidRPr="00AA6960" w:rsidRDefault="0045369D" w:rsidP="00CB3ACF">
                                  <w:pPr>
                                    <w:spacing w:line="360" w:lineRule="auto"/>
                                    <w:rPr>
                                      <w:rFonts w:cs="Times New Roman"/>
                                      <w:szCs w:val="22"/>
                                    </w:rPr>
                                  </w:pPr>
                                  <w:r w:rsidRPr="00AA6960">
                                    <w:rPr>
                                      <w:rFonts w:cs="Times New Roman"/>
                                      <w:szCs w:val="22"/>
                                    </w:rPr>
                                    <w:t xml:space="preserve">Soil fauna terms = Soil biodiversity, Belowground biodiversity, Soil diversity, Belowground diversity, Biodiversity, Biota, Fauna, </w:t>
                                  </w:r>
                                  <w:proofErr w:type="spellStart"/>
                                  <w:r w:rsidRPr="00AA6960">
                                    <w:rPr>
                                      <w:rFonts w:cs="Times New Roman"/>
                                      <w:szCs w:val="22"/>
                                    </w:rPr>
                                    <w:t>Microfauna</w:t>
                                  </w:r>
                                  <w:proofErr w:type="spellEnd"/>
                                  <w:r w:rsidRPr="00AA6960">
                                    <w:rPr>
                                      <w:rFonts w:cs="Times New Roman"/>
                                      <w:szCs w:val="22"/>
                                    </w:rPr>
                                    <w:t xml:space="preserve">, Mesofauna, </w:t>
                                  </w:r>
                                </w:p>
                                <w:p w14:paraId="1671C34E" w14:textId="77777777" w:rsidR="0045369D" w:rsidRPr="00AA6960" w:rsidRDefault="0045369D" w:rsidP="00CB3ACF">
                                  <w:pPr>
                                    <w:spacing w:line="360" w:lineRule="auto"/>
                                    <w:rPr>
                                      <w:rFonts w:cs="Times New Roman"/>
                                      <w:szCs w:val="22"/>
                                    </w:rPr>
                                  </w:pPr>
                                  <w:r w:rsidRPr="00AA6960">
                                    <w:rPr>
                                      <w:rFonts w:cs="Times New Roman"/>
                                      <w:szCs w:val="22"/>
                                    </w:rPr>
                                    <w:t xml:space="preserve">Macrofauna, Animal, Arthropod, Invertebrate, Detritivore, </w:t>
                                  </w:r>
                                  <w:proofErr w:type="spellStart"/>
                                  <w:r w:rsidRPr="00AA6960">
                                    <w:rPr>
                                      <w:rFonts w:cs="Times New Roman"/>
                                      <w:szCs w:val="22"/>
                                    </w:rPr>
                                    <w:t>Macroarthropod</w:t>
                                  </w:r>
                                  <w:proofErr w:type="spellEnd"/>
                                  <w:r w:rsidRPr="00AA6960">
                                    <w:rPr>
                                      <w:rFonts w:cs="Times New Roman"/>
                                      <w:szCs w:val="22"/>
                                    </w:rPr>
                                    <w:t xml:space="preserve">, Microarthropod, Protozoa, Ciliate,  Nematode, Nematoda, Protist, Rotifer, </w:t>
                                  </w:r>
                                  <w:proofErr w:type="spellStart"/>
                                  <w:r w:rsidRPr="00AA6960">
                                    <w:rPr>
                                      <w:rFonts w:cs="Times New Roman"/>
                                      <w:szCs w:val="22"/>
                                    </w:rPr>
                                    <w:t>Rotifera</w:t>
                                  </w:r>
                                  <w:proofErr w:type="spellEnd"/>
                                  <w:r w:rsidRPr="00AA6960">
                                    <w:rPr>
                                      <w:rFonts w:cs="Times New Roman"/>
                                      <w:szCs w:val="22"/>
                                    </w:rPr>
                                    <w:t xml:space="preserve">, Tardigrade, </w:t>
                                  </w:r>
                                  <w:proofErr w:type="spellStart"/>
                                  <w:r w:rsidRPr="00AA6960">
                                    <w:rPr>
                                      <w:rFonts w:cs="Times New Roman"/>
                                      <w:szCs w:val="22"/>
                                    </w:rPr>
                                    <w:t>Acari</w:t>
                                  </w:r>
                                  <w:proofErr w:type="spellEnd"/>
                                  <w:r w:rsidRPr="00AA6960">
                                    <w:rPr>
                                      <w:rFonts w:cs="Times New Roman"/>
                                      <w:szCs w:val="22"/>
                                    </w:rPr>
                                    <w:t xml:space="preserve">, Oribatid, Mite, Collembola, Springtail, </w:t>
                                  </w:r>
                                  <w:proofErr w:type="spellStart"/>
                                  <w:r w:rsidRPr="00AA6960">
                                    <w:rPr>
                                      <w:rFonts w:cs="Times New Roman"/>
                                      <w:szCs w:val="22"/>
                                    </w:rPr>
                                    <w:t>Protura</w:t>
                                  </w:r>
                                  <w:proofErr w:type="spellEnd"/>
                                  <w:r w:rsidRPr="00AA6960">
                                    <w:rPr>
                                      <w:rFonts w:cs="Times New Roman"/>
                                      <w:szCs w:val="22"/>
                                    </w:rPr>
                                    <w:t xml:space="preserve">, </w:t>
                                  </w:r>
                                  <w:proofErr w:type="spellStart"/>
                                  <w:r w:rsidRPr="00AA6960">
                                    <w:rPr>
                                      <w:rFonts w:cs="Times New Roman"/>
                                      <w:szCs w:val="22"/>
                                    </w:rPr>
                                    <w:t>Diplura</w:t>
                                  </w:r>
                                  <w:proofErr w:type="spellEnd"/>
                                  <w:r w:rsidRPr="00AA6960">
                                    <w:rPr>
                                      <w:rFonts w:cs="Times New Roman"/>
                                      <w:szCs w:val="22"/>
                                    </w:rPr>
                                    <w:t xml:space="preserve">, </w:t>
                                  </w:r>
                                  <w:proofErr w:type="spellStart"/>
                                  <w:r w:rsidRPr="00AA6960">
                                    <w:rPr>
                                      <w:rFonts w:cs="Times New Roman"/>
                                      <w:szCs w:val="22"/>
                                    </w:rPr>
                                    <w:t>Symphyla</w:t>
                                  </w:r>
                                  <w:proofErr w:type="spellEnd"/>
                                  <w:r w:rsidRPr="00AA6960">
                                    <w:rPr>
                                      <w:rFonts w:cs="Times New Roman"/>
                                      <w:szCs w:val="22"/>
                                    </w:rPr>
                                    <w:t xml:space="preserve">, </w:t>
                                  </w:r>
                                  <w:proofErr w:type="spellStart"/>
                                  <w:r w:rsidRPr="00AA6960">
                                    <w:rPr>
                                      <w:rFonts w:cs="Times New Roman"/>
                                      <w:szCs w:val="22"/>
                                    </w:rPr>
                                    <w:t>Chelonethi</w:t>
                                  </w:r>
                                  <w:proofErr w:type="spellEnd"/>
                                  <w:r w:rsidRPr="00AA6960">
                                    <w:rPr>
                                      <w:rFonts w:cs="Times New Roman"/>
                                      <w:szCs w:val="22"/>
                                    </w:rPr>
                                    <w:t xml:space="preserve">, </w:t>
                                  </w:r>
                                  <w:proofErr w:type="spellStart"/>
                                  <w:r w:rsidRPr="00AA6960">
                                    <w:rPr>
                                      <w:rFonts w:cs="Times New Roman"/>
                                      <w:szCs w:val="22"/>
                                    </w:rPr>
                                    <w:t>Opiliones</w:t>
                                  </w:r>
                                  <w:proofErr w:type="spellEnd"/>
                                  <w:r w:rsidRPr="00AA6960">
                                    <w:rPr>
                                      <w:rFonts w:cs="Times New Roman"/>
                                      <w:szCs w:val="22"/>
                                    </w:rPr>
                                    <w:t xml:space="preserve">, Harvestmen, </w:t>
                                  </w:r>
                                  <w:proofErr w:type="spellStart"/>
                                  <w:r w:rsidRPr="00AA6960">
                                    <w:rPr>
                                      <w:rFonts w:cs="Times New Roman"/>
                                      <w:szCs w:val="22"/>
                                    </w:rPr>
                                    <w:t>Ispotera</w:t>
                                  </w:r>
                                  <w:proofErr w:type="spellEnd"/>
                                  <w:r w:rsidRPr="00AA6960">
                                    <w:rPr>
                                      <w:rFonts w:cs="Times New Roman"/>
                                      <w:szCs w:val="22"/>
                                    </w:rPr>
                                    <w:t xml:space="preserve">, Termite, Isopoda, Woodlice, </w:t>
                                  </w:r>
                                  <w:proofErr w:type="spellStart"/>
                                  <w:r w:rsidRPr="00AA6960">
                                    <w:rPr>
                                      <w:rFonts w:cs="Times New Roman"/>
                                      <w:szCs w:val="22"/>
                                    </w:rPr>
                                    <w:t>Amphipoda</w:t>
                                  </w:r>
                                  <w:proofErr w:type="spellEnd"/>
                                  <w:r w:rsidRPr="00AA6960">
                                    <w:rPr>
                                      <w:rFonts w:cs="Times New Roman"/>
                                      <w:szCs w:val="22"/>
                                    </w:rPr>
                                    <w:t xml:space="preserve">, </w:t>
                                  </w:r>
                                  <w:proofErr w:type="spellStart"/>
                                  <w:r w:rsidRPr="00AA6960">
                                    <w:rPr>
                                      <w:rFonts w:cs="Times New Roman"/>
                                      <w:szCs w:val="22"/>
                                    </w:rPr>
                                    <w:t>Megadrilacea</w:t>
                                  </w:r>
                                  <w:proofErr w:type="spellEnd"/>
                                  <w:r w:rsidRPr="00AA6960">
                                    <w:rPr>
                                      <w:rFonts w:cs="Times New Roman"/>
                                      <w:szCs w:val="22"/>
                                    </w:rPr>
                                    <w:t xml:space="preserve">, Oligochaete, Annelid, </w:t>
                                  </w:r>
                                  <w:proofErr w:type="spellStart"/>
                                  <w:r w:rsidRPr="00AA6960">
                                    <w:rPr>
                                      <w:rFonts w:cs="Times New Roman"/>
                                      <w:szCs w:val="22"/>
                                    </w:rPr>
                                    <w:t>Enchytraeus</w:t>
                                  </w:r>
                                  <w:proofErr w:type="spellEnd"/>
                                  <w:r w:rsidRPr="00AA6960">
                                    <w:rPr>
                                      <w:rFonts w:cs="Times New Roman"/>
                                      <w:szCs w:val="22"/>
                                    </w:rPr>
                                    <w:t xml:space="preserve">, </w:t>
                                  </w:r>
                                  <w:proofErr w:type="spellStart"/>
                                  <w:r w:rsidRPr="00AA6960">
                                    <w:rPr>
                                      <w:rFonts w:cs="Times New Roman"/>
                                      <w:szCs w:val="22"/>
                                    </w:rPr>
                                    <w:t>Enchytraeidae</w:t>
                                  </w:r>
                                  <w:proofErr w:type="spellEnd"/>
                                  <w:r w:rsidRPr="00AA6960">
                                    <w:rPr>
                                      <w:rFonts w:cs="Times New Roman"/>
                                      <w:szCs w:val="22"/>
                                    </w:rPr>
                                    <w:t xml:space="preserve">, </w:t>
                                  </w:r>
                                  <w:proofErr w:type="spellStart"/>
                                  <w:r w:rsidRPr="00AA6960">
                                    <w:rPr>
                                      <w:rFonts w:cs="Times New Roman"/>
                                      <w:szCs w:val="22"/>
                                    </w:rPr>
                                    <w:t>Potworm</w:t>
                                  </w:r>
                                  <w:proofErr w:type="spellEnd"/>
                                  <w:r w:rsidRPr="00AA6960">
                                    <w:rPr>
                                      <w:rFonts w:cs="Times New Roman"/>
                                      <w:szCs w:val="22"/>
                                    </w:rPr>
                                    <w:t xml:space="preserve">, </w:t>
                                  </w:r>
                                  <w:proofErr w:type="spellStart"/>
                                  <w:r w:rsidRPr="00AA6960">
                                    <w:rPr>
                                      <w:rFonts w:cs="Times New Roman"/>
                                      <w:szCs w:val="22"/>
                                    </w:rPr>
                                    <w:t>Lumbricidae</w:t>
                                  </w:r>
                                  <w:proofErr w:type="spellEnd"/>
                                  <w:r w:rsidRPr="00AA6960">
                                    <w:rPr>
                                      <w:rFonts w:cs="Times New Roman"/>
                                      <w:szCs w:val="22"/>
                                    </w:rPr>
                                    <w:t xml:space="preserve">, Earthworm, </w:t>
                                  </w:r>
                                  <w:proofErr w:type="spellStart"/>
                                  <w:r w:rsidRPr="00AA6960">
                                    <w:rPr>
                                      <w:rFonts w:cs="Times New Roman"/>
                                      <w:szCs w:val="22"/>
                                    </w:rPr>
                                    <w:t>Chilopoda</w:t>
                                  </w:r>
                                  <w:proofErr w:type="spellEnd"/>
                                  <w:r w:rsidRPr="00AA6960">
                                    <w:rPr>
                                      <w:rFonts w:cs="Times New Roman"/>
                                      <w:szCs w:val="22"/>
                                    </w:rPr>
                                    <w:t xml:space="preserve">, Centipedes, Diplopoda, Millipedes, Coleoptera, Beetles, </w:t>
                                  </w:r>
                                  <w:proofErr w:type="spellStart"/>
                                  <w:r w:rsidRPr="00AA6960">
                                    <w:rPr>
                                      <w:rFonts w:cs="Times New Roman"/>
                                      <w:szCs w:val="22"/>
                                    </w:rPr>
                                    <w:t>Araneida</w:t>
                                  </w:r>
                                  <w:proofErr w:type="spellEnd"/>
                                  <w:r w:rsidRPr="00AA6960">
                                    <w:rPr>
                                      <w:rFonts w:cs="Times New Roman"/>
                                      <w:szCs w:val="22"/>
                                    </w:rPr>
                                    <w:t>, Spiders, Mollusca,</w:t>
                                  </w:r>
                                </w:p>
                                <w:p w14:paraId="255E5783" w14:textId="77777777" w:rsidR="0045369D" w:rsidRPr="00AA6960" w:rsidRDefault="0045369D" w:rsidP="00CB3ACF">
                                  <w:pPr>
                                    <w:spacing w:line="360" w:lineRule="auto"/>
                                    <w:rPr>
                                      <w:rFonts w:cs="Times New Roman"/>
                                      <w:szCs w:val="22"/>
                                    </w:rPr>
                                  </w:pPr>
                                  <w:r w:rsidRPr="00AA6960">
                                    <w:rPr>
                                      <w:rFonts w:cs="Times New Roman"/>
                                      <w:szCs w:val="22"/>
                                    </w:rPr>
                                    <w:t>Snails, Slugs</w:t>
                                  </w:r>
                                </w:p>
                              </w:tc>
                            </w:tr>
                            <w:tr w:rsidR="0045369D" w:rsidRPr="00AA6960" w14:paraId="432740BC" w14:textId="77777777" w:rsidTr="00CB3ACF">
                              <w:tc>
                                <w:tcPr>
                                  <w:tcW w:w="1170" w:type="dxa"/>
                                </w:tcPr>
                                <w:p w14:paraId="2AC4B650" w14:textId="77777777" w:rsidR="0045369D" w:rsidRPr="00AA6960" w:rsidRDefault="0045369D" w:rsidP="00CB3ACF">
                                  <w:pPr>
                                    <w:spacing w:line="360" w:lineRule="auto"/>
                                    <w:rPr>
                                      <w:rFonts w:cs="Times New Roman"/>
                                      <w:szCs w:val="22"/>
                                    </w:rPr>
                                  </w:pPr>
                                  <w:r w:rsidRPr="00AA6960">
                                    <w:rPr>
                                      <w:rFonts w:cs="Times New Roman"/>
                                      <w:szCs w:val="22"/>
                                    </w:rPr>
                                    <w:t>Exposures</w:t>
                                  </w:r>
                                </w:p>
                              </w:tc>
                              <w:tc>
                                <w:tcPr>
                                  <w:tcW w:w="1807" w:type="dxa"/>
                                </w:tcPr>
                                <w:p w14:paraId="5792DF52" w14:textId="77777777" w:rsidR="0045369D" w:rsidRPr="00AA6960" w:rsidRDefault="0045369D" w:rsidP="00CB3ACF">
                                  <w:pPr>
                                    <w:spacing w:line="360" w:lineRule="auto"/>
                                    <w:rPr>
                                      <w:rFonts w:cs="Times New Roman"/>
                                      <w:szCs w:val="22"/>
                                    </w:rPr>
                                  </w:pPr>
                                  <w:r w:rsidRPr="00AA6960">
                                    <w:rPr>
                                      <w:rFonts w:cs="Times New Roman"/>
                                      <w:szCs w:val="22"/>
                                    </w:rPr>
                                    <w:t>Drough</w:t>
                                  </w:r>
                                  <w:r>
                                    <w:rPr>
                                      <w:rFonts w:cs="Times New Roman"/>
                                      <w:szCs w:val="22"/>
                                    </w:rPr>
                                    <w:t>t</w:t>
                                  </w:r>
                                  <w:r w:rsidRPr="00AA6960">
                                    <w:rPr>
                                      <w:rFonts w:cs="Times New Roman"/>
                                      <w:szCs w:val="22"/>
                                    </w:rPr>
                                    <w:t>, Extreme rainfall</w:t>
                                  </w:r>
                                </w:p>
                              </w:tc>
                              <w:tc>
                                <w:tcPr>
                                  <w:tcW w:w="6039" w:type="dxa"/>
                                </w:tcPr>
                                <w:p w14:paraId="388E38D6" w14:textId="77777777" w:rsidR="0045369D" w:rsidRPr="00AA6960" w:rsidRDefault="0045369D" w:rsidP="00CB3ACF">
                                  <w:pPr>
                                    <w:spacing w:line="360" w:lineRule="auto"/>
                                    <w:rPr>
                                      <w:rFonts w:cs="Times New Roman"/>
                                      <w:szCs w:val="22"/>
                                    </w:rPr>
                                  </w:pPr>
                                  <w:r w:rsidRPr="00AA6960">
                                    <w:rPr>
                                      <w:rFonts w:cs="Times New Roman"/>
                                      <w:szCs w:val="22"/>
                                    </w:rPr>
                                    <w:t>Drought, Storm, Rain, Precipitation, Disturbance, Global change, Hurricane</w:t>
                                  </w:r>
                                </w:p>
                              </w:tc>
                            </w:tr>
                          </w:tbl>
                          <w:p w14:paraId="53EB41B7" w14:textId="77777777" w:rsidR="0045369D" w:rsidRPr="00C30D92"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96FDC" id="Text Box 2" o:spid="_x0000_s1027" type="#_x0000_t202" style="position:absolute;margin-left:-2.95pt;margin-top:72.8pt;width:469.45pt;height:41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" filled="f" stroked="f" strokeweight=".5pt">
                <v:textbox>
                  <w:txbxContent>
                    <w:p w14:paraId="08CC2D4D" w14:textId="77777777" w:rsidR="0045369D" w:rsidRPr="00AA6960" w:rsidRDefault="0045369D" w:rsidP="005523BC">
                      <w:pPr>
                        <w:pStyle w:val="Caption"/>
                        <w:keepNext/>
                        <w:spacing w:line="360" w:lineRule="auto"/>
                        <w:jc w:val="both"/>
                        <w:rPr>
                          <w:rFonts w:cs="Times New Roman"/>
                          <w:color w:val="000000" w:themeColor="text1"/>
                          <w:sz w:val="20"/>
                          <w:szCs w:val="20"/>
                        </w:rPr>
                      </w:pPr>
                      <w:bookmarkStart w:id="56" w:name="_Ref112312894"/>
                      <w:bookmarkStart w:id="57" w:name="_Toc112413802"/>
                      <w:bookmarkStart w:id="58" w:name="_Toc112414655"/>
                      <w:r w:rsidRPr="00AA6960">
                        <w:rPr>
                          <w:rFonts w:cs="Times New Roman"/>
                          <w:color w:val="000000" w:themeColor="text1"/>
                          <w:sz w:val="20"/>
                          <w:szCs w:val="20"/>
                        </w:rPr>
                        <w:t xml:space="preserve">Table </w:t>
                      </w:r>
                      <w:r w:rsidRPr="00AA6960">
                        <w:rPr>
                          <w:rFonts w:cs="Times New Roman"/>
                          <w:color w:val="000000" w:themeColor="text1"/>
                          <w:sz w:val="20"/>
                          <w:szCs w:val="20"/>
                        </w:rPr>
                        <w:fldChar w:fldCharType="begin"/>
                      </w:r>
                      <w:r w:rsidRPr="00AA6960">
                        <w:rPr>
                          <w:rFonts w:cs="Times New Roman"/>
                          <w:color w:val="000000" w:themeColor="text1"/>
                          <w:sz w:val="20"/>
                          <w:szCs w:val="20"/>
                        </w:rPr>
                        <w:instrText xml:space="preserve"> SEQ Table \* ARABIC </w:instrText>
                      </w:r>
                      <w:r w:rsidRPr="00AA6960">
                        <w:rPr>
                          <w:rFonts w:cs="Times New Roman"/>
                          <w:color w:val="000000" w:themeColor="text1"/>
                          <w:sz w:val="20"/>
                          <w:szCs w:val="20"/>
                        </w:rPr>
                        <w:fldChar w:fldCharType="separate"/>
                      </w:r>
                      <w:r>
                        <w:rPr>
                          <w:rFonts w:cs="Times New Roman"/>
                          <w:noProof/>
                          <w:color w:val="000000" w:themeColor="text1"/>
                          <w:sz w:val="20"/>
                          <w:szCs w:val="20"/>
                        </w:rPr>
                        <w:t>1</w:t>
                      </w:r>
                      <w:r w:rsidRPr="00AA6960">
                        <w:rPr>
                          <w:rFonts w:cs="Times New Roman"/>
                          <w:noProof/>
                          <w:color w:val="000000" w:themeColor="text1"/>
                          <w:sz w:val="20"/>
                          <w:szCs w:val="20"/>
                        </w:rPr>
                        <w:fldChar w:fldCharType="end"/>
                      </w:r>
                      <w:bookmarkEnd w:id="56"/>
                      <w:r w:rsidRPr="00AA6960">
                        <w:rPr>
                          <w:rFonts w:cs="Times New Roman"/>
                          <w:color w:val="000000" w:themeColor="text1"/>
                          <w:sz w:val="20"/>
                          <w:szCs w:val="20"/>
                        </w:rPr>
                        <w:t xml:space="preserve"> Terms associated with different PECO elements (Martin et al., </w:t>
                      </w:r>
                      <w:r w:rsidRPr="00AA6960">
                        <w:rPr>
                          <w:rFonts w:cs="Times New Roman"/>
                          <w:b/>
                          <w:bCs/>
                          <w:color w:val="000000" w:themeColor="text1"/>
                          <w:sz w:val="20"/>
                          <w:szCs w:val="20"/>
                        </w:rPr>
                        <w:t>2022</w:t>
                      </w:r>
                      <w:r w:rsidRPr="00AA6960">
                        <w:rPr>
                          <w:rFonts w:cs="Times New Roman"/>
                          <w:color w:val="000000" w:themeColor="text1"/>
                          <w:sz w:val="20"/>
                          <w:szCs w:val="20"/>
                        </w:rPr>
                        <w:t>)</w:t>
                      </w:r>
                      <w:bookmarkEnd w:id="57"/>
                      <w:bookmarkEnd w:id="58"/>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1807"/>
                        <w:gridCol w:w="6039"/>
                      </w:tblGrid>
                      <w:tr w:rsidR="0045369D" w:rsidRPr="00AA6960" w14:paraId="7445C585" w14:textId="77777777" w:rsidTr="00CB3ACF">
                        <w:tc>
                          <w:tcPr>
                            <w:tcW w:w="1170" w:type="dxa"/>
                            <w:tcBorders>
                              <w:top w:val="single" w:sz="4" w:space="0" w:color="auto"/>
                              <w:bottom w:val="single" w:sz="4" w:space="0" w:color="auto"/>
                            </w:tcBorders>
                          </w:tcPr>
                          <w:p w14:paraId="1BF2A8CF"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PECO element </w:t>
                            </w:r>
                          </w:p>
                        </w:tc>
                        <w:tc>
                          <w:tcPr>
                            <w:tcW w:w="1807" w:type="dxa"/>
                            <w:tcBorders>
                              <w:top w:val="single" w:sz="4" w:space="0" w:color="auto"/>
                              <w:bottom w:val="single" w:sz="4" w:space="0" w:color="auto"/>
                            </w:tcBorders>
                          </w:tcPr>
                          <w:p w14:paraId="4742CBC4"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PECO elements for this study </w:t>
                            </w:r>
                          </w:p>
                        </w:tc>
                        <w:tc>
                          <w:tcPr>
                            <w:tcW w:w="6039" w:type="dxa"/>
                            <w:tcBorders>
                              <w:top w:val="single" w:sz="4" w:space="0" w:color="auto"/>
                              <w:bottom w:val="single" w:sz="4" w:space="0" w:color="auto"/>
                            </w:tcBorders>
                          </w:tcPr>
                          <w:p w14:paraId="688FEB61" w14:textId="77777777" w:rsidR="0045369D" w:rsidRPr="00D757F1" w:rsidRDefault="0045369D" w:rsidP="00CB3ACF">
                            <w:pPr>
                              <w:spacing w:line="360" w:lineRule="auto"/>
                              <w:rPr>
                                <w:rFonts w:cs="Times New Roman"/>
                                <w:b/>
                                <w:bCs/>
                                <w:szCs w:val="22"/>
                              </w:rPr>
                            </w:pPr>
                            <w:r w:rsidRPr="00D757F1">
                              <w:rPr>
                                <w:rFonts w:cs="Times New Roman"/>
                                <w:b/>
                                <w:bCs/>
                                <w:szCs w:val="22"/>
                              </w:rPr>
                              <w:t xml:space="preserve">Search terms related to PECO element </w:t>
                            </w:r>
                          </w:p>
                        </w:tc>
                      </w:tr>
                      <w:tr w:rsidR="0045369D" w:rsidRPr="00AA6960" w14:paraId="2F4FFDB4" w14:textId="77777777" w:rsidTr="00CB3ACF">
                        <w:tc>
                          <w:tcPr>
                            <w:tcW w:w="1170" w:type="dxa"/>
                            <w:tcBorders>
                              <w:top w:val="single" w:sz="4" w:space="0" w:color="auto"/>
                            </w:tcBorders>
                          </w:tcPr>
                          <w:p w14:paraId="33B784FD" w14:textId="77777777" w:rsidR="0045369D" w:rsidRPr="00AA6960" w:rsidRDefault="0045369D" w:rsidP="00CB3ACF">
                            <w:pPr>
                              <w:spacing w:line="360" w:lineRule="auto"/>
                              <w:rPr>
                                <w:rFonts w:cs="Times New Roman"/>
                                <w:szCs w:val="22"/>
                              </w:rPr>
                            </w:pPr>
                            <w:r w:rsidRPr="00AA6960">
                              <w:rPr>
                                <w:rFonts w:cs="Times New Roman"/>
                                <w:szCs w:val="22"/>
                              </w:rPr>
                              <w:t>Population</w:t>
                            </w:r>
                          </w:p>
                        </w:tc>
                        <w:tc>
                          <w:tcPr>
                            <w:tcW w:w="1807" w:type="dxa"/>
                            <w:tcBorders>
                              <w:top w:val="single" w:sz="4" w:space="0" w:color="auto"/>
                            </w:tcBorders>
                          </w:tcPr>
                          <w:p w14:paraId="2275B98D" w14:textId="77777777" w:rsidR="0045369D" w:rsidRPr="00AA6960" w:rsidRDefault="0045369D" w:rsidP="00CB3ACF">
                            <w:pPr>
                              <w:spacing w:line="360" w:lineRule="auto"/>
                              <w:rPr>
                                <w:rFonts w:cs="Times New Roman"/>
                                <w:szCs w:val="22"/>
                              </w:rPr>
                            </w:pPr>
                            <w:r w:rsidRPr="00AA6960">
                              <w:rPr>
                                <w:rFonts w:cs="Times New Roman"/>
                                <w:szCs w:val="22"/>
                              </w:rPr>
                              <w:t>Forest soil fauna</w:t>
                            </w:r>
                          </w:p>
                        </w:tc>
                        <w:tc>
                          <w:tcPr>
                            <w:tcW w:w="6039" w:type="dxa"/>
                            <w:tcBorders>
                              <w:top w:val="single" w:sz="4" w:space="0" w:color="auto"/>
                            </w:tcBorders>
                          </w:tcPr>
                          <w:p w14:paraId="195C0F52" w14:textId="77777777" w:rsidR="0045369D" w:rsidRPr="00AA6960" w:rsidRDefault="0045369D" w:rsidP="00CB3ACF">
                            <w:pPr>
                              <w:spacing w:line="360" w:lineRule="auto"/>
                              <w:rPr>
                                <w:rFonts w:cs="Times New Roman"/>
                                <w:szCs w:val="22"/>
                              </w:rPr>
                            </w:pPr>
                            <w:r w:rsidRPr="00AA6960">
                              <w:rPr>
                                <w:rFonts w:cs="Times New Roman"/>
                                <w:szCs w:val="22"/>
                              </w:rPr>
                              <w:t>Forest synonyms = Forest, Woodland, Plantation</w:t>
                            </w:r>
                          </w:p>
                          <w:p w14:paraId="7BC47FFF" w14:textId="77777777" w:rsidR="0045369D" w:rsidRPr="00AA6960" w:rsidRDefault="0045369D" w:rsidP="00CB3ACF">
                            <w:pPr>
                              <w:spacing w:line="360" w:lineRule="auto"/>
                              <w:rPr>
                                <w:rFonts w:cs="Times New Roman"/>
                                <w:szCs w:val="22"/>
                              </w:rPr>
                            </w:pPr>
                            <w:r w:rsidRPr="00AA6960">
                              <w:rPr>
                                <w:rFonts w:cs="Times New Roman"/>
                                <w:szCs w:val="22"/>
                              </w:rPr>
                              <w:t>Soil synonyms</w:t>
                            </w:r>
                            <w:r>
                              <w:rPr>
                                <w:rFonts w:cs="Times New Roman"/>
                                <w:szCs w:val="22"/>
                              </w:rPr>
                              <w:t xml:space="preserve"> </w:t>
                            </w:r>
                            <w:r w:rsidRPr="00AA6960">
                              <w:rPr>
                                <w:rFonts w:cs="Times New Roman"/>
                                <w:szCs w:val="22"/>
                              </w:rPr>
                              <w:t>= Soil</w:t>
                            </w:r>
                            <w:r>
                              <w:rPr>
                                <w:rFonts w:cs="Times New Roman"/>
                                <w:szCs w:val="22"/>
                              </w:rPr>
                              <w:t>,</w:t>
                            </w:r>
                            <w:r w:rsidRPr="00AA6960">
                              <w:rPr>
                                <w:rFonts w:cs="Times New Roman"/>
                                <w:szCs w:val="22"/>
                              </w:rPr>
                              <w:t xml:space="preserve"> Belowground, Root</w:t>
                            </w:r>
                          </w:p>
                          <w:p w14:paraId="3C6F5738" w14:textId="77777777" w:rsidR="0045369D" w:rsidRPr="00AA6960" w:rsidRDefault="0045369D" w:rsidP="00CB3ACF">
                            <w:pPr>
                              <w:spacing w:line="360" w:lineRule="auto"/>
                              <w:rPr>
                                <w:rFonts w:cs="Times New Roman"/>
                                <w:szCs w:val="22"/>
                              </w:rPr>
                            </w:pPr>
                            <w:r w:rsidRPr="00AA6960">
                              <w:rPr>
                                <w:rFonts w:cs="Times New Roman"/>
                                <w:szCs w:val="22"/>
                              </w:rPr>
                              <w:t xml:space="preserve">Soil fauna terms = Soil biodiversity, Belowground biodiversity, Soil diversity, Belowground diversity, Biodiversity, Biota, Fauna, </w:t>
                            </w:r>
                            <w:proofErr w:type="spellStart"/>
                            <w:r w:rsidRPr="00AA6960">
                              <w:rPr>
                                <w:rFonts w:cs="Times New Roman"/>
                                <w:szCs w:val="22"/>
                              </w:rPr>
                              <w:t>Microfauna</w:t>
                            </w:r>
                            <w:proofErr w:type="spellEnd"/>
                            <w:r w:rsidRPr="00AA6960">
                              <w:rPr>
                                <w:rFonts w:cs="Times New Roman"/>
                                <w:szCs w:val="22"/>
                              </w:rPr>
                              <w:t xml:space="preserve">, Mesofauna, </w:t>
                            </w:r>
                          </w:p>
                          <w:p w14:paraId="1671C34E" w14:textId="77777777" w:rsidR="0045369D" w:rsidRPr="00AA6960" w:rsidRDefault="0045369D" w:rsidP="00CB3ACF">
                            <w:pPr>
                              <w:spacing w:line="360" w:lineRule="auto"/>
                              <w:rPr>
                                <w:rFonts w:cs="Times New Roman"/>
                                <w:szCs w:val="22"/>
                              </w:rPr>
                            </w:pPr>
                            <w:r w:rsidRPr="00AA6960">
                              <w:rPr>
                                <w:rFonts w:cs="Times New Roman"/>
                                <w:szCs w:val="22"/>
                              </w:rPr>
                              <w:t xml:space="preserve">Macrofauna, Animal, Arthropod, Invertebrate, Detritivore, </w:t>
                            </w:r>
                            <w:proofErr w:type="spellStart"/>
                            <w:r w:rsidRPr="00AA6960">
                              <w:rPr>
                                <w:rFonts w:cs="Times New Roman"/>
                                <w:szCs w:val="22"/>
                              </w:rPr>
                              <w:t>Macroarthropod</w:t>
                            </w:r>
                            <w:proofErr w:type="spellEnd"/>
                            <w:r w:rsidRPr="00AA6960">
                              <w:rPr>
                                <w:rFonts w:cs="Times New Roman"/>
                                <w:szCs w:val="22"/>
                              </w:rPr>
                              <w:t xml:space="preserve">, Microarthropod, Protozoa, Ciliate,  Nematode, Nematoda, Protist, Rotifer, </w:t>
                            </w:r>
                            <w:proofErr w:type="spellStart"/>
                            <w:r w:rsidRPr="00AA6960">
                              <w:rPr>
                                <w:rFonts w:cs="Times New Roman"/>
                                <w:szCs w:val="22"/>
                              </w:rPr>
                              <w:t>Rotifera</w:t>
                            </w:r>
                            <w:proofErr w:type="spellEnd"/>
                            <w:r w:rsidRPr="00AA6960">
                              <w:rPr>
                                <w:rFonts w:cs="Times New Roman"/>
                                <w:szCs w:val="22"/>
                              </w:rPr>
                              <w:t xml:space="preserve">, Tardigrade, </w:t>
                            </w:r>
                            <w:proofErr w:type="spellStart"/>
                            <w:r w:rsidRPr="00AA6960">
                              <w:rPr>
                                <w:rFonts w:cs="Times New Roman"/>
                                <w:szCs w:val="22"/>
                              </w:rPr>
                              <w:t>Acari</w:t>
                            </w:r>
                            <w:proofErr w:type="spellEnd"/>
                            <w:r w:rsidRPr="00AA6960">
                              <w:rPr>
                                <w:rFonts w:cs="Times New Roman"/>
                                <w:szCs w:val="22"/>
                              </w:rPr>
                              <w:t xml:space="preserve">, Oribatid, Mite, Collembola, Springtail, </w:t>
                            </w:r>
                            <w:proofErr w:type="spellStart"/>
                            <w:r w:rsidRPr="00AA6960">
                              <w:rPr>
                                <w:rFonts w:cs="Times New Roman"/>
                                <w:szCs w:val="22"/>
                              </w:rPr>
                              <w:t>Protura</w:t>
                            </w:r>
                            <w:proofErr w:type="spellEnd"/>
                            <w:r w:rsidRPr="00AA6960">
                              <w:rPr>
                                <w:rFonts w:cs="Times New Roman"/>
                                <w:szCs w:val="22"/>
                              </w:rPr>
                              <w:t xml:space="preserve">, </w:t>
                            </w:r>
                            <w:proofErr w:type="spellStart"/>
                            <w:r w:rsidRPr="00AA6960">
                              <w:rPr>
                                <w:rFonts w:cs="Times New Roman"/>
                                <w:szCs w:val="22"/>
                              </w:rPr>
                              <w:t>Diplura</w:t>
                            </w:r>
                            <w:proofErr w:type="spellEnd"/>
                            <w:r w:rsidRPr="00AA6960">
                              <w:rPr>
                                <w:rFonts w:cs="Times New Roman"/>
                                <w:szCs w:val="22"/>
                              </w:rPr>
                              <w:t xml:space="preserve">, </w:t>
                            </w:r>
                            <w:proofErr w:type="spellStart"/>
                            <w:r w:rsidRPr="00AA6960">
                              <w:rPr>
                                <w:rFonts w:cs="Times New Roman"/>
                                <w:szCs w:val="22"/>
                              </w:rPr>
                              <w:t>Symphyla</w:t>
                            </w:r>
                            <w:proofErr w:type="spellEnd"/>
                            <w:r w:rsidRPr="00AA6960">
                              <w:rPr>
                                <w:rFonts w:cs="Times New Roman"/>
                                <w:szCs w:val="22"/>
                              </w:rPr>
                              <w:t xml:space="preserve">, </w:t>
                            </w:r>
                            <w:proofErr w:type="spellStart"/>
                            <w:r w:rsidRPr="00AA6960">
                              <w:rPr>
                                <w:rFonts w:cs="Times New Roman"/>
                                <w:szCs w:val="22"/>
                              </w:rPr>
                              <w:t>Chelonethi</w:t>
                            </w:r>
                            <w:proofErr w:type="spellEnd"/>
                            <w:r w:rsidRPr="00AA6960">
                              <w:rPr>
                                <w:rFonts w:cs="Times New Roman"/>
                                <w:szCs w:val="22"/>
                              </w:rPr>
                              <w:t xml:space="preserve">, </w:t>
                            </w:r>
                            <w:proofErr w:type="spellStart"/>
                            <w:r w:rsidRPr="00AA6960">
                              <w:rPr>
                                <w:rFonts w:cs="Times New Roman"/>
                                <w:szCs w:val="22"/>
                              </w:rPr>
                              <w:t>Opiliones</w:t>
                            </w:r>
                            <w:proofErr w:type="spellEnd"/>
                            <w:r w:rsidRPr="00AA6960">
                              <w:rPr>
                                <w:rFonts w:cs="Times New Roman"/>
                                <w:szCs w:val="22"/>
                              </w:rPr>
                              <w:t xml:space="preserve">, Harvestmen, </w:t>
                            </w:r>
                            <w:proofErr w:type="spellStart"/>
                            <w:r w:rsidRPr="00AA6960">
                              <w:rPr>
                                <w:rFonts w:cs="Times New Roman"/>
                                <w:szCs w:val="22"/>
                              </w:rPr>
                              <w:t>Ispotera</w:t>
                            </w:r>
                            <w:proofErr w:type="spellEnd"/>
                            <w:r w:rsidRPr="00AA6960">
                              <w:rPr>
                                <w:rFonts w:cs="Times New Roman"/>
                                <w:szCs w:val="22"/>
                              </w:rPr>
                              <w:t xml:space="preserve">, Termite, Isopoda, Woodlice, </w:t>
                            </w:r>
                            <w:proofErr w:type="spellStart"/>
                            <w:r w:rsidRPr="00AA6960">
                              <w:rPr>
                                <w:rFonts w:cs="Times New Roman"/>
                                <w:szCs w:val="22"/>
                              </w:rPr>
                              <w:t>Amphipoda</w:t>
                            </w:r>
                            <w:proofErr w:type="spellEnd"/>
                            <w:r w:rsidRPr="00AA6960">
                              <w:rPr>
                                <w:rFonts w:cs="Times New Roman"/>
                                <w:szCs w:val="22"/>
                              </w:rPr>
                              <w:t xml:space="preserve">, </w:t>
                            </w:r>
                            <w:proofErr w:type="spellStart"/>
                            <w:r w:rsidRPr="00AA6960">
                              <w:rPr>
                                <w:rFonts w:cs="Times New Roman"/>
                                <w:szCs w:val="22"/>
                              </w:rPr>
                              <w:t>Megadrilacea</w:t>
                            </w:r>
                            <w:proofErr w:type="spellEnd"/>
                            <w:r w:rsidRPr="00AA6960">
                              <w:rPr>
                                <w:rFonts w:cs="Times New Roman"/>
                                <w:szCs w:val="22"/>
                              </w:rPr>
                              <w:t xml:space="preserve">, Oligochaete, Annelid, </w:t>
                            </w:r>
                            <w:proofErr w:type="spellStart"/>
                            <w:r w:rsidRPr="00AA6960">
                              <w:rPr>
                                <w:rFonts w:cs="Times New Roman"/>
                                <w:szCs w:val="22"/>
                              </w:rPr>
                              <w:t>Enchytraeus</w:t>
                            </w:r>
                            <w:proofErr w:type="spellEnd"/>
                            <w:r w:rsidRPr="00AA6960">
                              <w:rPr>
                                <w:rFonts w:cs="Times New Roman"/>
                                <w:szCs w:val="22"/>
                              </w:rPr>
                              <w:t xml:space="preserve">, </w:t>
                            </w:r>
                            <w:proofErr w:type="spellStart"/>
                            <w:r w:rsidRPr="00AA6960">
                              <w:rPr>
                                <w:rFonts w:cs="Times New Roman"/>
                                <w:szCs w:val="22"/>
                              </w:rPr>
                              <w:t>Enchytraeidae</w:t>
                            </w:r>
                            <w:proofErr w:type="spellEnd"/>
                            <w:r w:rsidRPr="00AA6960">
                              <w:rPr>
                                <w:rFonts w:cs="Times New Roman"/>
                                <w:szCs w:val="22"/>
                              </w:rPr>
                              <w:t xml:space="preserve">, </w:t>
                            </w:r>
                            <w:proofErr w:type="spellStart"/>
                            <w:r w:rsidRPr="00AA6960">
                              <w:rPr>
                                <w:rFonts w:cs="Times New Roman"/>
                                <w:szCs w:val="22"/>
                              </w:rPr>
                              <w:t>Potworm</w:t>
                            </w:r>
                            <w:proofErr w:type="spellEnd"/>
                            <w:r w:rsidRPr="00AA6960">
                              <w:rPr>
                                <w:rFonts w:cs="Times New Roman"/>
                                <w:szCs w:val="22"/>
                              </w:rPr>
                              <w:t xml:space="preserve">, </w:t>
                            </w:r>
                            <w:proofErr w:type="spellStart"/>
                            <w:r w:rsidRPr="00AA6960">
                              <w:rPr>
                                <w:rFonts w:cs="Times New Roman"/>
                                <w:szCs w:val="22"/>
                              </w:rPr>
                              <w:t>Lumbricidae</w:t>
                            </w:r>
                            <w:proofErr w:type="spellEnd"/>
                            <w:r w:rsidRPr="00AA6960">
                              <w:rPr>
                                <w:rFonts w:cs="Times New Roman"/>
                                <w:szCs w:val="22"/>
                              </w:rPr>
                              <w:t xml:space="preserve">, Earthworm, </w:t>
                            </w:r>
                            <w:proofErr w:type="spellStart"/>
                            <w:r w:rsidRPr="00AA6960">
                              <w:rPr>
                                <w:rFonts w:cs="Times New Roman"/>
                                <w:szCs w:val="22"/>
                              </w:rPr>
                              <w:t>Chilopoda</w:t>
                            </w:r>
                            <w:proofErr w:type="spellEnd"/>
                            <w:r w:rsidRPr="00AA6960">
                              <w:rPr>
                                <w:rFonts w:cs="Times New Roman"/>
                                <w:szCs w:val="22"/>
                              </w:rPr>
                              <w:t xml:space="preserve">, Centipedes, Diplopoda, Millipedes, Coleoptera, Beetles, </w:t>
                            </w:r>
                            <w:proofErr w:type="spellStart"/>
                            <w:r w:rsidRPr="00AA6960">
                              <w:rPr>
                                <w:rFonts w:cs="Times New Roman"/>
                                <w:szCs w:val="22"/>
                              </w:rPr>
                              <w:t>Araneida</w:t>
                            </w:r>
                            <w:proofErr w:type="spellEnd"/>
                            <w:r w:rsidRPr="00AA6960">
                              <w:rPr>
                                <w:rFonts w:cs="Times New Roman"/>
                                <w:szCs w:val="22"/>
                              </w:rPr>
                              <w:t>, Spiders, Mollusca,</w:t>
                            </w:r>
                          </w:p>
                          <w:p w14:paraId="255E5783" w14:textId="77777777" w:rsidR="0045369D" w:rsidRPr="00AA6960" w:rsidRDefault="0045369D" w:rsidP="00CB3ACF">
                            <w:pPr>
                              <w:spacing w:line="360" w:lineRule="auto"/>
                              <w:rPr>
                                <w:rFonts w:cs="Times New Roman"/>
                                <w:szCs w:val="22"/>
                              </w:rPr>
                            </w:pPr>
                            <w:r w:rsidRPr="00AA6960">
                              <w:rPr>
                                <w:rFonts w:cs="Times New Roman"/>
                                <w:szCs w:val="22"/>
                              </w:rPr>
                              <w:t>Snails, Slugs</w:t>
                            </w:r>
                          </w:p>
                        </w:tc>
                      </w:tr>
                      <w:tr w:rsidR="0045369D" w:rsidRPr="00AA6960" w14:paraId="432740BC" w14:textId="77777777" w:rsidTr="00CB3ACF">
                        <w:tc>
                          <w:tcPr>
                            <w:tcW w:w="1170" w:type="dxa"/>
                          </w:tcPr>
                          <w:p w14:paraId="2AC4B650" w14:textId="77777777" w:rsidR="0045369D" w:rsidRPr="00AA6960" w:rsidRDefault="0045369D" w:rsidP="00CB3ACF">
                            <w:pPr>
                              <w:spacing w:line="360" w:lineRule="auto"/>
                              <w:rPr>
                                <w:rFonts w:cs="Times New Roman"/>
                                <w:szCs w:val="22"/>
                              </w:rPr>
                            </w:pPr>
                            <w:r w:rsidRPr="00AA6960">
                              <w:rPr>
                                <w:rFonts w:cs="Times New Roman"/>
                                <w:szCs w:val="22"/>
                              </w:rPr>
                              <w:t>Exposures</w:t>
                            </w:r>
                          </w:p>
                        </w:tc>
                        <w:tc>
                          <w:tcPr>
                            <w:tcW w:w="1807" w:type="dxa"/>
                          </w:tcPr>
                          <w:p w14:paraId="5792DF52" w14:textId="77777777" w:rsidR="0045369D" w:rsidRPr="00AA6960" w:rsidRDefault="0045369D" w:rsidP="00CB3ACF">
                            <w:pPr>
                              <w:spacing w:line="360" w:lineRule="auto"/>
                              <w:rPr>
                                <w:rFonts w:cs="Times New Roman"/>
                                <w:szCs w:val="22"/>
                              </w:rPr>
                            </w:pPr>
                            <w:r w:rsidRPr="00AA6960">
                              <w:rPr>
                                <w:rFonts w:cs="Times New Roman"/>
                                <w:szCs w:val="22"/>
                              </w:rPr>
                              <w:t>Drough</w:t>
                            </w:r>
                            <w:r>
                              <w:rPr>
                                <w:rFonts w:cs="Times New Roman"/>
                                <w:szCs w:val="22"/>
                              </w:rPr>
                              <w:t>t</w:t>
                            </w:r>
                            <w:r w:rsidRPr="00AA6960">
                              <w:rPr>
                                <w:rFonts w:cs="Times New Roman"/>
                                <w:szCs w:val="22"/>
                              </w:rPr>
                              <w:t>, Extreme rainfall</w:t>
                            </w:r>
                          </w:p>
                        </w:tc>
                        <w:tc>
                          <w:tcPr>
                            <w:tcW w:w="6039" w:type="dxa"/>
                          </w:tcPr>
                          <w:p w14:paraId="388E38D6" w14:textId="77777777" w:rsidR="0045369D" w:rsidRPr="00AA6960" w:rsidRDefault="0045369D" w:rsidP="00CB3ACF">
                            <w:pPr>
                              <w:spacing w:line="360" w:lineRule="auto"/>
                              <w:rPr>
                                <w:rFonts w:cs="Times New Roman"/>
                                <w:szCs w:val="22"/>
                              </w:rPr>
                            </w:pPr>
                            <w:r w:rsidRPr="00AA6960">
                              <w:rPr>
                                <w:rFonts w:cs="Times New Roman"/>
                                <w:szCs w:val="22"/>
                              </w:rPr>
                              <w:t>Drought, Storm, Rain, Precipitation, Disturbance, Global change, Hurricane</w:t>
                            </w:r>
                          </w:p>
                        </w:tc>
                      </w:tr>
                    </w:tbl>
                    <w:p w14:paraId="53EB41B7" w14:textId="77777777" w:rsidR="0045369D" w:rsidRPr="00C30D92" w:rsidRDefault="0045369D" w:rsidP="005523BC"/>
                  </w:txbxContent>
                </v:textbox>
                <w10:wrap type="square" anchory="page"/>
              </v:shape>
            </w:pict>
          </mc:Fallback>
        </mc:AlternateContent>
      </w:r>
      <w:r w:rsidRPr="000A0441">
        <w:rPr>
          <w:rFonts w:cs="Times New Roman"/>
          <w:szCs w:val="22"/>
        </w:rPr>
        <w:t xml:space="preserve">For data extraction, response data were taken directly from tables, figures, and written text. Data were extracted from figures using the R package </w:t>
      </w:r>
      <w:proofErr w:type="spellStart"/>
      <w:r w:rsidRPr="000A0441">
        <w:rPr>
          <w:rFonts w:cs="Times New Roman"/>
          <w:szCs w:val="22"/>
        </w:rPr>
        <w:t>metaDigitise</w:t>
      </w:r>
      <w:proofErr w:type="spellEnd"/>
      <w:r w:rsidRPr="000A0441">
        <w:rPr>
          <w:rFonts w:cs="Times New Roman"/>
          <w:szCs w:val="22"/>
        </w:rPr>
        <w:t xml:space="preserve"> </w:t>
      </w:r>
      <w:sdt>
        <w:sdtPr>
          <w:rPr>
            <w:rFonts w:cs="Times New Roman"/>
            <w:color w:val="000000"/>
            <w:szCs w:val="22"/>
          </w:rPr>
          <w:tag w:val="MENDELEY_CITATION_v3_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"/>
          <w:id w:val="-1937128289"/>
          <w:placeholder>
            <w:docPart w:val="5A7BA4F59F4F2A4B955C5646AAB4FFA6"/>
          </w:placeholder>
        </w:sdtPr>
        <w:sdtContent>
          <w:r w:rsidR="007A3662" w:rsidRPr="007A3662">
            <w:rPr>
              <w:rFonts w:cs="Times New Roman"/>
              <w:color w:val="000000"/>
              <w:szCs w:val="22"/>
            </w:rPr>
            <w:t>(Pick et al., 2019)</w:t>
          </w:r>
        </w:sdtContent>
      </w:sdt>
      <w:r w:rsidRPr="000A0441">
        <w:rPr>
          <w:rFonts w:cs="Times New Roman"/>
          <w:szCs w:val="22"/>
        </w:rPr>
        <w:t xml:space="preserve">. Within this package, axis scales were defined, and data point locations were defined by hand. Means, measures of variability (standard deviations (SD) or standard errors (SE)) and sample sizes for treatment and control groups were extracted. When SEs were reported, the SDs were calculated as: </w:t>
      </w:r>
      <m:oMath>
        <m:r>
          <w:rPr>
            <w:rFonts w:ascii="Cambria Math" w:hAnsi="Cambria Math" w:cs="Times New Roman"/>
            <w:szCs w:val="22"/>
          </w:rPr>
          <m:t>SD=SE</m:t>
        </m:r>
        <m:rad>
          <m:radPr>
            <m:degHide m:val="1"/>
            <m:ctrlPr>
              <w:rPr>
                <w:rFonts w:ascii="Cambria Math" w:hAnsi="Cambria Math" w:cs="Times New Roman"/>
                <w:i/>
                <w:szCs w:val="22"/>
              </w:rPr>
            </m:ctrlPr>
          </m:radPr>
          <m:deg/>
          <m:e>
            <m:r>
              <w:rPr>
                <w:rFonts w:ascii="Cambria Math" w:hAnsi="Cambria Math" w:cs="Times New Roman"/>
                <w:szCs w:val="22"/>
              </w:rPr>
              <m:t>n</m:t>
            </m:r>
          </m:e>
        </m:rad>
      </m:oMath>
      <w:r w:rsidRPr="00C81171">
        <w:rPr>
          <w:rFonts w:cs="Times New Roman"/>
          <w:szCs w:val="22"/>
        </w:rPr>
        <w:t xml:space="preserve">, where </w:t>
      </w:r>
      <m:oMath>
        <m:r>
          <w:rPr>
            <w:rFonts w:ascii="Cambria Math" w:hAnsi="Cambria Math" w:cs="Times New Roman"/>
            <w:szCs w:val="22"/>
          </w:rPr>
          <m:t>n</m:t>
        </m:r>
      </m:oMath>
      <w:r w:rsidRPr="00C81171">
        <w:rPr>
          <w:rFonts w:cs="Times New Roman"/>
          <w:szCs w:val="22"/>
        </w:rPr>
        <w:t xml:space="preserve"> is the number of replicates. Additional information extracted from the studies is summarised in </w:t>
      </w:r>
      <w:r w:rsidRPr="00C81171">
        <w:rPr>
          <w:rFonts w:cs="Times New Roman"/>
          <w:szCs w:val="22"/>
        </w:rPr>
        <w:fldChar w:fldCharType="begin"/>
      </w:r>
      <w:r w:rsidRPr="00C81171">
        <w:rPr>
          <w:rFonts w:cs="Times New Roman"/>
          <w:szCs w:val="22"/>
        </w:rPr>
        <w:instrText xml:space="preserve"> REF _Ref112341014 \h </w:instrText>
      </w:r>
      <w:r>
        <w:rPr>
          <w:rFonts w:cs="Times New Roman"/>
          <w:szCs w:val="22"/>
        </w:rPr>
        <w:instrText xml:space="preserve"> \* MERGEFORMAT </w:instrText>
      </w:r>
      <w:r w:rsidRPr="00C81171">
        <w:rPr>
          <w:rFonts w:cs="Times New Roman"/>
          <w:szCs w:val="22"/>
        </w:rPr>
      </w:r>
      <w:r w:rsidRPr="00C81171">
        <w:rPr>
          <w:rFonts w:cs="Times New Roman"/>
          <w:szCs w:val="22"/>
        </w:rPr>
        <w:fldChar w:fldCharType="separate"/>
      </w:r>
      <w:r w:rsidRPr="00C81171">
        <w:rPr>
          <w:rFonts w:cs="Times New Roman"/>
          <w:color w:val="000000" w:themeColor="text1"/>
          <w:szCs w:val="22"/>
        </w:rPr>
        <w:t xml:space="preserve">Table </w:t>
      </w:r>
      <w:r w:rsidRPr="00C81171">
        <w:rPr>
          <w:rFonts w:cs="Times New Roman"/>
          <w:noProof/>
          <w:color w:val="000000" w:themeColor="text1"/>
          <w:szCs w:val="22"/>
        </w:rPr>
        <w:t>2</w:t>
      </w:r>
      <w:r w:rsidRPr="00C81171">
        <w:rPr>
          <w:rFonts w:cs="Times New Roman"/>
          <w:szCs w:val="22"/>
        </w:rPr>
        <w:fldChar w:fldCharType="end"/>
      </w:r>
      <w:r w:rsidRPr="00C81171">
        <w:rPr>
          <w:rFonts w:cs="Times New Roman"/>
          <w:szCs w:val="22"/>
        </w:rPr>
        <w:t xml:space="preserve"> and included</w:t>
      </w:r>
      <w:r w:rsidRPr="000A0441">
        <w:rPr>
          <w:rFonts w:cs="Times New Roman"/>
          <w:szCs w:val="22"/>
        </w:rPr>
        <w:t>: response parameter, units, disturbance type (precipitation increase or decrease), time since disturbance started, trophic level of soil organism</w:t>
      </w:r>
      <w:r w:rsidRPr="000A0441">
        <w:rPr>
          <w:rFonts w:cs="Times New Roman"/>
          <w:color w:val="FF0000"/>
          <w:szCs w:val="22"/>
        </w:rPr>
        <w:t xml:space="preserve">, </w:t>
      </w:r>
      <w:r w:rsidRPr="000A0441">
        <w:rPr>
          <w:rFonts w:cs="Times New Roman"/>
          <w:szCs w:val="22"/>
        </w:rPr>
        <w:t xml:space="preserve">method of soil biota sampling, quantitative characterisation of disturbance severity, forest type (e.g., temperate seasonal forest, boreal forest, tropical forest), size of plot and sampling area, depth of sampling, soil characteristics (pH, soil texture, soil organic matter, soil moisture), page number, table or figure number. The disturbance severity and associated units were extracted from the study as reported and converted into a percentage of annual precipitation change if needed. To ensure some degree of independence between </w:t>
      </w:r>
      <w:r w:rsidRPr="000A0441">
        <w:rPr>
          <w:rFonts w:cs="Times New Roman"/>
          <w:szCs w:val="22"/>
        </w:rPr>
        <w:lastRenderedPageBreak/>
        <w:t>measurements, if a study reported several taxonomic resolutions, the species or trophic groups were recorded as subsets of the lowest taxonomic resolution and were treated as such in subsequent statistical analysis.</w:t>
      </w:r>
      <w:bookmarkStart w:id="59" w:name="_Ref111803120"/>
    </w:p>
    <w:p w14:paraId="5DB9962C" w14:textId="77777777" w:rsidR="005523BC" w:rsidRDefault="005523BC" w:rsidP="005523BC">
      <w:pPr>
        <w:spacing w:line="360" w:lineRule="auto"/>
        <w:rPr>
          <w:rFonts w:cs="Times New Roman"/>
          <w:szCs w:val="22"/>
        </w:rPr>
      </w:pPr>
    </w:p>
    <w:p w14:paraId="33C2FB4A" w14:textId="77777777" w:rsidR="005523BC" w:rsidRPr="000A0441" w:rsidRDefault="005523BC" w:rsidP="005523BC">
      <w:pPr>
        <w:pStyle w:val="Heading2"/>
      </w:pPr>
      <w:bookmarkStart w:id="60" w:name="_Toc112416638"/>
      <w:bookmarkStart w:id="61" w:name="_Toc112416943"/>
      <w:r w:rsidRPr="000A0441">
        <w:t>Trophic level</w:t>
      </w:r>
      <w:bookmarkEnd w:id="60"/>
      <w:bookmarkEnd w:id="61"/>
      <w:r w:rsidRPr="000A0441">
        <w:t xml:space="preserve"> </w:t>
      </w:r>
    </w:p>
    <w:p w14:paraId="5A2F1B00" w14:textId="6DF5F989" w:rsidR="005523BC" w:rsidRDefault="005523BC" w:rsidP="005523BC">
      <w:pPr>
        <w:spacing w:line="360" w:lineRule="auto"/>
        <w:jc w:val="both"/>
        <w:rPr>
          <w:rFonts w:cs="Times New Roman"/>
          <w:szCs w:val="22"/>
        </w:rPr>
      </w:pPr>
      <w:r w:rsidRPr="000A0441">
        <w:rPr>
          <w:rFonts w:cs="Times New Roman"/>
          <w:szCs w:val="22"/>
        </w:rPr>
        <w:t xml:space="preserve">The dataset was modified to include trophic group information to test for common changes in trophic structure among certain taxa. Species were categorised according to the following broad behaviour: species that are parasitic (parasites), or consume detritus (detritovores), consume plant roots (herbivores), bacteria (bacterivore), fungi (fungivores), or soil fauna (predators). Species were placed into trophic categories using author defined trophic descriptions where available as authors are considered in the best position to describe the role of species within their study system.  Where descriptions were not included, trophic levels were defined from general patterns in the literature. Araneae, Chilipoda, and </w:t>
      </w:r>
      <w:proofErr w:type="spellStart"/>
      <w:r w:rsidRPr="000A0441">
        <w:rPr>
          <w:rFonts w:cs="Times New Roman"/>
          <w:szCs w:val="22"/>
        </w:rPr>
        <w:t>Mesostigmata</w:t>
      </w:r>
      <w:proofErr w:type="spellEnd"/>
      <w:r w:rsidRPr="000A0441">
        <w:rPr>
          <w:rFonts w:cs="Times New Roman"/>
          <w:szCs w:val="22"/>
        </w:rPr>
        <w:t xml:space="preserve"> were defined as predators </w:t>
      </w:r>
      <w:sdt>
        <w:sdtPr>
          <w:rPr>
            <w:rFonts w:cs="Times New Roman"/>
            <w:color w:val="000000"/>
            <w:szCs w:val="22"/>
          </w:rPr>
          <w:tag w:val="MENDELEY_CITATION_v3_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"/>
          <w:id w:val="-816185426"/>
          <w:placeholder>
            <w:docPart w:val="21C13A8F2AD92A408A49C143A0B6FD97"/>
          </w:placeholder>
        </w:sdtPr>
        <w:sdtContent>
          <w:r w:rsidR="007A3662" w:rsidRPr="007A3662">
            <w:rPr>
              <w:rFonts w:cs="Times New Roman"/>
              <w:color w:val="000000"/>
              <w:szCs w:val="22"/>
            </w:rPr>
            <w:t xml:space="preserve">(Koehler, 1999; Lewis et al., 2006; </w:t>
          </w:r>
          <w:proofErr w:type="spellStart"/>
          <w:r w:rsidR="007A3662" w:rsidRPr="007A3662">
            <w:rPr>
              <w:rFonts w:cs="Times New Roman"/>
              <w:color w:val="000000"/>
              <w:szCs w:val="22"/>
            </w:rPr>
            <w:t>Samiayyan</w:t>
          </w:r>
          <w:proofErr w:type="spellEnd"/>
          <w:r w:rsidR="007A3662" w:rsidRPr="007A3662">
            <w:rPr>
              <w:rFonts w:cs="Times New Roman"/>
              <w:color w:val="000000"/>
              <w:szCs w:val="22"/>
            </w:rPr>
            <w:t>, 2014)</w:t>
          </w:r>
        </w:sdtContent>
      </w:sdt>
      <w:r w:rsidRPr="000A0441">
        <w:rPr>
          <w:rFonts w:cs="Times New Roman"/>
          <w:szCs w:val="22"/>
        </w:rPr>
        <w:t>, and Thysanoptera were defined primarily as herbivores, although some are known to be fungivores (</w:t>
      </w:r>
      <w:r w:rsidRPr="000A0441">
        <w:rPr>
          <w:rFonts w:cs="Times New Roman"/>
          <w:b/>
          <w:bCs/>
          <w:szCs w:val="22"/>
        </w:rPr>
        <w:t>Mound, 2009</w:t>
      </w:r>
      <w:r w:rsidRPr="000A0441">
        <w:rPr>
          <w:rFonts w:cs="Times New Roman"/>
          <w:szCs w:val="22"/>
        </w:rPr>
        <w:t xml:space="preserve">). Collembola were defined as primarily fungivores </w:t>
      </w:r>
      <w:sdt>
        <w:sdtPr>
          <w:rPr>
            <w:rFonts w:cs="Times New Roman"/>
            <w:color w:val="000000"/>
            <w:szCs w:val="22"/>
          </w:rPr>
          <w:tag w:val="MENDELEY_CITATION_v3_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"/>
          <w:id w:val="313231216"/>
          <w:placeholder>
            <w:docPart w:val="7339F973BA39164EA02F0888C028AF20"/>
          </w:placeholder>
        </w:sdtPr>
        <w:sdtContent>
          <w:r w:rsidR="007A3662" w:rsidRPr="007A3662">
            <w:rPr>
              <w:rFonts w:cs="Times New Roman"/>
              <w:color w:val="000000"/>
              <w:szCs w:val="22"/>
            </w:rPr>
            <w:t xml:space="preserve">(Bengtsson, Hedlund and </w:t>
          </w:r>
          <w:proofErr w:type="spellStart"/>
          <w:r w:rsidR="007A3662" w:rsidRPr="007A3662">
            <w:rPr>
              <w:rFonts w:cs="Times New Roman"/>
              <w:color w:val="000000"/>
              <w:szCs w:val="22"/>
            </w:rPr>
            <w:t>Rundgren</w:t>
          </w:r>
          <w:proofErr w:type="spellEnd"/>
          <w:r w:rsidR="007A3662" w:rsidRPr="007A3662">
            <w:rPr>
              <w:rFonts w:cs="Times New Roman"/>
              <w:color w:val="000000"/>
              <w:szCs w:val="22"/>
            </w:rPr>
            <w:t>, 1994</w:t>
          </w:r>
        </w:sdtContent>
      </w:sdt>
      <w:r w:rsidRPr="000A0441">
        <w:rPr>
          <w:rFonts w:cs="Times New Roman"/>
          <w:color w:val="000000"/>
          <w:szCs w:val="22"/>
        </w:rPr>
        <w:t>;</w:t>
      </w:r>
      <w:r w:rsidRPr="000A0441">
        <w:rPr>
          <w:rFonts w:cs="Times New Roman"/>
          <w:szCs w:val="22"/>
        </w:rPr>
        <w:t xml:space="preserve"> </w:t>
      </w:r>
      <w:r w:rsidRPr="000A0441">
        <w:rPr>
          <w:rFonts w:cs="Times New Roman"/>
          <w:b/>
          <w:bCs/>
          <w:szCs w:val="22"/>
        </w:rPr>
        <w:t>Coleman et al., 2017</w:t>
      </w:r>
      <w:r w:rsidRPr="000A0441">
        <w:rPr>
          <w:rFonts w:cs="Times New Roman"/>
          <w:szCs w:val="22"/>
        </w:rPr>
        <w:t xml:space="preserve">), despite occasional ingestion of soil fauna, or decomposing plant or animal debris </w:t>
      </w:r>
      <w:sdt>
        <w:sdtPr>
          <w:rPr>
            <w:rFonts w:cs="Times New Roman"/>
            <w:color w:val="000000"/>
            <w:szCs w:val="22"/>
          </w:rPr>
          <w:tag w:val="MENDELEY_CITATION_v3_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"/>
          <w:id w:val="-1410066218"/>
          <w:placeholder>
            <w:docPart w:val="21C13A8F2AD92A408A49C143A0B6FD97"/>
          </w:placeholder>
        </w:sdtPr>
        <w:sdtContent>
          <w:r w:rsidR="007A3662">
            <w:rPr>
              <w:rFonts w:eastAsia="Times New Roman"/>
            </w:rPr>
            <w:t xml:space="preserve">(Coleman, 2008; Gilmore &amp; Potter, 1993; Gunn &amp; </w:t>
          </w:r>
          <w:proofErr w:type="spellStart"/>
          <w:r w:rsidR="007A3662">
            <w:rPr>
              <w:rFonts w:eastAsia="Times New Roman"/>
            </w:rPr>
            <w:t>Cherrett</w:t>
          </w:r>
          <w:proofErr w:type="spellEnd"/>
          <w:r w:rsidR="007A3662">
            <w:rPr>
              <w:rFonts w:eastAsia="Times New Roman"/>
            </w:rPr>
            <w:t>, 1993)</w:t>
          </w:r>
        </w:sdtContent>
      </w:sdt>
      <w:r w:rsidRPr="000A0441">
        <w:rPr>
          <w:rFonts w:cs="Times New Roman"/>
          <w:szCs w:val="22"/>
        </w:rPr>
        <w:t xml:space="preserve">. However, the omnivorous feeding habits of </w:t>
      </w:r>
      <w:proofErr w:type="spellStart"/>
      <w:r w:rsidRPr="000A0441">
        <w:rPr>
          <w:rFonts w:cs="Times New Roman"/>
          <w:szCs w:val="22"/>
        </w:rPr>
        <w:t>Acari</w:t>
      </w:r>
      <w:proofErr w:type="spellEnd"/>
      <w:r w:rsidRPr="000A0441">
        <w:rPr>
          <w:rFonts w:cs="Times New Roman"/>
          <w:szCs w:val="22"/>
        </w:rPr>
        <w:t xml:space="preserve">, Coleoptera, </w:t>
      </w:r>
      <w:proofErr w:type="spellStart"/>
      <w:r w:rsidRPr="000A0441">
        <w:rPr>
          <w:rFonts w:cs="Times New Roman"/>
          <w:szCs w:val="22"/>
        </w:rPr>
        <w:t>Enchytraeidae</w:t>
      </w:r>
      <w:proofErr w:type="spellEnd"/>
      <w:r w:rsidRPr="000A0441">
        <w:rPr>
          <w:rFonts w:cs="Times New Roman"/>
          <w:szCs w:val="22"/>
        </w:rPr>
        <w:t xml:space="preserve">, Nematoda and other </w:t>
      </w:r>
      <w:proofErr w:type="spellStart"/>
      <w:r w:rsidRPr="000A0441">
        <w:rPr>
          <w:rFonts w:cs="Times New Roman"/>
          <w:szCs w:val="22"/>
        </w:rPr>
        <w:t>macroarthropods</w:t>
      </w:r>
      <w:proofErr w:type="spellEnd"/>
      <w:r w:rsidRPr="000A0441">
        <w:rPr>
          <w:rFonts w:cs="Times New Roman"/>
          <w:szCs w:val="22"/>
        </w:rPr>
        <w:t xml:space="preserve"> precludes categorisation from the literature </w:t>
      </w:r>
      <w:sdt>
        <w:sdtPr>
          <w:rPr>
            <w:rFonts w:cs="Times New Roman"/>
            <w:color w:val="000000"/>
            <w:szCs w:val="22"/>
          </w:rPr>
          <w:tag w:val="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"/>
          <w:id w:val="813679597"/>
          <w:placeholder>
            <w:docPart w:val="21C13A8F2AD92A408A49C143A0B6FD97"/>
          </w:placeholder>
        </w:sdtPr>
        <w:sdtContent>
          <w:r w:rsidR="007A3662" w:rsidRPr="007A3662">
            <w:rPr>
              <w:rFonts w:eastAsia="Times New Roman" w:cs="Times New Roman"/>
              <w:color w:val="000000"/>
              <w:szCs w:val="22"/>
            </w:rPr>
            <w:t xml:space="preserve">(Dash, Senapati and Mishra, 1980; </w:t>
          </w:r>
          <w:proofErr w:type="spellStart"/>
          <w:r w:rsidR="007A3662" w:rsidRPr="007A3662">
            <w:rPr>
              <w:rFonts w:eastAsia="Times New Roman" w:cs="Times New Roman"/>
              <w:color w:val="000000"/>
              <w:szCs w:val="22"/>
            </w:rPr>
            <w:t>Yeates</w:t>
          </w:r>
          <w:proofErr w:type="spellEnd"/>
          <w:r w:rsidR="007A3662" w:rsidRPr="007A3662">
            <w:rPr>
              <w:rFonts w:eastAsia="Times New Roman" w:cs="Times New Roman"/>
              <w:color w:val="000000"/>
              <w:szCs w:val="22"/>
            </w:rPr>
            <w:t xml:space="preserve"> et al., 1993; </w:t>
          </w:r>
          <w:proofErr w:type="spellStart"/>
          <w:r w:rsidR="007A3662" w:rsidRPr="007A3662">
            <w:rPr>
              <w:rFonts w:eastAsia="Times New Roman" w:cs="Times New Roman"/>
              <w:color w:val="000000"/>
              <w:szCs w:val="22"/>
            </w:rPr>
            <w:t>Brussaard</w:t>
          </w:r>
          <w:proofErr w:type="spellEnd"/>
          <w:r w:rsidR="007A3662" w:rsidRPr="007A3662">
            <w:rPr>
              <w:rFonts w:eastAsia="Times New Roman" w:cs="Times New Roman"/>
              <w:color w:val="000000"/>
              <w:szCs w:val="22"/>
            </w:rPr>
            <w:t xml:space="preserve">, 1998; </w:t>
          </w:r>
          <w:proofErr w:type="spellStart"/>
          <w:r w:rsidR="007A3662" w:rsidRPr="007A3662">
            <w:rPr>
              <w:rFonts w:eastAsia="Times New Roman" w:cs="Times New Roman"/>
              <w:color w:val="000000"/>
              <w:szCs w:val="22"/>
            </w:rPr>
            <w:t>Halaj</w:t>
          </w:r>
          <w:proofErr w:type="spellEnd"/>
          <w:r w:rsidR="007A3662" w:rsidRPr="007A3662">
            <w:rPr>
              <w:rFonts w:eastAsia="Times New Roman" w:cs="Times New Roman"/>
              <w:color w:val="000000"/>
              <w:szCs w:val="22"/>
            </w:rPr>
            <w:t xml:space="preserve">, Peck and </w:t>
          </w:r>
          <w:proofErr w:type="spellStart"/>
          <w:r w:rsidR="007A3662" w:rsidRPr="007A3662">
            <w:rPr>
              <w:rFonts w:eastAsia="Times New Roman" w:cs="Times New Roman"/>
              <w:color w:val="000000"/>
              <w:szCs w:val="22"/>
            </w:rPr>
            <w:t>Niwa</w:t>
          </w:r>
          <w:proofErr w:type="spellEnd"/>
          <w:r w:rsidR="007A3662" w:rsidRPr="007A3662">
            <w:rPr>
              <w:rFonts w:eastAsia="Times New Roman" w:cs="Times New Roman"/>
              <w:color w:val="000000"/>
              <w:szCs w:val="22"/>
            </w:rPr>
            <w:t xml:space="preserve">, 2005; </w:t>
          </w:r>
          <w:proofErr w:type="spellStart"/>
          <w:r w:rsidR="007A3662" w:rsidRPr="007A3662">
            <w:rPr>
              <w:rFonts w:eastAsia="Times New Roman" w:cs="Times New Roman"/>
              <w:color w:val="000000"/>
              <w:szCs w:val="22"/>
            </w:rPr>
            <w:t>Schmelz</w:t>
          </w:r>
          <w:proofErr w:type="spellEnd"/>
          <w:r w:rsidR="007A3662" w:rsidRPr="007A3662">
            <w:rPr>
              <w:rFonts w:eastAsia="Times New Roman" w:cs="Times New Roman"/>
              <w:color w:val="000000"/>
              <w:szCs w:val="22"/>
            </w:rPr>
            <w:t xml:space="preserve"> et al., 2013, O’Connor, 1967)</w:t>
          </w:r>
        </w:sdtContent>
      </w:sdt>
      <w:r w:rsidRPr="000A0441">
        <w:rPr>
          <w:rFonts w:cs="Times New Roman"/>
          <w:szCs w:val="22"/>
        </w:rPr>
        <w:t xml:space="preserve">. </w:t>
      </w:r>
    </w:p>
    <w:p w14:paraId="5C2BB606" w14:textId="77777777" w:rsidR="005523BC" w:rsidRDefault="005523BC" w:rsidP="005523BC">
      <w:pPr>
        <w:spacing w:line="360" w:lineRule="auto"/>
        <w:jc w:val="both"/>
        <w:rPr>
          <w:rFonts w:cs="Times New Roman"/>
          <w:szCs w:val="22"/>
        </w:rPr>
      </w:pPr>
    </w:p>
    <w:p w14:paraId="13F2FB05" w14:textId="77777777" w:rsidR="005523BC" w:rsidRDefault="005523BC" w:rsidP="005523BC">
      <w:pPr>
        <w:spacing w:line="360" w:lineRule="auto"/>
        <w:jc w:val="both"/>
        <w:rPr>
          <w:rFonts w:cs="Times New Roman"/>
          <w:szCs w:val="22"/>
        </w:rPr>
      </w:pPr>
      <w:r w:rsidRPr="000A0441">
        <w:rPr>
          <w:rFonts w:cs="Times New Roman"/>
          <w:szCs w:val="22"/>
        </w:rPr>
        <w:t xml:space="preserve">This meta-analysis includes 639 observations, 364 of which are not subsets of lower taxonomic resolutions and thus used in main analysis. Of these 364, 221 were related to precipitation decreases (147 abundance and 71 diversity observations) and 236 were related to precipitation increases (105 abundance and 36 diversity observations). </w:t>
      </w:r>
    </w:p>
    <w:p w14:paraId="6B94A570" w14:textId="77777777" w:rsidR="005523BC" w:rsidRPr="000A0441" w:rsidRDefault="005523BC" w:rsidP="005523BC">
      <w:pPr>
        <w:spacing w:line="360" w:lineRule="auto"/>
        <w:jc w:val="both"/>
        <w:rPr>
          <w:rFonts w:cs="Times New Roman"/>
          <w:szCs w:val="22"/>
        </w:rPr>
      </w:pPr>
    </w:p>
    <w:p w14:paraId="409BA37D" w14:textId="77777777" w:rsidR="005523BC" w:rsidRPr="000A0441" w:rsidRDefault="005523BC" w:rsidP="005523BC">
      <w:pPr>
        <w:pStyle w:val="Heading2"/>
      </w:pPr>
      <w:bookmarkStart w:id="62" w:name="_Toc112416639"/>
      <w:bookmarkStart w:id="63" w:name="_Toc112416944"/>
      <w:commentRangeStart w:id="64"/>
      <w:commentRangeStart w:id="65"/>
      <w:r w:rsidRPr="000A0441">
        <w:t xml:space="preserve">External data extraction </w:t>
      </w:r>
      <w:commentRangeEnd w:id="64"/>
      <w:r w:rsidRPr="000A0441">
        <w:rPr>
          <w:rStyle w:val="CommentReference"/>
          <w:rFonts w:cs="Times New Roman"/>
        </w:rPr>
        <w:commentReference w:id="64"/>
      </w:r>
      <w:commentRangeEnd w:id="65"/>
      <w:r w:rsidRPr="000A0441">
        <w:rPr>
          <w:rStyle w:val="CommentReference"/>
          <w:rFonts w:cs="Times New Roman"/>
        </w:rPr>
        <w:commentReference w:id="65"/>
      </w:r>
      <w:bookmarkEnd w:id="62"/>
      <w:bookmarkEnd w:id="63"/>
    </w:p>
    <w:p w14:paraId="2DDBB82B" w14:textId="126F4DFE" w:rsidR="005523BC" w:rsidRPr="000A0441" w:rsidRDefault="005523BC" w:rsidP="005523BC">
      <w:pPr>
        <w:spacing w:line="360" w:lineRule="auto"/>
        <w:jc w:val="both"/>
        <w:rPr>
          <w:rFonts w:cs="Times New Roman"/>
          <w:szCs w:val="22"/>
        </w:rPr>
      </w:pPr>
      <w:r w:rsidRPr="000A0441">
        <w:rPr>
          <w:rFonts w:cs="Times New Roman"/>
          <w:szCs w:val="22"/>
        </w:rPr>
        <w:t xml:space="preserve">Missing and extra data was obtained using the raster and </w:t>
      </w:r>
      <w:proofErr w:type="spellStart"/>
      <w:r w:rsidRPr="000A0441">
        <w:rPr>
          <w:rFonts w:cs="Times New Roman"/>
          <w:szCs w:val="22"/>
        </w:rPr>
        <w:t>hwsdr</w:t>
      </w:r>
      <w:proofErr w:type="spellEnd"/>
      <w:r w:rsidRPr="000A0441">
        <w:rPr>
          <w:rFonts w:cs="Times New Roman"/>
          <w:szCs w:val="22"/>
        </w:rPr>
        <w:t xml:space="preserve"> package in R </w:t>
      </w:r>
      <w:sdt>
        <w:sdtPr>
          <w:rPr>
            <w:rFonts w:cs="Times New Roman"/>
            <w:color w:val="000000"/>
            <w:szCs w:val="22"/>
          </w:rPr>
          <w:tag w:val="MENDELEY_CITATION_v3_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"/>
          <w:id w:val="1756477492"/>
          <w:placeholder>
            <w:docPart w:val="C515EA41A9DCF24D96ED4BA41445B9BA"/>
          </w:placeholder>
        </w:sdtPr>
        <w:sdtContent>
          <w:r w:rsidR="007A3662" w:rsidRPr="007A3662">
            <w:rPr>
              <w:rFonts w:eastAsia="Times New Roman" w:cs="Times New Roman"/>
              <w:color w:val="000000"/>
              <w:szCs w:val="22"/>
            </w:rPr>
            <w:t>(</w:t>
          </w:r>
          <w:proofErr w:type="spellStart"/>
          <w:r w:rsidR="007A3662" w:rsidRPr="007A3662">
            <w:rPr>
              <w:rFonts w:eastAsia="Times New Roman" w:cs="Times New Roman"/>
              <w:color w:val="000000"/>
              <w:szCs w:val="22"/>
            </w:rPr>
            <w:t>Wieder</w:t>
          </w:r>
          <w:proofErr w:type="spellEnd"/>
          <w:r w:rsidR="007A3662" w:rsidRPr="007A3662">
            <w:rPr>
              <w:rFonts w:eastAsia="Times New Roman" w:cs="Times New Roman"/>
              <w:color w:val="000000"/>
              <w:szCs w:val="22"/>
            </w:rPr>
            <w:t xml:space="preserve"> et al., 2014</w:t>
          </w:r>
        </w:sdtContent>
      </w:sdt>
      <w:r w:rsidRPr="000A0441">
        <w:rPr>
          <w:rFonts w:cs="Times New Roman"/>
          <w:szCs w:val="22"/>
        </w:rPr>
        <w:t xml:space="preserve">; </w:t>
      </w:r>
      <w:proofErr w:type="spellStart"/>
      <w:r w:rsidRPr="000A0441">
        <w:rPr>
          <w:rFonts w:cs="Times New Roman"/>
          <w:b/>
          <w:bCs/>
          <w:szCs w:val="22"/>
        </w:rPr>
        <w:t>Hufkens</w:t>
      </w:r>
      <w:proofErr w:type="spellEnd"/>
      <w:r w:rsidRPr="000A0441">
        <w:rPr>
          <w:rFonts w:cs="Times New Roman"/>
          <w:b/>
          <w:bCs/>
          <w:szCs w:val="22"/>
        </w:rPr>
        <w:t>, 2021</w:t>
      </w:r>
      <w:r w:rsidRPr="000A0441">
        <w:rPr>
          <w:rFonts w:cs="Times New Roman"/>
          <w:szCs w:val="22"/>
        </w:rPr>
        <w:t xml:space="preserve">). Mean annual temperature and precipitation data were extracted from </w:t>
      </w:r>
      <w:hyperlink r:id="rId11" w:history="1">
        <w:r w:rsidRPr="000A0441">
          <w:rPr>
            <w:rStyle w:val="Hyperlink"/>
            <w:rFonts w:cs="Times New Roman"/>
            <w:szCs w:val="22"/>
          </w:rPr>
          <w:t>worldclim.org</w:t>
        </w:r>
      </w:hyperlink>
      <w:r w:rsidRPr="000A0441">
        <w:rPr>
          <w:rFonts w:cs="Times New Roman"/>
          <w:szCs w:val="22"/>
        </w:rPr>
        <w:t xml:space="preserve"> and soil properties (silt, sand, and clay content, pH, available water storage capacity (WSC), organic carbon, and bulk density) were extracted from the Harmonised World Soil Database (HWSD) </w:t>
      </w:r>
      <w:sdt>
        <w:sdtPr>
          <w:rPr>
            <w:rFonts w:cs="Times New Roman"/>
            <w:color w:val="000000"/>
            <w:szCs w:val="22"/>
          </w:rPr>
          <w:tag w:val="MENDELEY_CITATION_v3_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"/>
          <w:id w:val="1956285316"/>
          <w:placeholder>
            <w:docPart w:val="C515EA41A9DCF24D96ED4BA41445B9BA"/>
          </w:placeholder>
        </w:sdtPr>
        <w:sdtContent>
          <w:r w:rsidR="007A3662" w:rsidRPr="007A3662">
            <w:rPr>
              <w:rFonts w:eastAsia="Times New Roman"/>
              <w:color w:val="000000"/>
            </w:rPr>
            <w:t>(Fischer et al., 2006)</w:t>
          </w:r>
        </w:sdtContent>
      </w:sdt>
      <w:r w:rsidRPr="000A0441">
        <w:rPr>
          <w:rFonts w:cs="Times New Roman"/>
          <w:szCs w:val="22"/>
        </w:rPr>
        <w:t>. The site locations were plotted on a Whittaker biome diagram (</w:t>
      </w:r>
      <w:r w:rsidRPr="000A0441">
        <w:rPr>
          <w:rFonts w:cs="Times New Roman"/>
          <w:b/>
          <w:bCs/>
          <w:szCs w:val="22"/>
        </w:rPr>
        <w:t>Stefan and Levin, 2022</w:t>
      </w:r>
      <w:r w:rsidRPr="000A0441">
        <w:rPr>
          <w:rFonts w:cs="Times New Roman"/>
          <w:szCs w:val="22"/>
        </w:rPr>
        <w:t xml:space="preserve">) using the </w:t>
      </w:r>
      <w:proofErr w:type="spellStart"/>
      <w:r w:rsidRPr="000A0441">
        <w:rPr>
          <w:rFonts w:cs="Times New Roman"/>
          <w:szCs w:val="22"/>
        </w:rPr>
        <w:t>plotbiomes</w:t>
      </w:r>
      <w:proofErr w:type="spellEnd"/>
      <w:r w:rsidRPr="000A0441">
        <w:rPr>
          <w:rFonts w:cs="Times New Roman"/>
          <w:szCs w:val="22"/>
        </w:rPr>
        <w:t xml:space="preserve"> R package and on terrestrial ecoregions using ArcGIS 10.3.1. </w:t>
      </w:r>
      <w:sdt>
        <w:sdtPr>
          <w:rPr>
            <w:rFonts w:cs="Times New Roman"/>
            <w:color w:val="000000"/>
            <w:szCs w:val="22"/>
          </w:rPr>
          <w:tag w:val="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"/>
          <w:id w:val="-645664356"/>
          <w:placeholder>
            <w:docPart w:val="D4212F0FBFBC6F40A38C7130E0034F19"/>
          </w:placeholder>
        </w:sdtPr>
        <w:sdtContent>
          <w:r w:rsidR="007A3662" w:rsidRPr="007A3662">
            <w:rPr>
              <w:rFonts w:eastAsia="Times New Roman"/>
              <w:color w:val="000000"/>
            </w:rPr>
            <w:t>(</w:t>
          </w:r>
          <w:proofErr w:type="spellStart"/>
          <w:r w:rsidR="007A3662" w:rsidRPr="007A3662">
            <w:rPr>
              <w:rFonts w:eastAsia="Times New Roman"/>
              <w:color w:val="000000"/>
            </w:rPr>
            <w:t>Dinerstein</w:t>
          </w:r>
          <w:proofErr w:type="spellEnd"/>
          <w:r w:rsidR="007A3662" w:rsidRPr="007A3662">
            <w:rPr>
              <w:rFonts w:eastAsia="Times New Roman"/>
              <w:color w:val="000000"/>
            </w:rPr>
            <w:t xml:space="preserve"> et al., 2017)</w:t>
          </w:r>
        </w:sdtContent>
      </w:sdt>
      <w:r w:rsidRPr="000A0441">
        <w:rPr>
          <w:rFonts w:eastAsia="Times New Roman" w:cs="Times New Roman"/>
          <w:sz w:val="20"/>
          <w:szCs w:val="20"/>
          <w:lang w:eastAsia="en-GB"/>
        </w:rPr>
        <w:t xml:space="preserve">. </w:t>
      </w:r>
    </w:p>
    <w:p w14:paraId="61352794" w14:textId="77777777" w:rsidR="005523BC" w:rsidRPr="000A0441" w:rsidRDefault="005523BC" w:rsidP="005523BC">
      <w:pPr>
        <w:spacing w:line="360" w:lineRule="auto"/>
        <w:rPr>
          <w:rFonts w:cs="Times New Roman"/>
          <w:i/>
          <w:iCs/>
          <w:color w:val="000000" w:themeColor="text1"/>
          <w:sz w:val="20"/>
          <w:szCs w:val="20"/>
        </w:rPr>
      </w:pPr>
      <w:r w:rsidRPr="000A0441">
        <w:rPr>
          <w:rFonts w:cs="Times New Roman"/>
          <w:color w:val="000000" w:themeColor="text1"/>
          <w:sz w:val="20"/>
          <w:szCs w:val="20"/>
        </w:rPr>
        <w:br w:type="page"/>
      </w:r>
    </w:p>
    <w:p w14:paraId="4F3C506D" w14:textId="77777777" w:rsidR="005523BC" w:rsidRPr="000A0441" w:rsidRDefault="005523BC" w:rsidP="005523BC">
      <w:pPr>
        <w:pStyle w:val="Caption"/>
        <w:keepNext/>
        <w:rPr>
          <w:rFonts w:cs="Times New Roman"/>
          <w:color w:val="000000" w:themeColor="text1"/>
          <w:sz w:val="20"/>
          <w:szCs w:val="20"/>
        </w:rPr>
      </w:pPr>
      <w:bookmarkStart w:id="66" w:name="_Ref112341014"/>
      <w:bookmarkStart w:id="67" w:name="_Toc112413803"/>
      <w:bookmarkStart w:id="68" w:name="_Toc112414656"/>
      <w:commentRangeStart w:id="69"/>
      <w:r w:rsidRPr="000A0441">
        <w:rPr>
          <w:rFonts w:cs="Times New Roman"/>
          <w:color w:val="000000" w:themeColor="text1"/>
          <w:sz w:val="20"/>
          <w:szCs w:val="20"/>
        </w:rPr>
        <w:lastRenderedPageBreak/>
        <w:t xml:space="preserve">Table </w:t>
      </w:r>
      <w:r w:rsidRPr="000A0441">
        <w:rPr>
          <w:rFonts w:cs="Times New Roman"/>
          <w:color w:val="000000" w:themeColor="text1"/>
          <w:sz w:val="20"/>
          <w:szCs w:val="20"/>
        </w:rPr>
        <w:fldChar w:fldCharType="begin"/>
      </w:r>
      <w:r w:rsidRPr="000A0441">
        <w:rPr>
          <w:rFonts w:cs="Times New Roman"/>
          <w:color w:val="000000" w:themeColor="text1"/>
          <w:sz w:val="20"/>
          <w:szCs w:val="20"/>
        </w:rPr>
        <w:instrText xml:space="preserve"> SEQ Table \* ARABIC </w:instrText>
      </w:r>
      <w:r w:rsidRPr="000A0441">
        <w:rPr>
          <w:rFonts w:cs="Times New Roman"/>
          <w:color w:val="000000" w:themeColor="text1"/>
          <w:sz w:val="20"/>
          <w:szCs w:val="20"/>
        </w:rPr>
        <w:fldChar w:fldCharType="separate"/>
      </w:r>
      <w:r w:rsidRPr="000A0441">
        <w:rPr>
          <w:rFonts w:cs="Times New Roman"/>
          <w:noProof/>
          <w:color w:val="000000" w:themeColor="text1"/>
          <w:sz w:val="20"/>
          <w:szCs w:val="20"/>
        </w:rPr>
        <w:t>2</w:t>
      </w:r>
      <w:r w:rsidRPr="000A0441">
        <w:rPr>
          <w:rFonts w:cs="Times New Roman"/>
          <w:color w:val="000000" w:themeColor="text1"/>
          <w:sz w:val="20"/>
          <w:szCs w:val="20"/>
        </w:rPr>
        <w:fldChar w:fldCharType="end"/>
      </w:r>
      <w:bookmarkEnd w:id="59"/>
      <w:bookmarkEnd w:id="66"/>
      <w:r w:rsidRPr="000A0441">
        <w:rPr>
          <w:rFonts w:cs="Times New Roman"/>
          <w:color w:val="000000" w:themeColor="text1"/>
          <w:sz w:val="20"/>
          <w:szCs w:val="20"/>
        </w:rPr>
        <w:t>. Meta-data extracted from each study considered suitable for quantitative synthesis</w:t>
      </w:r>
      <w:bookmarkEnd w:id="67"/>
      <w:bookmarkEnd w:id="68"/>
      <w:r w:rsidRPr="000A0441">
        <w:rPr>
          <w:rFonts w:cs="Times New Roman"/>
          <w:color w:val="000000" w:themeColor="text1"/>
          <w:sz w:val="20"/>
          <w:szCs w:val="20"/>
        </w:rPr>
        <w:t xml:space="preserve"> </w:t>
      </w:r>
      <w:commentRangeEnd w:id="69"/>
      <w:r w:rsidR="00B233E3">
        <w:rPr>
          <w:rStyle w:val="CommentReference"/>
          <w:i w:val="0"/>
          <w:iCs w:val="0"/>
          <w:color w:val="auto"/>
        </w:rPr>
        <w:commentReference w:id="69"/>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049"/>
      </w:tblGrid>
      <w:tr w:rsidR="005523BC" w:rsidRPr="000A0441" w14:paraId="04490155" w14:textId="77777777" w:rsidTr="00CB3ACF">
        <w:trPr>
          <w:trHeight w:val="320"/>
        </w:trPr>
        <w:tc>
          <w:tcPr>
            <w:tcW w:w="2977" w:type="dxa"/>
            <w:tcBorders>
              <w:top w:val="single" w:sz="4" w:space="0" w:color="auto"/>
              <w:bottom w:val="single" w:sz="4" w:space="0" w:color="auto"/>
            </w:tcBorders>
            <w:noWrap/>
            <w:hideMark/>
          </w:tcPr>
          <w:p w14:paraId="57E64282" w14:textId="77777777" w:rsidR="005523BC" w:rsidRPr="000A0441" w:rsidRDefault="005523BC" w:rsidP="00CB3ACF">
            <w:pPr>
              <w:spacing w:line="360" w:lineRule="auto"/>
              <w:rPr>
                <w:rFonts w:cs="Times New Roman"/>
                <w:b/>
                <w:bCs/>
                <w:szCs w:val="22"/>
              </w:rPr>
            </w:pPr>
            <w:r w:rsidRPr="000A0441">
              <w:rPr>
                <w:rFonts w:cs="Times New Roman"/>
                <w:b/>
                <w:bCs/>
                <w:szCs w:val="22"/>
              </w:rPr>
              <w:t xml:space="preserve">Metadata Extracted </w:t>
            </w:r>
          </w:p>
        </w:tc>
        <w:tc>
          <w:tcPr>
            <w:tcW w:w="6049" w:type="dxa"/>
            <w:tcBorders>
              <w:top w:val="single" w:sz="4" w:space="0" w:color="auto"/>
              <w:bottom w:val="single" w:sz="4" w:space="0" w:color="auto"/>
            </w:tcBorders>
            <w:noWrap/>
            <w:hideMark/>
          </w:tcPr>
          <w:p w14:paraId="3792580F"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Detailed description</w:t>
            </w:r>
          </w:p>
        </w:tc>
      </w:tr>
      <w:tr w:rsidR="005523BC" w:rsidRPr="000A0441" w14:paraId="7A9BA6DA" w14:textId="77777777" w:rsidTr="00CB3ACF">
        <w:trPr>
          <w:trHeight w:val="320"/>
        </w:trPr>
        <w:tc>
          <w:tcPr>
            <w:tcW w:w="2977" w:type="dxa"/>
            <w:tcBorders>
              <w:top w:val="single" w:sz="4" w:space="0" w:color="auto"/>
              <w:bottom w:val="nil"/>
            </w:tcBorders>
            <w:noWrap/>
            <w:hideMark/>
          </w:tcPr>
          <w:p w14:paraId="7FC4D119" w14:textId="77777777" w:rsidR="005523BC" w:rsidRPr="000A0441" w:rsidRDefault="005523BC" w:rsidP="00CB3ACF">
            <w:pPr>
              <w:spacing w:line="360" w:lineRule="auto"/>
              <w:rPr>
                <w:rFonts w:cs="Times New Roman"/>
                <w:szCs w:val="22"/>
              </w:rPr>
            </w:pPr>
            <w:r w:rsidRPr="000A0441">
              <w:rPr>
                <w:rFonts w:cs="Times New Roman"/>
                <w:szCs w:val="22"/>
              </w:rPr>
              <w:t>Response parameter</w:t>
            </w:r>
          </w:p>
        </w:tc>
        <w:tc>
          <w:tcPr>
            <w:tcW w:w="6049" w:type="dxa"/>
            <w:tcBorders>
              <w:top w:val="single" w:sz="4" w:space="0" w:color="auto"/>
              <w:bottom w:val="nil"/>
            </w:tcBorders>
            <w:noWrap/>
            <w:hideMark/>
          </w:tcPr>
          <w:p w14:paraId="3C96A744" w14:textId="77777777" w:rsidR="005523BC" w:rsidRPr="000A0441" w:rsidRDefault="005523BC" w:rsidP="00CB3ACF">
            <w:pPr>
              <w:spacing w:line="360" w:lineRule="auto"/>
              <w:jc w:val="both"/>
              <w:rPr>
                <w:rFonts w:cs="Times New Roman"/>
                <w:szCs w:val="22"/>
              </w:rPr>
            </w:pPr>
            <w:r w:rsidRPr="000A0441">
              <w:rPr>
                <w:rFonts w:cs="Times New Roman"/>
                <w:szCs w:val="22"/>
              </w:rPr>
              <w:t>Density/abundance, richness, other diversity metrics, evenness, community composition.</w:t>
            </w:r>
          </w:p>
        </w:tc>
      </w:tr>
      <w:tr w:rsidR="005523BC" w:rsidRPr="000A0441" w14:paraId="0035B751" w14:textId="77777777" w:rsidTr="00CB3ACF">
        <w:trPr>
          <w:trHeight w:val="320"/>
        </w:trPr>
        <w:tc>
          <w:tcPr>
            <w:tcW w:w="2977" w:type="dxa"/>
            <w:tcBorders>
              <w:top w:val="nil"/>
              <w:bottom w:val="nil"/>
            </w:tcBorders>
            <w:noWrap/>
          </w:tcPr>
          <w:p w14:paraId="405D0084" w14:textId="77777777" w:rsidR="005523BC" w:rsidRPr="000A0441" w:rsidRDefault="005523BC" w:rsidP="00CB3ACF">
            <w:pPr>
              <w:spacing w:line="360" w:lineRule="auto"/>
              <w:rPr>
                <w:rFonts w:cs="Times New Roman"/>
                <w:szCs w:val="22"/>
              </w:rPr>
            </w:pPr>
            <w:r w:rsidRPr="000A0441">
              <w:rPr>
                <w:rFonts w:cs="Times New Roman"/>
                <w:szCs w:val="22"/>
              </w:rPr>
              <w:t>Disturbance type</w:t>
            </w:r>
          </w:p>
        </w:tc>
        <w:tc>
          <w:tcPr>
            <w:tcW w:w="6049" w:type="dxa"/>
            <w:tcBorders>
              <w:top w:val="nil"/>
              <w:bottom w:val="nil"/>
            </w:tcBorders>
            <w:noWrap/>
          </w:tcPr>
          <w:p w14:paraId="4AE9A397" w14:textId="77777777" w:rsidR="005523BC" w:rsidRPr="000A0441" w:rsidRDefault="005523BC" w:rsidP="00CB3ACF">
            <w:pPr>
              <w:spacing w:line="360" w:lineRule="auto"/>
              <w:jc w:val="both"/>
              <w:rPr>
                <w:rFonts w:cs="Times New Roman"/>
                <w:szCs w:val="22"/>
              </w:rPr>
            </w:pPr>
            <w:r w:rsidRPr="000A0441">
              <w:rPr>
                <w:rFonts w:cs="Times New Roman"/>
                <w:szCs w:val="22"/>
              </w:rPr>
              <w:t>Precipitation increases or decreases.</w:t>
            </w:r>
          </w:p>
        </w:tc>
      </w:tr>
      <w:tr w:rsidR="005523BC" w:rsidRPr="000A0441" w14:paraId="0F1E51AC" w14:textId="77777777" w:rsidTr="00CB3ACF">
        <w:trPr>
          <w:trHeight w:val="320"/>
        </w:trPr>
        <w:tc>
          <w:tcPr>
            <w:tcW w:w="2977" w:type="dxa"/>
            <w:tcBorders>
              <w:top w:val="nil"/>
            </w:tcBorders>
            <w:noWrap/>
            <w:hideMark/>
          </w:tcPr>
          <w:p w14:paraId="27C661A3" w14:textId="77777777" w:rsidR="005523BC" w:rsidRPr="000A0441" w:rsidRDefault="005523BC" w:rsidP="00CB3ACF">
            <w:pPr>
              <w:spacing w:line="360" w:lineRule="auto"/>
              <w:rPr>
                <w:rFonts w:cs="Times New Roman"/>
                <w:szCs w:val="22"/>
              </w:rPr>
            </w:pPr>
            <w:r w:rsidRPr="000A0441">
              <w:rPr>
                <w:rFonts w:cs="Times New Roman"/>
                <w:szCs w:val="22"/>
              </w:rPr>
              <w:t>Taxonomic group</w:t>
            </w:r>
          </w:p>
        </w:tc>
        <w:tc>
          <w:tcPr>
            <w:tcW w:w="6049" w:type="dxa"/>
            <w:tcBorders>
              <w:top w:val="nil"/>
            </w:tcBorders>
            <w:noWrap/>
            <w:hideMark/>
          </w:tcPr>
          <w:p w14:paraId="009C8170" w14:textId="77777777" w:rsidR="005523BC" w:rsidRPr="000A0441" w:rsidRDefault="005523BC" w:rsidP="00CB3ACF">
            <w:pPr>
              <w:spacing w:line="360" w:lineRule="auto"/>
              <w:jc w:val="both"/>
              <w:rPr>
                <w:rFonts w:cs="Times New Roman"/>
                <w:szCs w:val="22"/>
              </w:rPr>
            </w:pPr>
            <w:r w:rsidRPr="000A0441">
              <w:rPr>
                <w:rFonts w:cs="Times New Roman"/>
                <w:szCs w:val="22"/>
              </w:rPr>
              <w:t xml:space="preserve">Taxonomic group of </w:t>
            </w:r>
            <w:proofErr w:type="gramStart"/>
            <w:r w:rsidRPr="000A0441">
              <w:rPr>
                <w:rFonts w:cs="Times New Roman"/>
                <w:szCs w:val="22"/>
              </w:rPr>
              <w:t>organism</w:t>
            </w:r>
            <w:proofErr w:type="gramEnd"/>
            <w:r w:rsidRPr="000A0441">
              <w:rPr>
                <w:rFonts w:cs="Times New Roman"/>
                <w:szCs w:val="22"/>
              </w:rPr>
              <w:t>.</w:t>
            </w:r>
          </w:p>
        </w:tc>
      </w:tr>
      <w:tr w:rsidR="005523BC" w:rsidRPr="000A0441" w14:paraId="04F5B14C" w14:textId="77777777" w:rsidTr="00CB3ACF">
        <w:trPr>
          <w:trHeight w:val="320"/>
        </w:trPr>
        <w:tc>
          <w:tcPr>
            <w:tcW w:w="2977" w:type="dxa"/>
            <w:noWrap/>
            <w:hideMark/>
          </w:tcPr>
          <w:p w14:paraId="192FFEDE" w14:textId="77777777" w:rsidR="005523BC" w:rsidRPr="000A0441" w:rsidRDefault="005523BC" w:rsidP="00CB3ACF">
            <w:pPr>
              <w:spacing w:line="360" w:lineRule="auto"/>
              <w:rPr>
                <w:rFonts w:cs="Times New Roman"/>
                <w:szCs w:val="22"/>
              </w:rPr>
            </w:pPr>
            <w:r w:rsidRPr="000A0441">
              <w:rPr>
                <w:rFonts w:cs="Times New Roman"/>
                <w:szCs w:val="22"/>
              </w:rPr>
              <w:t>Trophic group</w:t>
            </w:r>
          </w:p>
        </w:tc>
        <w:tc>
          <w:tcPr>
            <w:tcW w:w="6049" w:type="dxa"/>
            <w:noWrap/>
            <w:hideMark/>
          </w:tcPr>
          <w:p w14:paraId="61513F49" w14:textId="77777777" w:rsidR="005523BC" w:rsidRPr="000A0441" w:rsidRDefault="005523BC" w:rsidP="00CB3ACF">
            <w:pPr>
              <w:spacing w:line="360" w:lineRule="auto"/>
              <w:jc w:val="both"/>
              <w:rPr>
                <w:rFonts w:cs="Times New Roman"/>
                <w:szCs w:val="22"/>
              </w:rPr>
            </w:pPr>
            <w:r w:rsidRPr="000A0441">
              <w:rPr>
                <w:rFonts w:cs="Times New Roman"/>
                <w:szCs w:val="22"/>
              </w:rPr>
              <w:t>The trophic of the taxonomic group the data refers to. If not detailed in study, defined from literature.</w:t>
            </w:r>
          </w:p>
        </w:tc>
      </w:tr>
      <w:tr w:rsidR="005523BC" w:rsidRPr="000A0441" w14:paraId="4740BC19" w14:textId="77777777" w:rsidTr="00CB3ACF">
        <w:trPr>
          <w:trHeight w:val="320"/>
        </w:trPr>
        <w:tc>
          <w:tcPr>
            <w:tcW w:w="2977" w:type="dxa"/>
            <w:noWrap/>
            <w:hideMark/>
          </w:tcPr>
          <w:p w14:paraId="609F5D44" w14:textId="77777777" w:rsidR="005523BC" w:rsidRPr="000A0441" w:rsidRDefault="005523BC" w:rsidP="00CB3ACF">
            <w:pPr>
              <w:spacing w:line="360" w:lineRule="auto"/>
              <w:rPr>
                <w:rFonts w:cs="Times New Roman"/>
                <w:szCs w:val="22"/>
              </w:rPr>
            </w:pPr>
            <w:r w:rsidRPr="000A0441">
              <w:rPr>
                <w:rFonts w:cs="Times New Roman"/>
                <w:szCs w:val="22"/>
              </w:rPr>
              <w:t xml:space="preserve">Latitude and Longitude </w:t>
            </w:r>
          </w:p>
        </w:tc>
        <w:tc>
          <w:tcPr>
            <w:tcW w:w="6049" w:type="dxa"/>
            <w:noWrap/>
            <w:hideMark/>
          </w:tcPr>
          <w:p w14:paraId="5CC9DD6E" w14:textId="77777777" w:rsidR="005523BC" w:rsidRPr="000A0441" w:rsidRDefault="005523BC" w:rsidP="00CB3ACF">
            <w:pPr>
              <w:spacing w:line="360" w:lineRule="auto"/>
              <w:jc w:val="both"/>
              <w:rPr>
                <w:rFonts w:cs="Times New Roman"/>
                <w:szCs w:val="22"/>
              </w:rPr>
            </w:pPr>
            <w:r w:rsidRPr="000A0441">
              <w:rPr>
                <w:rFonts w:cs="Times New Roman"/>
                <w:szCs w:val="22"/>
              </w:rPr>
              <w:t>The latitude and longitude of the site.</w:t>
            </w:r>
          </w:p>
        </w:tc>
      </w:tr>
      <w:tr w:rsidR="005523BC" w:rsidRPr="000A0441" w14:paraId="3F05FCE3" w14:textId="77777777" w:rsidTr="00CB3ACF">
        <w:trPr>
          <w:trHeight w:val="320"/>
        </w:trPr>
        <w:tc>
          <w:tcPr>
            <w:tcW w:w="2977" w:type="dxa"/>
            <w:noWrap/>
            <w:hideMark/>
          </w:tcPr>
          <w:p w14:paraId="197CDD95" w14:textId="77777777" w:rsidR="005523BC" w:rsidRPr="000A0441" w:rsidRDefault="005523BC" w:rsidP="00CB3ACF">
            <w:pPr>
              <w:spacing w:line="360" w:lineRule="auto"/>
              <w:rPr>
                <w:rFonts w:cs="Times New Roman"/>
                <w:szCs w:val="22"/>
              </w:rPr>
            </w:pPr>
            <w:r w:rsidRPr="000A0441">
              <w:rPr>
                <w:rFonts w:cs="Times New Roman"/>
                <w:szCs w:val="22"/>
              </w:rPr>
              <w:t>Mean Annual Precipitation</w:t>
            </w:r>
          </w:p>
        </w:tc>
        <w:tc>
          <w:tcPr>
            <w:tcW w:w="6049" w:type="dxa"/>
            <w:noWrap/>
            <w:hideMark/>
          </w:tcPr>
          <w:p w14:paraId="664D5014" w14:textId="77777777" w:rsidR="005523BC" w:rsidRPr="000A0441" w:rsidRDefault="005523BC" w:rsidP="00CB3ACF">
            <w:pPr>
              <w:spacing w:line="360" w:lineRule="auto"/>
              <w:jc w:val="both"/>
              <w:rPr>
                <w:rFonts w:cs="Times New Roman"/>
                <w:szCs w:val="22"/>
              </w:rPr>
            </w:pPr>
            <w:r w:rsidRPr="000A0441">
              <w:rPr>
                <w:rFonts w:cs="Times New Roman"/>
                <w:szCs w:val="22"/>
              </w:rPr>
              <w:t>The mean annual precipitation in mm as reported in the study.</w:t>
            </w:r>
          </w:p>
        </w:tc>
      </w:tr>
      <w:tr w:rsidR="005523BC" w:rsidRPr="000A0441" w14:paraId="7B5B96A8" w14:textId="77777777" w:rsidTr="00CB3ACF">
        <w:trPr>
          <w:trHeight w:val="320"/>
        </w:trPr>
        <w:tc>
          <w:tcPr>
            <w:tcW w:w="2977" w:type="dxa"/>
            <w:noWrap/>
            <w:hideMark/>
          </w:tcPr>
          <w:p w14:paraId="63C36056" w14:textId="77777777" w:rsidR="005523BC" w:rsidRPr="000A0441" w:rsidRDefault="005523BC" w:rsidP="00CB3ACF">
            <w:pPr>
              <w:spacing w:line="360" w:lineRule="auto"/>
              <w:rPr>
                <w:rFonts w:cs="Times New Roman"/>
                <w:szCs w:val="22"/>
              </w:rPr>
            </w:pPr>
            <w:r w:rsidRPr="000A0441">
              <w:rPr>
                <w:rFonts w:cs="Times New Roman"/>
                <w:szCs w:val="22"/>
              </w:rPr>
              <w:t>Mean Annual Temperature</w:t>
            </w:r>
          </w:p>
        </w:tc>
        <w:tc>
          <w:tcPr>
            <w:tcW w:w="6049" w:type="dxa"/>
            <w:noWrap/>
            <w:hideMark/>
          </w:tcPr>
          <w:p w14:paraId="5953B535" w14:textId="77777777" w:rsidR="005523BC" w:rsidRPr="000A0441" w:rsidRDefault="005523BC" w:rsidP="00CB3ACF">
            <w:pPr>
              <w:spacing w:line="360" w:lineRule="auto"/>
              <w:jc w:val="both"/>
              <w:rPr>
                <w:rFonts w:cs="Times New Roman"/>
                <w:szCs w:val="22"/>
              </w:rPr>
            </w:pPr>
            <w:r w:rsidRPr="000A0441">
              <w:rPr>
                <w:rFonts w:cs="Times New Roman"/>
                <w:szCs w:val="22"/>
              </w:rPr>
              <w:t>The mean annual temperature in °C as reported in the study.</w:t>
            </w:r>
          </w:p>
        </w:tc>
      </w:tr>
      <w:tr w:rsidR="005523BC" w:rsidRPr="000A0441" w14:paraId="2D3CC488" w14:textId="77777777" w:rsidTr="00CB3ACF">
        <w:trPr>
          <w:trHeight w:val="320"/>
        </w:trPr>
        <w:tc>
          <w:tcPr>
            <w:tcW w:w="2977" w:type="dxa"/>
            <w:noWrap/>
            <w:hideMark/>
          </w:tcPr>
          <w:p w14:paraId="03AF9429" w14:textId="77777777" w:rsidR="005523BC" w:rsidRPr="000A0441" w:rsidRDefault="005523BC" w:rsidP="00CB3ACF">
            <w:pPr>
              <w:spacing w:line="360" w:lineRule="auto"/>
              <w:rPr>
                <w:rFonts w:cs="Times New Roman"/>
                <w:szCs w:val="22"/>
              </w:rPr>
            </w:pPr>
            <w:r w:rsidRPr="000A0441">
              <w:rPr>
                <w:rFonts w:cs="Times New Roman"/>
                <w:szCs w:val="22"/>
              </w:rPr>
              <w:t>Month sampling was done</w:t>
            </w:r>
          </w:p>
        </w:tc>
        <w:tc>
          <w:tcPr>
            <w:tcW w:w="6049" w:type="dxa"/>
            <w:noWrap/>
            <w:hideMark/>
          </w:tcPr>
          <w:p w14:paraId="01D39661" w14:textId="77777777" w:rsidR="005523BC" w:rsidRPr="000A0441" w:rsidRDefault="005523BC" w:rsidP="00CB3ACF">
            <w:pPr>
              <w:spacing w:line="360" w:lineRule="auto"/>
              <w:jc w:val="both"/>
              <w:rPr>
                <w:rFonts w:cs="Times New Roman"/>
                <w:szCs w:val="22"/>
              </w:rPr>
            </w:pPr>
            <w:r w:rsidRPr="000A0441">
              <w:rPr>
                <w:rFonts w:cs="Times New Roman"/>
                <w:szCs w:val="22"/>
              </w:rPr>
              <w:t>The calendar month in which sampling was undertaken.</w:t>
            </w:r>
          </w:p>
        </w:tc>
      </w:tr>
      <w:tr w:rsidR="005523BC" w:rsidRPr="000A0441" w14:paraId="56905C08" w14:textId="77777777" w:rsidTr="00CB3ACF">
        <w:trPr>
          <w:trHeight w:val="320"/>
        </w:trPr>
        <w:tc>
          <w:tcPr>
            <w:tcW w:w="2977" w:type="dxa"/>
            <w:noWrap/>
            <w:hideMark/>
          </w:tcPr>
          <w:p w14:paraId="0F4C5F37" w14:textId="77777777" w:rsidR="005523BC" w:rsidRPr="000A0441" w:rsidRDefault="005523BC" w:rsidP="00CB3ACF">
            <w:pPr>
              <w:spacing w:line="360" w:lineRule="auto"/>
              <w:rPr>
                <w:rFonts w:cs="Times New Roman"/>
                <w:szCs w:val="22"/>
              </w:rPr>
            </w:pPr>
            <w:r w:rsidRPr="000A0441">
              <w:rPr>
                <w:rFonts w:cs="Times New Roman"/>
                <w:szCs w:val="22"/>
              </w:rPr>
              <w:t>Season sampled</w:t>
            </w:r>
          </w:p>
        </w:tc>
        <w:tc>
          <w:tcPr>
            <w:tcW w:w="6049" w:type="dxa"/>
            <w:noWrap/>
            <w:hideMark/>
          </w:tcPr>
          <w:p w14:paraId="7FED883C" w14:textId="77777777" w:rsidR="005523BC" w:rsidRPr="000A0441" w:rsidRDefault="005523BC" w:rsidP="00CB3ACF">
            <w:pPr>
              <w:spacing w:line="360" w:lineRule="auto"/>
              <w:jc w:val="both"/>
              <w:rPr>
                <w:rFonts w:cs="Times New Roman"/>
                <w:szCs w:val="22"/>
              </w:rPr>
            </w:pPr>
            <w:r w:rsidRPr="000A0441">
              <w:rPr>
                <w:rFonts w:cs="Times New Roman"/>
                <w:szCs w:val="22"/>
              </w:rPr>
              <w:t>The season in which sampling was undertaken. </w:t>
            </w:r>
          </w:p>
        </w:tc>
      </w:tr>
      <w:tr w:rsidR="005523BC" w:rsidRPr="000A0441" w14:paraId="0E966291" w14:textId="77777777" w:rsidTr="00CB3ACF">
        <w:trPr>
          <w:trHeight w:val="320"/>
        </w:trPr>
        <w:tc>
          <w:tcPr>
            <w:tcW w:w="2977" w:type="dxa"/>
            <w:noWrap/>
          </w:tcPr>
          <w:p w14:paraId="7B279105" w14:textId="77777777" w:rsidR="005523BC" w:rsidRPr="000A0441" w:rsidRDefault="005523BC" w:rsidP="00CB3ACF">
            <w:pPr>
              <w:spacing w:line="360" w:lineRule="auto"/>
              <w:rPr>
                <w:rFonts w:cs="Times New Roman"/>
                <w:szCs w:val="22"/>
              </w:rPr>
            </w:pPr>
            <w:r w:rsidRPr="000A0441">
              <w:rPr>
                <w:rFonts w:cs="Times New Roman"/>
                <w:szCs w:val="22"/>
              </w:rPr>
              <w:t>Forest biome</w:t>
            </w:r>
          </w:p>
        </w:tc>
        <w:tc>
          <w:tcPr>
            <w:tcW w:w="6049" w:type="dxa"/>
            <w:noWrap/>
          </w:tcPr>
          <w:p w14:paraId="37F35F28" w14:textId="77777777" w:rsidR="005523BC" w:rsidRPr="000A0441" w:rsidRDefault="005523BC" w:rsidP="00CB3ACF">
            <w:pPr>
              <w:spacing w:line="360" w:lineRule="auto"/>
              <w:jc w:val="both"/>
              <w:rPr>
                <w:rFonts w:cs="Times New Roman"/>
                <w:szCs w:val="22"/>
              </w:rPr>
            </w:pPr>
            <w:r w:rsidRPr="000A0441">
              <w:rPr>
                <w:rFonts w:cs="Times New Roman"/>
                <w:szCs w:val="22"/>
              </w:rPr>
              <w:t>Ecosystem classified as boreal forest, temperate seasonal forest or tropical forest.</w:t>
            </w:r>
          </w:p>
        </w:tc>
      </w:tr>
      <w:tr w:rsidR="005523BC" w:rsidRPr="000A0441" w14:paraId="166A4FED" w14:textId="77777777" w:rsidTr="00CB3ACF">
        <w:trPr>
          <w:trHeight w:val="320"/>
        </w:trPr>
        <w:tc>
          <w:tcPr>
            <w:tcW w:w="2977" w:type="dxa"/>
            <w:noWrap/>
            <w:hideMark/>
          </w:tcPr>
          <w:p w14:paraId="3A5010C5" w14:textId="77777777" w:rsidR="005523BC" w:rsidRPr="000A0441" w:rsidRDefault="005523BC" w:rsidP="00CB3ACF">
            <w:pPr>
              <w:spacing w:line="360" w:lineRule="auto"/>
              <w:rPr>
                <w:rFonts w:cs="Times New Roman"/>
                <w:szCs w:val="22"/>
              </w:rPr>
            </w:pPr>
            <w:r w:rsidRPr="000A0441">
              <w:rPr>
                <w:rFonts w:cs="Times New Roman"/>
                <w:szCs w:val="22"/>
              </w:rPr>
              <w:t>Coniferous/deciduous </w:t>
            </w:r>
          </w:p>
        </w:tc>
        <w:tc>
          <w:tcPr>
            <w:tcW w:w="6049" w:type="dxa"/>
            <w:noWrap/>
            <w:hideMark/>
          </w:tcPr>
          <w:p w14:paraId="2CA022F8" w14:textId="77777777" w:rsidR="005523BC" w:rsidRPr="000A0441" w:rsidRDefault="005523BC" w:rsidP="00CB3ACF">
            <w:pPr>
              <w:spacing w:line="360" w:lineRule="auto"/>
              <w:jc w:val="both"/>
              <w:rPr>
                <w:rFonts w:cs="Times New Roman"/>
                <w:szCs w:val="22"/>
              </w:rPr>
            </w:pPr>
            <w:r w:rsidRPr="000A0441">
              <w:rPr>
                <w:rFonts w:cs="Times New Roman"/>
                <w:szCs w:val="22"/>
              </w:rPr>
              <w:t>Whether the dominant species in the forest site studied was coniferous or deciduous.</w:t>
            </w:r>
          </w:p>
        </w:tc>
      </w:tr>
      <w:tr w:rsidR="005523BC" w:rsidRPr="000A0441" w14:paraId="16E2335B" w14:textId="77777777" w:rsidTr="00CB3ACF">
        <w:trPr>
          <w:trHeight w:val="320"/>
        </w:trPr>
        <w:tc>
          <w:tcPr>
            <w:tcW w:w="2977" w:type="dxa"/>
            <w:noWrap/>
            <w:hideMark/>
          </w:tcPr>
          <w:p w14:paraId="0788E3AF" w14:textId="77777777" w:rsidR="005523BC" w:rsidRPr="000A0441" w:rsidRDefault="005523BC" w:rsidP="00CB3ACF">
            <w:pPr>
              <w:spacing w:line="360" w:lineRule="auto"/>
              <w:rPr>
                <w:rFonts w:cs="Times New Roman"/>
                <w:szCs w:val="22"/>
              </w:rPr>
            </w:pPr>
            <w:r w:rsidRPr="000A0441">
              <w:rPr>
                <w:rFonts w:cs="Times New Roman"/>
                <w:szCs w:val="22"/>
              </w:rPr>
              <w:t>Managed/unmanaged</w:t>
            </w:r>
          </w:p>
        </w:tc>
        <w:tc>
          <w:tcPr>
            <w:tcW w:w="6049" w:type="dxa"/>
            <w:noWrap/>
            <w:hideMark/>
          </w:tcPr>
          <w:p w14:paraId="299366F9" w14:textId="77777777" w:rsidR="005523BC" w:rsidRPr="000A0441" w:rsidRDefault="005523BC" w:rsidP="00CB3ACF">
            <w:pPr>
              <w:spacing w:line="360" w:lineRule="auto"/>
              <w:jc w:val="both"/>
              <w:rPr>
                <w:rFonts w:cs="Times New Roman"/>
                <w:szCs w:val="22"/>
              </w:rPr>
            </w:pPr>
            <w:r w:rsidRPr="000A0441">
              <w:rPr>
                <w:rFonts w:cs="Times New Roman"/>
                <w:szCs w:val="22"/>
              </w:rPr>
              <w:t>Whether a site was managed for forestry or not.</w:t>
            </w:r>
          </w:p>
        </w:tc>
      </w:tr>
      <w:tr w:rsidR="005523BC" w:rsidRPr="000A0441" w14:paraId="218B07C7" w14:textId="77777777" w:rsidTr="00CB3ACF">
        <w:trPr>
          <w:trHeight w:val="320"/>
        </w:trPr>
        <w:tc>
          <w:tcPr>
            <w:tcW w:w="2977" w:type="dxa"/>
            <w:noWrap/>
            <w:hideMark/>
          </w:tcPr>
          <w:p w14:paraId="7ED8D5D0" w14:textId="77777777" w:rsidR="005523BC" w:rsidRPr="000A0441" w:rsidRDefault="005523BC" w:rsidP="00CB3ACF">
            <w:pPr>
              <w:spacing w:line="360" w:lineRule="auto"/>
              <w:rPr>
                <w:rFonts w:cs="Times New Roman"/>
                <w:szCs w:val="22"/>
              </w:rPr>
            </w:pPr>
            <w:r w:rsidRPr="000A0441">
              <w:rPr>
                <w:rFonts w:cs="Times New Roman"/>
                <w:szCs w:val="22"/>
              </w:rPr>
              <w:t>pH</w:t>
            </w:r>
          </w:p>
        </w:tc>
        <w:tc>
          <w:tcPr>
            <w:tcW w:w="6049" w:type="dxa"/>
            <w:noWrap/>
            <w:hideMark/>
          </w:tcPr>
          <w:p w14:paraId="5F8F8FC3" w14:textId="77777777" w:rsidR="005523BC" w:rsidRPr="000A0441" w:rsidRDefault="005523BC" w:rsidP="00CB3ACF">
            <w:pPr>
              <w:spacing w:line="360" w:lineRule="auto"/>
              <w:jc w:val="both"/>
              <w:rPr>
                <w:rFonts w:cs="Times New Roman"/>
                <w:szCs w:val="22"/>
              </w:rPr>
            </w:pPr>
            <w:r w:rsidRPr="000A0441">
              <w:rPr>
                <w:rFonts w:cs="Times New Roman"/>
                <w:szCs w:val="22"/>
              </w:rPr>
              <w:t>Soil pH as reported in the study.</w:t>
            </w:r>
          </w:p>
        </w:tc>
      </w:tr>
      <w:tr w:rsidR="005523BC" w:rsidRPr="000A0441" w14:paraId="4D170DC0" w14:textId="77777777" w:rsidTr="00CB3ACF">
        <w:trPr>
          <w:trHeight w:val="320"/>
        </w:trPr>
        <w:tc>
          <w:tcPr>
            <w:tcW w:w="2977" w:type="dxa"/>
            <w:noWrap/>
            <w:hideMark/>
          </w:tcPr>
          <w:p w14:paraId="6DB63242" w14:textId="77777777" w:rsidR="005523BC" w:rsidRPr="000A0441" w:rsidRDefault="005523BC" w:rsidP="00CB3ACF">
            <w:pPr>
              <w:spacing w:line="360" w:lineRule="auto"/>
              <w:rPr>
                <w:rFonts w:cs="Times New Roman"/>
                <w:szCs w:val="22"/>
              </w:rPr>
            </w:pPr>
            <w:r w:rsidRPr="000A0441">
              <w:rPr>
                <w:rFonts w:cs="Times New Roman"/>
                <w:szCs w:val="22"/>
              </w:rPr>
              <w:t>Soil moisture</w:t>
            </w:r>
          </w:p>
        </w:tc>
        <w:tc>
          <w:tcPr>
            <w:tcW w:w="6049" w:type="dxa"/>
            <w:noWrap/>
            <w:hideMark/>
          </w:tcPr>
          <w:p w14:paraId="01B30D6F" w14:textId="77777777" w:rsidR="005523BC" w:rsidRPr="000A0441" w:rsidRDefault="005523BC" w:rsidP="00CB3ACF">
            <w:pPr>
              <w:spacing w:line="360" w:lineRule="auto"/>
              <w:jc w:val="both"/>
              <w:rPr>
                <w:rFonts w:cs="Times New Roman"/>
                <w:szCs w:val="22"/>
              </w:rPr>
            </w:pPr>
            <w:r w:rsidRPr="000A0441">
              <w:rPr>
                <w:rFonts w:cs="Times New Roman"/>
                <w:szCs w:val="22"/>
              </w:rPr>
              <w:t>Soil moisture as reported in the study.</w:t>
            </w:r>
          </w:p>
        </w:tc>
      </w:tr>
      <w:tr w:rsidR="005523BC" w:rsidRPr="000A0441" w14:paraId="7F6DC30F" w14:textId="77777777" w:rsidTr="00CB3ACF">
        <w:trPr>
          <w:trHeight w:val="320"/>
        </w:trPr>
        <w:tc>
          <w:tcPr>
            <w:tcW w:w="2977" w:type="dxa"/>
            <w:noWrap/>
            <w:hideMark/>
          </w:tcPr>
          <w:p w14:paraId="087761F6" w14:textId="77777777" w:rsidR="005523BC" w:rsidRPr="000A0441" w:rsidRDefault="005523BC" w:rsidP="00CB3ACF">
            <w:pPr>
              <w:spacing w:line="360" w:lineRule="auto"/>
              <w:rPr>
                <w:rFonts w:cs="Times New Roman"/>
                <w:szCs w:val="22"/>
              </w:rPr>
            </w:pPr>
            <w:r w:rsidRPr="000A0441">
              <w:rPr>
                <w:rFonts w:cs="Times New Roman"/>
                <w:szCs w:val="22"/>
              </w:rPr>
              <w:t>Soil type</w:t>
            </w:r>
          </w:p>
        </w:tc>
        <w:tc>
          <w:tcPr>
            <w:tcW w:w="6049" w:type="dxa"/>
            <w:noWrap/>
            <w:hideMark/>
          </w:tcPr>
          <w:p w14:paraId="66F5D15D" w14:textId="77777777" w:rsidR="005523BC" w:rsidRPr="000A0441" w:rsidRDefault="005523BC" w:rsidP="00CB3ACF">
            <w:pPr>
              <w:spacing w:line="360" w:lineRule="auto"/>
              <w:jc w:val="both"/>
              <w:rPr>
                <w:rFonts w:cs="Times New Roman"/>
                <w:szCs w:val="22"/>
              </w:rPr>
            </w:pPr>
            <w:r w:rsidRPr="000A0441">
              <w:rPr>
                <w:rFonts w:cs="Times New Roman"/>
                <w:szCs w:val="22"/>
              </w:rPr>
              <w:t>Broad soil classification.</w:t>
            </w:r>
          </w:p>
        </w:tc>
      </w:tr>
      <w:tr w:rsidR="005523BC" w:rsidRPr="000A0441" w14:paraId="335ACE63" w14:textId="77777777" w:rsidTr="00CB3ACF">
        <w:trPr>
          <w:trHeight w:val="320"/>
        </w:trPr>
        <w:tc>
          <w:tcPr>
            <w:tcW w:w="2977" w:type="dxa"/>
            <w:noWrap/>
            <w:hideMark/>
          </w:tcPr>
          <w:p w14:paraId="30E11454" w14:textId="77777777" w:rsidR="005523BC" w:rsidRPr="000A0441" w:rsidRDefault="005523BC" w:rsidP="00CB3ACF">
            <w:pPr>
              <w:spacing w:line="360" w:lineRule="auto"/>
              <w:rPr>
                <w:rFonts w:cs="Times New Roman"/>
                <w:szCs w:val="22"/>
              </w:rPr>
            </w:pPr>
            <w:r w:rsidRPr="000A0441">
              <w:rPr>
                <w:rFonts w:cs="Times New Roman"/>
                <w:szCs w:val="22"/>
              </w:rPr>
              <w:t>Depth of sampling</w:t>
            </w:r>
          </w:p>
        </w:tc>
        <w:tc>
          <w:tcPr>
            <w:tcW w:w="6049" w:type="dxa"/>
            <w:noWrap/>
            <w:hideMark/>
          </w:tcPr>
          <w:p w14:paraId="45D5BA59" w14:textId="77777777" w:rsidR="005523BC" w:rsidRPr="000A0441" w:rsidRDefault="005523BC" w:rsidP="00CB3ACF">
            <w:pPr>
              <w:spacing w:line="360" w:lineRule="auto"/>
              <w:jc w:val="both"/>
              <w:rPr>
                <w:rFonts w:cs="Times New Roman"/>
                <w:szCs w:val="22"/>
              </w:rPr>
            </w:pPr>
            <w:r w:rsidRPr="000A0441">
              <w:rPr>
                <w:rFonts w:cs="Times New Roman"/>
                <w:szCs w:val="22"/>
              </w:rPr>
              <w:t>The depth to which soil was sampled. Method such as pitfall traps or active searching is ‘NA’.</w:t>
            </w:r>
          </w:p>
        </w:tc>
      </w:tr>
      <w:tr w:rsidR="005523BC" w:rsidRPr="000A0441" w14:paraId="72807782" w14:textId="77777777" w:rsidTr="00CB3ACF">
        <w:trPr>
          <w:trHeight w:val="320"/>
        </w:trPr>
        <w:tc>
          <w:tcPr>
            <w:tcW w:w="2977" w:type="dxa"/>
            <w:noWrap/>
            <w:hideMark/>
          </w:tcPr>
          <w:p w14:paraId="3DAC6E94" w14:textId="77777777" w:rsidR="005523BC" w:rsidRPr="000A0441" w:rsidRDefault="005523BC" w:rsidP="00CB3ACF">
            <w:pPr>
              <w:spacing w:line="360" w:lineRule="auto"/>
              <w:rPr>
                <w:rFonts w:cs="Times New Roman"/>
                <w:szCs w:val="22"/>
              </w:rPr>
            </w:pPr>
            <w:r w:rsidRPr="000A0441">
              <w:rPr>
                <w:rFonts w:cs="Times New Roman"/>
                <w:szCs w:val="22"/>
              </w:rPr>
              <w:t>Size of plot</w:t>
            </w:r>
          </w:p>
        </w:tc>
        <w:tc>
          <w:tcPr>
            <w:tcW w:w="6049" w:type="dxa"/>
            <w:noWrap/>
            <w:hideMark/>
          </w:tcPr>
          <w:p w14:paraId="1B1AE99A" w14:textId="77777777" w:rsidR="005523BC" w:rsidRPr="000A0441" w:rsidRDefault="005523BC" w:rsidP="00CB3ACF">
            <w:pPr>
              <w:spacing w:line="360" w:lineRule="auto"/>
              <w:jc w:val="both"/>
              <w:rPr>
                <w:rFonts w:cs="Times New Roman"/>
                <w:szCs w:val="22"/>
              </w:rPr>
            </w:pPr>
            <w:r w:rsidRPr="000A0441">
              <w:rPr>
                <w:rFonts w:cs="Times New Roman"/>
                <w:szCs w:val="22"/>
              </w:rPr>
              <w:t>Area of plot used for treatment or control in m</w:t>
            </w:r>
            <w:r w:rsidRPr="000A0441">
              <w:rPr>
                <w:rFonts w:cs="Times New Roman"/>
                <w:szCs w:val="22"/>
                <w:vertAlign w:val="superscript"/>
              </w:rPr>
              <w:t>2</w:t>
            </w:r>
            <w:r w:rsidRPr="000A0441">
              <w:rPr>
                <w:rFonts w:cs="Times New Roman"/>
                <w:szCs w:val="22"/>
              </w:rPr>
              <w:t>.</w:t>
            </w:r>
          </w:p>
        </w:tc>
      </w:tr>
      <w:tr w:rsidR="005523BC" w:rsidRPr="000A0441" w14:paraId="3C8BD776" w14:textId="77777777" w:rsidTr="00CB3ACF">
        <w:trPr>
          <w:trHeight w:val="320"/>
        </w:trPr>
        <w:tc>
          <w:tcPr>
            <w:tcW w:w="2977" w:type="dxa"/>
            <w:noWrap/>
            <w:hideMark/>
          </w:tcPr>
          <w:p w14:paraId="4575A9C4" w14:textId="77777777" w:rsidR="005523BC" w:rsidRPr="000A0441" w:rsidRDefault="005523BC" w:rsidP="00CB3ACF">
            <w:pPr>
              <w:spacing w:line="360" w:lineRule="auto"/>
              <w:rPr>
                <w:rFonts w:cs="Times New Roman"/>
                <w:szCs w:val="22"/>
              </w:rPr>
            </w:pPr>
            <w:r w:rsidRPr="000A0441">
              <w:rPr>
                <w:rFonts w:cs="Times New Roman"/>
                <w:szCs w:val="22"/>
              </w:rPr>
              <w:t>Size of sampling unit</w:t>
            </w:r>
          </w:p>
        </w:tc>
        <w:tc>
          <w:tcPr>
            <w:tcW w:w="6049" w:type="dxa"/>
            <w:noWrap/>
            <w:hideMark/>
          </w:tcPr>
          <w:p w14:paraId="4DFEA1A3" w14:textId="77777777" w:rsidR="005523BC" w:rsidRPr="000A0441" w:rsidRDefault="005523BC" w:rsidP="00CB3ACF">
            <w:pPr>
              <w:spacing w:line="360" w:lineRule="auto"/>
              <w:jc w:val="both"/>
              <w:rPr>
                <w:rFonts w:cs="Times New Roman"/>
                <w:szCs w:val="22"/>
              </w:rPr>
            </w:pPr>
            <w:r w:rsidRPr="000A0441">
              <w:rPr>
                <w:rFonts w:cs="Times New Roman"/>
                <w:szCs w:val="22"/>
              </w:rPr>
              <w:t>Area of sampling unit used in cm</w:t>
            </w:r>
            <w:r w:rsidRPr="000A0441">
              <w:rPr>
                <w:rFonts w:cs="Times New Roman"/>
                <w:szCs w:val="22"/>
                <w:vertAlign w:val="superscript"/>
              </w:rPr>
              <w:t>2</w:t>
            </w:r>
            <w:r w:rsidRPr="000A0441">
              <w:rPr>
                <w:rFonts w:cs="Times New Roman"/>
                <w:szCs w:val="22"/>
              </w:rPr>
              <w:t>.</w:t>
            </w:r>
          </w:p>
        </w:tc>
      </w:tr>
      <w:tr w:rsidR="005523BC" w:rsidRPr="000A0441" w14:paraId="4BD22464" w14:textId="77777777" w:rsidTr="00CB3ACF">
        <w:trPr>
          <w:trHeight w:val="320"/>
        </w:trPr>
        <w:tc>
          <w:tcPr>
            <w:tcW w:w="2977" w:type="dxa"/>
            <w:noWrap/>
            <w:hideMark/>
          </w:tcPr>
          <w:p w14:paraId="5BD59D43" w14:textId="77777777" w:rsidR="005523BC" w:rsidRPr="000A0441" w:rsidRDefault="005523BC" w:rsidP="00CB3ACF">
            <w:pPr>
              <w:spacing w:line="360" w:lineRule="auto"/>
              <w:rPr>
                <w:rFonts w:cs="Times New Roman"/>
                <w:szCs w:val="22"/>
              </w:rPr>
            </w:pPr>
            <w:r w:rsidRPr="000A0441">
              <w:rPr>
                <w:rFonts w:cs="Times New Roman"/>
                <w:szCs w:val="22"/>
              </w:rPr>
              <w:t>Strength of treatment during disturbance</w:t>
            </w:r>
          </w:p>
        </w:tc>
        <w:tc>
          <w:tcPr>
            <w:tcW w:w="6049" w:type="dxa"/>
            <w:noWrap/>
            <w:hideMark/>
          </w:tcPr>
          <w:p w14:paraId="2CFEF38D" w14:textId="77777777" w:rsidR="005523BC" w:rsidRPr="000A0441" w:rsidRDefault="005523BC" w:rsidP="00CB3ACF">
            <w:pPr>
              <w:spacing w:line="360" w:lineRule="auto"/>
              <w:jc w:val="both"/>
              <w:rPr>
                <w:rFonts w:cs="Times New Roman"/>
                <w:szCs w:val="22"/>
              </w:rPr>
            </w:pPr>
            <w:r w:rsidRPr="000A0441">
              <w:rPr>
                <w:rFonts w:cs="Times New Roman"/>
                <w:szCs w:val="22"/>
              </w:rPr>
              <w:t>The percentage change in precipitation as a result of rainfall exclusion or addition during the period of disturbance.</w:t>
            </w:r>
          </w:p>
        </w:tc>
      </w:tr>
      <w:tr w:rsidR="005523BC" w:rsidRPr="000A0441" w14:paraId="2E08F59E" w14:textId="77777777" w:rsidTr="00CB3ACF">
        <w:trPr>
          <w:trHeight w:val="320"/>
        </w:trPr>
        <w:tc>
          <w:tcPr>
            <w:tcW w:w="2977" w:type="dxa"/>
            <w:noWrap/>
            <w:hideMark/>
          </w:tcPr>
          <w:p w14:paraId="57CAE4B2" w14:textId="77777777" w:rsidR="005523BC" w:rsidRPr="000A0441" w:rsidRDefault="005523BC" w:rsidP="00CB3ACF">
            <w:pPr>
              <w:spacing w:line="360" w:lineRule="auto"/>
              <w:rPr>
                <w:rFonts w:cs="Times New Roman"/>
                <w:szCs w:val="22"/>
              </w:rPr>
            </w:pPr>
            <w:r w:rsidRPr="000A0441">
              <w:rPr>
                <w:rFonts w:cs="Times New Roman"/>
                <w:szCs w:val="22"/>
              </w:rPr>
              <w:t>Average annual strength of disturbance</w:t>
            </w:r>
          </w:p>
        </w:tc>
        <w:tc>
          <w:tcPr>
            <w:tcW w:w="6049" w:type="dxa"/>
            <w:noWrap/>
            <w:hideMark/>
          </w:tcPr>
          <w:p w14:paraId="1DB46EBC" w14:textId="77777777" w:rsidR="005523BC" w:rsidRPr="000A0441" w:rsidRDefault="005523BC" w:rsidP="00CB3ACF">
            <w:pPr>
              <w:spacing w:line="360" w:lineRule="auto"/>
              <w:jc w:val="both"/>
              <w:rPr>
                <w:rFonts w:cs="Times New Roman"/>
                <w:szCs w:val="22"/>
              </w:rPr>
            </w:pPr>
            <w:r w:rsidRPr="000A0441">
              <w:rPr>
                <w:rFonts w:cs="Times New Roman"/>
                <w:szCs w:val="22"/>
              </w:rPr>
              <w:t>The percentage change in precipitation over an entire year. The magnitude of this change will be lower when the disturbance is imposed for less than one year.</w:t>
            </w:r>
          </w:p>
        </w:tc>
      </w:tr>
      <w:tr w:rsidR="005523BC" w:rsidRPr="000A0441" w14:paraId="173F3EA5" w14:textId="77777777" w:rsidTr="00CB3ACF">
        <w:trPr>
          <w:trHeight w:val="320"/>
        </w:trPr>
        <w:tc>
          <w:tcPr>
            <w:tcW w:w="2977" w:type="dxa"/>
            <w:noWrap/>
            <w:hideMark/>
          </w:tcPr>
          <w:p w14:paraId="28C387A4" w14:textId="77777777" w:rsidR="005523BC" w:rsidRPr="000A0441" w:rsidRDefault="005523BC" w:rsidP="00CB3ACF">
            <w:pPr>
              <w:spacing w:line="360" w:lineRule="auto"/>
              <w:rPr>
                <w:rFonts w:cs="Times New Roman"/>
                <w:szCs w:val="22"/>
              </w:rPr>
            </w:pPr>
            <w:r w:rsidRPr="000A0441">
              <w:rPr>
                <w:rFonts w:cs="Times New Roman"/>
                <w:szCs w:val="22"/>
              </w:rPr>
              <w:t>Time after disturbance was imposed</w:t>
            </w:r>
          </w:p>
        </w:tc>
        <w:tc>
          <w:tcPr>
            <w:tcW w:w="6049" w:type="dxa"/>
            <w:noWrap/>
            <w:hideMark/>
          </w:tcPr>
          <w:p w14:paraId="70375EDD" w14:textId="77777777" w:rsidR="005523BC" w:rsidRPr="000A0441" w:rsidRDefault="005523BC" w:rsidP="00CB3ACF">
            <w:pPr>
              <w:spacing w:line="360" w:lineRule="auto"/>
              <w:jc w:val="both"/>
              <w:rPr>
                <w:rFonts w:cs="Times New Roman"/>
                <w:szCs w:val="22"/>
              </w:rPr>
            </w:pPr>
            <w:r w:rsidRPr="000A0441">
              <w:rPr>
                <w:rFonts w:cs="Times New Roman"/>
                <w:szCs w:val="22"/>
              </w:rPr>
              <w:t>Time since the beginning of the disturbance.</w:t>
            </w:r>
          </w:p>
        </w:tc>
      </w:tr>
      <w:tr w:rsidR="005523BC" w:rsidRPr="000A0441" w14:paraId="73F8341D" w14:textId="77777777" w:rsidTr="00CB3ACF">
        <w:trPr>
          <w:trHeight w:val="320"/>
        </w:trPr>
        <w:tc>
          <w:tcPr>
            <w:tcW w:w="2977" w:type="dxa"/>
            <w:noWrap/>
            <w:hideMark/>
          </w:tcPr>
          <w:p w14:paraId="70530B3E" w14:textId="77777777" w:rsidR="005523BC" w:rsidRPr="000A0441" w:rsidRDefault="005523BC" w:rsidP="00CB3ACF">
            <w:pPr>
              <w:spacing w:line="360" w:lineRule="auto"/>
              <w:rPr>
                <w:rFonts w:cs="Times New Roman"/>
                <w:szCs w:val="22"/>
              </w:rPr>
            </w:pPr>
            <w:r w:rsidRPr="000A0441">
              <w:rPr>
                <w:rFonts w:cs="Times New Roman"/>
                <w:szCs w:val="22"/>
              </w:rPr>
              <w:t>Time after disturbance has finished</w:t>
            </w:r>
          </w:p>
        </w:tc>
        <w:tc>
          <w:tcPr>
            <w:tcW w:w="6049" w:type="dxa"/>
            <w:noWrap/>
            <w:hideMark/>
          </w:tcPr>
          <w:p w14:paraId="3CE3386B" w14:textId="77777777" w:rsidR="005523BC" w:rsidRPr="000A0441" w:rsidRDefault="005523BC" w:rsidP="00CB3ACF">
            <w:pPr>
              <w:spacing w:line="360" w:lineRule="auto"/>
              <w:jc w:val="both"/>
              <w:rPr>
                <w:rFonts w:cs="Times New Roman"/>
                <w:szCs w:val="22"/>
              </w:rPr>
            </w:pPr>
            <w:r w:rsidRPr="000A0441">
              <w:rPr>
                <w:rFonts w:cs="Times New Roman"/>
                <w:szCs w:val="22"/>
              </w:rPr>
              <w:t>Time since the disturbance finished. If the disturbance is ongoing enter ‘NA’.</w:t>
            </w:r>
          </w:p>
        </w:tc>
      </w:tr>
      <w:tr w:rsidR="005523BC" w:rsidRPr="000A0441" w14:paraId="51B0BF0D" w14:textId="77777777" w:rsidTr="00CB3ACF">
        <w:trPr>
          <w:trHeight w:val="320"/>
        </w:trPr>
        <w:tc>
          <w:tcPr>
            <w:tcW w:w="2977" w:type="dxa"/>
            <w:noWrap/>
            <w:hideMark/>
          </w:tcPr>
          <w:p w14:paraId="13F4352C" w14:textId="77777777" w:rsidR="005523BC" w:rsidRPr="000A0441" w:rsidRDefault="005523BC" w:rsidP="00CB3ACF">
            <w:pPr>
              <w:spacing w:line="360" w:lineRule="auto"/>
              <w:rPr>
                <w:rFonts w:cs="Times New Roman"/>
                <w:szCs w:val="22"/>
              </w:rPr>
            </w:pPr>
            <w:r w:rsidRPr="000A0441">
              <w:rPr>
                <w:rFonts w:cs="Times New Roman"/>
                <w:szCs w:val="22"/>
              </w:rPr>
              <w:t>Active/passive sampling</w:t>
            </w:r>
          </w:p>
        </w:tc>
        <w:tc>
          <w:tcPr>
            <w:tcW w:w="6049" w:type="dxa"/>
            <w:noWrap/>
            <w:hideMark/>
          </w:tcPr>
          <w:p w14:paraId="1AA89D8C" w14:textId="77777777" w:rsidR="005523BC" w:rsidRPr="000A0441" w:rsidRDefault="005523BC" w:rsidP="00CB3ACF">
            <w:pPr>
              <w:spacing w:line="360" w:lineRule="auto"/>
              <w:jc w:val="both"/>
              <w:rPr>
                <w:rFonts w:cs="Times New Roman"/>
                <w:szCs w:val="22"/>
              </w:rPr>
            </w:pPr>
            <w:r w:rsidRPr="000A0441">
              <w:rPr>
                <w:rFonts w:cs="Times New Roman"/>
                <w:szCs w:val="22"/>
              </w:rPr>
              <w:t xml:space="preserve">Is the sampling active (e.g. baited traps or mustard extraction of earthworms) or passive (e.g. removal of soil </w:t>
            </w:r>
            <w:proofErr w:type="gramStart"/>
            <w:r w:rsidRPr="000A0441">
              <w:rPr>
                <w:rFonts w:cs="Times New Roman"/>
                <w:szCs w:val="22"/>
              </w:rPr>
              <w:t>cores).</w:t>
            </w:r>
            <w:proofErr w:type="gramEnd"/>
            <w:r w:rsidRPr="000A0441">
              <w:rPr>
                <w:rFonts w:cs="Times New Roman"/>
                <w:szCs w:val="22"/>
              </w:rPr>
              <w:t> </w:t>
            </w:r>
          </w:p>
        </w:tc>
      </w:tr>
    </w:tbl>
    <w:p w14:paraId="049E4299" w14:textId="77777777" w:rsidR="005523BC" w:rsidRPr="000A0441" w:rsidRDefault="005523BC" w:rsidP="005523BC">
      <w:pPr>
        <w:pStyle w:val="Heading2"/>
      </w:pPr>
      <w:bookmarkStart w:id="70" w:name="_Toc112416640"/>
      <w:bookmarkStart w:id="71" w:name="_Toc112416945"/>
      <w:r w:rsidRPr="000A0441">
        <w:lastRenderedPageBreak/>
        <w:t>Statistical Analyses</w:t>
      </w:r>
      <w:bookmarkEnd w:id="70"/>
      <w:bookmarkEnd w:id="71"/>
      <w:r w:rsidRPr="000A0441">
        <w:t xml:space="preserve"> </w:t>
      </w:r>
    </w:p>
    <w:p w14:paraId="466D9823" w14:textId="77777777" w:rsidR="005523BC" w:rsidRPr="000A0441" w:rsidRDefault="005523BC" w:rsidP="005523BC">
      <w:pPr>
        <w:spacing w:line="360" w:lineRule="auto"/>
        <w:jc w:val="both"/>
        <w:rPr>
          <w:rFonts w:cs="Times New Roman"/>
          <w:szCs w:val="22"/>
        </w:rPr>
      </w:pPr>
      <w:r w:rsidRPr="000A0441">
        <w:rPr>
          <w:rFonts w:cs="Times New Roman"/>
          <w:szCs w:val="22"/>
        </w:rPr>
        <w:t>For each comparison, the response ratio</w:t>
      </w:r>
      <w:del w:id="72" w:author="PHILIP ANTHONY MARTIN" w:date="2022-08-27T12:16:00Z">
        <w:r w:rsidRPr="000A0441" w:rsidDel="00B233E3">
          <w:rPr>
            <w:rFonts w:cs="Times New Roman"/>
            <w:szCs w:val="22"/>
          </w:rPr>
          <w:delText>n</w:delText>
        </w:r>
      </w:del>
      <w:r w:rsidRPr="000A0441">
        <w:rPr>
          <w:rFonts w:cs="Times New Roman"/>
          <w:szCs w:val="22"/>
        </w:rPr>
        <w:t xml:space="preserve"> of abundance or diversity was calculated between the altered precipitation site (treatment group) and the control site:</w:t>
      </w:r>
    </w:p>
    <w:p w14:paraId="75724529" w14:textId="77777777" w:rsidR="005523BC" w:rsidRPr="000A0441" w:rsidRDefault="005523BC" w:rsidP="005523BC">
      <w:pPr>
        <w:spacing w:line="360" w:lineRule="auto"/>
        <w:jc w:val="both"/>
        <w:rPr>
          <w:rFonts w:eastAsiaTheme="minorEastAsia" w:cs="Times New Roman"/>
          <w:szCs w:val="22"/>
        </w:rPr>
      </w:pPr>
      <m:oMathPara>
        <m:oMath>
          <m:r>
            <w:rPr>
              <w:rFonts w:ascii="Cambria Math" w:eastAsiaTheme="minorEastAsia" w:hAnsi="Cambria Math" w:cs="Times New Roman"/>
              <w:szCs w:val="22"/>
            </w:rPr>
            <m:t xml:space="preserve">r= </m:t>
          </m:r>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e</m:t>
              </m:r>
            </m:sub>
          </m:sSub>
          <m:r>
            <w:rPr>
              <w:rFonts w:ascii="Cambria Math" w:hAnsi="Cambria Math" w:cs="Times New Roman"/>
              <w:szCs w:val="22"/>
            </w:rPr>
            <m:t xml:space="preserve">/ </m:t>
          </m:r>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c</m:t>
              </m:r>
            </m:sub>
          </m:sSub>
        </m:oMath>
      </m:oMathPara>
    </w:p>
    <w:p w14:paraId="3BD43CEA" w14:textId="28293375"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 xml:space="preserve">where </w:t>
      </w:r>
      <m:oMath>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e</m:t>
            </m:r>
          </m:sub>
        </m:sSub>
      </m:oMath>
      <w:r w:rsidRPr="000A0441">
        <w:rPr>
          <w:rFonts w:eastAsiaTheme="minorEastAsia" w:cs="Times New Roman"/>
          <w:szCs w:val="22"/>
        </w:rPr>
        <w:t xml:space="preserve"> is the mean abundance or diversity of the disturbed site and </w:t>
      </w:r>
      <m:oMath>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c</m:t>
            </m:r>
          </m:sub>
        </m:sSub>
      </m:oMath>
      <w:r w:rsidRPr="000A0441">
        <w:rPr>
          <w:rFonts w:eastAsiaTheme="minorEastAsia" w:cs="Times New Roman"/>
          <w:szCs w:val="22"/>
        </w:rPr>
        <w:t xml:space="preserve"> is the mean abundance or diversity of the control site. </w:t>
      </w:r>
      <w:r w:rsidRPr="000A0441">
        <w:rPr>
          <w:rFonts w:cs="Times New Roman"/>
          <w:szCs w:val="22"/>
        </w:rPr>
        <w:t>To be useful for statistical analysis, the natural logarithm of the response ratio (</w:t>
      </w:r>
      <w:proofErr w:type="spellStart"/>
      <w:r w:rsidRPr="000A0441">
        <w:rPr>
          <w:rFonts w:cs="Times New Roman"/>
          <w:szCs w:val="22"/>
        </w:rPr>
        <w:t>lnRR</w:t>
      </w:r>
      <w:proofErr w:type="spellEnd"/>
      <w:r w:rsidRPr="000A0441">
        <w:rPr>
          <w:rFonts w:cs="Times New Roman"/>
          <w:szCs w:val="22"/>
        </w:rPr>
        <w:t xml:space="preserve">) was employed following </w:t>
      </w:r>
      <w:sdt>
        <w:sdtPr>
          <w:rPr>
            <w:rFonts w:cs="Times New Roman"/>
            <w:color w:val="000000"/>
            <w:szCs w:val="22"/>
          </w:rPr>
          <w:tag w:val="MENDELEY_CITATION_v3_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"/>
          <w:id w:val="223259929"/>
          <w:placeholder>
            <w:docPart w:val="5A7BA4F59F4F2A4B955C5646AAB4FFA6"/>
          </w:placeholder>
        </w:sdtPr>
        <w:sdtContent>
          <w:r w:rsidR="007A3662" w:rsidRPr="007A3662">
            <w:rPr>
              <w:rFonts w:cs="Times New Roman"/>
              <w:color w:val="000000"/>
              <w:szCs w:val="22"/>
            </w:rPr>
            <w:t xml:space="preserve">Hedges, </w:t>
          </w:r>
          <w:proofErr w:type="spellStart"/>
          <w:r w:rsidR="007A3662" w:rsidRPr="007A3662">
            <w:rPr>
              <w:rFonts w:cs="Times New Roman"/>
              <w:color w:val="000000"/>
              <w:szCs w:val="22"/>
            </w:rPr>
            <w:t>Gurevitch</w:t>
          </w:r>
          <w:proofErr w:type="spellEnd"/>
          <w:r w:rsidR="007A3662" w:rsidRPr="007A3662">
            <w:rPr>
              <w:rFonts w:cs="Times New Roman"/>
              <w:color w:val="000000"/>
              <w:szCs w:val="22"/>
            </w:rPr>
            <w:t xml:space="preserve"> and Curtis (1999)</w:t>
          </w:r>
        </w:sdtContent>
      </w:sdt>
      <w:r w:rsidRPr="000A0441">
        <w:rPr>
          <w:rFonts w:cs="Times New Roman"/>
          <w:szCs w:val="22"/>
        </w:rPr>
        <w:t xml:space="preserve">: </w:t>
      </w:r>
    </w:p>
    <w:p w14:paraId="5831C322" w14:textId="77777777" w:rsidR="005523BC" w:rsidRPr="000A0441" w:rsidRDefault="005523BC" w:rsidP="005523BC">
      <w:pPr>
        <w:spacing w:line="360" w:lineRule="auto"/>
        <w:jc w:val="both"/>
        <w:rPr>
          <w:rFonts w:eastAsiaTheme="minorEastAsia" w:cs="Times New Roman"/>
          <w:szCs w:val="22"/>
        </w:rPr>
      </w:pPr>
      <m:oMathPara>
        <m:oMath>
          <m:r>
            <w:rPr>
              <w:rFonts w:ascii="Cambria Math" w:hAnsi="Cambria Math" w:cs="Times New Roman"/>
              <w:szCs w:val="22"/>
            </w:rPr>
            <m:t>lnRR=</m:t>
          </m:r>
          <m:func>
            <m:funcPr>
              <m:ctrlPr>
                <w:rPr>
                  <w:rFonts w:ascii="Cambria Math" w:hAnsi="Cambria Math" w:cs="Times New Roman"/>
                  <w:i/>
                  <w:szCs w:val="22"/>
                </w:rPr>
              </m:ctrlPr>
            </m:funcPr>
            <m:fName>
              <m:r>
                <m:rPr>
                  <m:sty m:val="p"/>
                </m:rPr>
                <w:rPr>
                  <w:rFonts w:ascii="Cambria Math" w:hAnsi="Cambria Math" w:cs="Times New Roman"/>
                  <w:szCs w:val="22"/>
                </w:rPr>
                <m:t>ln</m:t>
              </m:r>
              <m:d>
                <m:dPr>
                  <m:ctrlPr>
                    <w:rPr>
                      <w:rFonts w:ascii="Cambria Math" w:hAnsi="Cambria Math" w:cs="Times New Roman"/>
                      <w:szCs w:val="22"/>
                    </w:rPr>
                  </m:ctrlPr>
                </m:dPr>
                <m:e>
                  <m:r>
                    <m:rPr>
                      <m:sty m:val="p"/>
                    </m:rPr>
                    <w:rPr>
                      <w:rFonts w:ascii="Cambria Math" w:hAnsi="Cambria Math" w:cs="Times New Roman"/>
                      <w:szCs w:val="22"/>
                    </w:rPr>
                    <m:t>r</m:t>
                  </m:r>
                </m:e>
              </m:d>
              <m:r>
                <m:rPr>
                  <m:sty m:val="p"/>
                </m:rPr>
                <w:rPr>
                  <w:rFonts w:ascii="Cambria Math" w:hAnsi="Cambria Math" w:cs="Times New Roman"/>
                  <w:szCs w:val="22"/>
                </w:rPr>
                <m:t>= ln</m:t>
              </m:r>
            </m:fName>
            <m:e>
              <m:d>
                <m:dPr>
                  <m:ctrlPr>
                    <w:rPr>
                      <w:rFonts w:ascii="Cambria Math" w:hAnsi="Cambria Math" w:cs="Times New Roman"/>
                      <w:i/>
                      <w:szCs w:val="22"/>
                    </w:rPr>
                  </m:ctrlPr>
                </m:dPr>
                <m:e>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e</m:t>
                      </m:r>
                    </m:sub>
                  </m:sSub>
                </m:e>
              </m:d>
            </m:e>
          </m:func>
          <m:r>
            <w:rPr>
              <w:rFonts w:ascii="Cambria Math" w:hAnsi="Cambria Math" w:cs="Times New Roman"/>
              <w:szCs w:val="22"/>
            </w:rPr>
            <m:t xml:space="preserve">- </m:t>
          </m:r>
          <m:func>
            <m:funcPr>
              <m:ctrlPr>
                <w:rPr>
                  <w:rFonts w:ascii="Cambria Math" w:hAnsi="Cambria Math" w:cs="Times New Roman"/>
                  <w:i/>
                  <w:szCs w:val="22"/>
                </w:rPr>
              </m:ctrlPr>
            </m:funcPr>
            <m:fName>
              <m:r>
                <m:rPr>
                  <m:sty m:val="p"/>
                </m:rPr>
                <w:rPr>
                  <w:rFonts w:ascii="Cambria Math" w:hAnsi="Cambria Math" w:cs="Times New Roman"/>
                  <w:szCs w:val="22"/>
                </w:rPr>
                <m:t>ln</m:t>
              </m:r>
            </m:fName>
            <m:e>
              <m:d>
                <m:dPr>
                  <m:ctrlPr>
                    <w:rPr>
                      <w:rFonts w:ascii="Cambria Math" w:hAnsi="Cambria Math" w:cs="Times New Roman"/>
                      <w:i/>
                      <w:szCs w:val="22"/>
                    </w:rPr>
                  </m:ctrlPr>
                </m:dPr>
                <m:e>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c</m:t>
                      </m:r>
                    </m:sub>
                  </m:sSub>
                </m:e>
              </m:d>
            </m:e>
          </m:func>
        </m:oMath>
      </m:oMathPara>
    </w:p>
    <w:p w14:paraId="0817DF4C" w14:textId="10E300B7"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 xml:space="preserve">If </w:t>
      </w:r>
      <m:oMath>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e</m:t>
            </m:r>
          </m:sub>
        </m:sSub>
      </m:oMath>
      <w:r w:rsidRPr="000A0441">
        <w:rPr>
          <w:rFonts w:eastAsiaTheme="minorEastAsia" w:cs="Times New Roman"/>
          <w:szCs w:val="22"/>
        </w:rPr>
        <w:t xml:space="preserve"> and </w:t>
      </w:r>
      <m:oMath>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c</m:t>
            </m:r>
          </m:sub>
        </m:sSub>
      </m:oMath>
      <w:r w:rsidRPr="000A0441">
        <w:rPr>
          <w:rFonts w:eastAsiaTheme="minorEastAsia" w:cs="Times New Roman"/>
          <w:szCs w:val="22"/>
        </w:rPr>
        <w:t xml:space="preserve"> are normally distributed and </w:t>
      </w:r>
      <m:oMath>
        <m:sSub>
          <m:sSubPr>
            <m:ctrlPr>
              <w:rPr>
                <w:rFonts w:ascii="Cambria Math" w:hAnsi="Cambria Math" w:cs="Times New Roman"/>
                <w:i/>
                <w:szCs w:val="22"/>
              </w:rPr>
            </m:ctrlPr>
          </m:sSubPr>
          <m:e>
            <m:acc>
              <m:accPr>
                <m:chr m:val="̅"/>
                <m:ctrlPr>
                  <w:rPr>
                    <w:rFonts w:ascii="Cambria Math" w:hAnsi="Cambria Math" w:cs="Times New Roman"/>
                    <w:i/>
                    <w:szCs w:val="22"/>
                  </w:rPr>
                </m:ctrlPr>
              </m:accPr>
              <m:e>
                <m:r>
                  <w:rPr>
                    <w:rFonts w:ascii="Cambria Math" w:hAnsi="Cambria Math" w:cs="Times New Roman"/>
                    <w:szCs w:val="22"/>
                  </w:rPr>
                  <m:t>Χ</m:t>
                </m:r>
              </m:e>
            </m:acc>
          </m:e>
          <m:sub>
            <m:r>
              <w:rPr>
                <w:rFonts w:ascii="Cambria Math" w:hAnsi="Cambria Math" w:cs="Times New Roman"/>
                <w:szCs w:val="22"/>
              </w:rPr>
              <m:t>c</m:t>
            </m:r>
          </m:sub>
        </m:sSub>
      </m:oMath>
      <w:r w:rsidRPr="000A0441">
        <w:rPr>
          <w:rFonts w:eastAsiaTheme="minorEastAsia" w:cs="Times New Roman"/>
          <w:szCs w:val="22"/>
        </w:rPr>
        <w:t xml:space="preserve"> is unlikely to be negative (true for this study), then </w:t>
      </w:r>
      <m:oMath>
        <m:r>
          <w:rPr>
            <w:rFonts w:ascii="Cambria Math" w:hAnsi="Cambria Math" w:cs="Times New Roman"/>
            <w:szCs w:val="22"/>
          </w:rPr>
          <m:t>L</m:t>
        </m:r>
      </m:oMath>
      <w:r w:rsidRPr="000A0441">
        <w:rPr>
          <w:rFonts w:eastAsiaTheme="minorEastAsia" w:cs="Times New Roman"/>
          <w:szCs w:val="22"/>
        </w:rPr>
        <w:t xml:space="preserve"> will be approximately normally distributed with mean approximately equal to the true log response ratio </w:t>
      </w:r>
      <w:sdt>
        <w:sdtPr>
          <w:rPr>
            <w:rFonts w:eastAsiaTheme="minorEastAsia" w:cs="Times New Roman"/>
            <w:color w:val="000000"/>
            <w:szCs w:val="22"/>
          </w:rPr>
          <w:tag w:val="MENDELEY_CITATION_v3_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"/>
          <w:id w:val="-1428111625"/>
          <w:placeholder>
            <w:docPart w:val="5A7BA4F59F4F2A4B955C5646AAB4FFA6"/>
          </w:placeholder>
        </w:sdtPr>
        <w:sdtContent>
          <w:r w:rsidR="007A3662">
            <w:rPr>
              <w:rFonts w:eastAsia="Times New Roman"/>
            </w:rPr>
            <w:t>(Hedges et al., 1999; D. W. Johnson &amp; Curtis, 2001)</w:t>
          </w:r>
        </w:sdtContent>
      </w:sdt>
      <w:r w:rsidRPr="000A0441">
        <w:rPr>
          <w:rFonts w:eastAsiaTheme="minorEastAsia" w:cs="Times New Roman"/>
          <w:szCs w:val="22"/>
        </w:rPr>
        <w:t>. For ease of interpretation when presented in text, the logarithmic response ratio and confidence intervals of treatments were back-transformed to a linear measure of percentage change after disturbance as follows:</w:t>
      </w:r>
    </w:p>
    <w:p w14:paraId="16DE2853" w14:textId="77777777" w:rsidR="005523BC" w:rsidRPr="000A0441" w:rsidRDefault="005523BC" w:rsidP="005523BC">
      <w:pPr>
        <w:spacing w:line="360" w:lineRule="auto"/>
        <w:jc w:val="both"/>
        <w:rPr>
          <w:rFonts w:eastAsiaTheme="minorEastAsia" w:cs="Times New Roman"/>
          <w:szCs w:val="22"/>
        </w:rPr>
      </w:pPr>
      <m:oMathPara>
        <m:oMath>
          <m:r>
            <w:rPr>
              <w:rFonts w:ascii="Cambria Math" w:eastAsiaTheme="minorEastAsia" w:hAnsi="Cambria Math" w:cs="Times New Roman"/>
              <w:szCs w:val="22"/>
            </w:rPr>
            <m:t>mean % change=</m:t>
          </m:r>
          <m:d>
            <m:dPr>
              <m:ctrlPr>
                <w:rPr>
                  <w:rFonts w:ascii="Cambria Math" w:eastAsiaTheme="minorEastAsia" w:hAnsi="Cambria Math" w:cs="Times New Roman"/>
                  <w:i/>
                  <w:szCs w:val="22"/>
                </w:rPr>
              </m:ctrlPr>
            </m:dPr>
            <m:e>
              <m:sSup>
                <m:sSupPr>
                  <m:ctrlPr>
                    <w:rPr>
                      <w:rFonts w:ascii="Cambria Math" w:eastAsiaTheme="minorEastAsia" w:hAnsi="Cambria Math" w:cs="Times New Roman"/>
                      <w:i/>
                      <w:szCs w:val="22"/>
                    </w:rPr>
                  </m:ctrlPr>
                </m:sSupPr>
                <m:e>
                  <m:r>
                    <w:rPr>
                      <w:rFonts w:ascii="Cambria Math" w:hAnsi="Cambria Math" w:cs="Times New Roman"/>
                      <w:szCs w:val="22"/>
                    </w:rPr>
                    <m:t>e</m:t>
                  </m:r>
                </m:e>
                <m:sup>
                  <m:r>
                    <w:rPr>
                      <w:rFonts w:ascii="Cambria Math" w:hAnsi="Cambria Math" w:cs="Times New Roman"/>
                      <w:szCs w:val="22"/>
                    </w:rPr>
                    <m:t>b</m:t>
                  </m:r>
                </m:sup>
              </m:sSup>
              <m:r>
                <w:rPr>
                  <w:rFonts w:ascii="Cambria Math" w:eastAsiaTheme="minorEastAsia" w:hAnsi="Cambria Math" w:cs="Times New Roman"/>
                  <w:szCs w:val="22"/>
                </w:rPr>
                <m:t>-1</m:t>
              </m:r>
            </m:e>
          </m:d>
          <m:r>
            <w:rPr>
              <w:rFonts w:ascii="Cambria Math" w:eastAsiaTheme="minorEastAsia" w:hAnsi="Cambria Math" w:cs="Times New Roman"/>
              <w:szCs w:val="22"/>
            </w:rPr>
            <m:t xml:space="preserve"> × 100%</m:t>
          </m:r>
        </m:oMath>
      </m:oMathPara>
    </w:p>
    <w:p w14:paraId="63BDB717" w14:textId="5EF7E780" w:rsidR="005523BC" w:rsidRPr="00E51930" w:rsidRDefault="005523BC" w:rsidP="005523BC">
      <w:pPr>
        <w:spacing w:line="360" w:lineRule="auto"/>
        <w:jc w:val="both"/>
        <w:rPr>
          <w:rFonts w:eastAsiaTheme="minorEastAsia" w:cs="Times New Roman"/>
          <w:szCs w:val="22"/>
        </w:rPr>
      </w:pPr>
      <w:r w:rsidRPr="000A0441">
        <w:rPr>
          <w:rFonts w:eastAsiaTheme="minorEastAsia" w:cs="Times New Roman"/>
          <w:szCs w:val="22"/>
        </w:rPr>
        <w:t xml:space="preserve">where </w:t>
      </w:r>
      <m:oMath>
        <m:r>
          <w:rPr>
            <w:rFonts w:ascii="Cambria Math" w:eastAsiaTheme="minorEastAsia" w:hAnsi="Cambria Math" w:cs="Times New Roman"/>
            <w:szCs w:val="22"/>
          </w:rPr>
          <m:t>b</m:t>
        </m:r>
      </m:oMath>
      <w:r w:rsidRPr="000A0441">
        <w:rPr>
          <w:rFonts w:eastAsiaTheme="minorEastAsia" w:cs="Times New Roman"/>
          <w:szCs w:val="22"/>
        </w:rPr>
        <w:t xml:space="preserve"> is the </w:t>
      </w:r>
      <m:oMath>
        <m:r>
          <w:rPr>
            <w:rFonts w:ascii="Cambria Math" w:hAnsi="Cambria Math" w:cs="Times New Roman"/>
            <w:szCs w:val="22"/>
          </w:rPr>
          <m:t>lnRR</m:t>
        </m:r>
      </m:oMath>
      <w:r w:rsidRPr="000A0441">
        <w:rPr>
          <w:rFonts w:eastAsiaTheme="minorEastAsia" w:cs="Times New Roman"/>
          <w:szCs w:val="22"/>
        </w:rPr>
        <w:t xml:space="preserve"> model estimate. As with most ecological meta-analyses, a random effects model was used with the assumption that differences among studies within a group are due to both sampling error and random variation </w:t>
      </w:r>
      <w:sdt>
        <w:sdtPr>
          <w:rPr>
            <w:rFonts w:eastAsiaTheme="minorEastAsia" w:cs="Times New Roman"/>
            <w:color w:val="000000"/>
            <w:szCs w:val="22"/>
          </w:rPr>
          <w:tag w:val="MENDELEY_CITATION_v3_eyJjaXRhdGlvbklEIjoiTUVOREVMRVlfQ0lUQVRJT05fODAyYWJiZDgtYmE5ZC00ODRlLWJiZDQtYWZjZDc0ZDhkODIxIiwicHJvcGVydGllcyI6eyJub3RlSW5kZXgiOjB9LCJpc0VkaXRlZCI6ZmFsc2UsIm1hbnVhbE92ZXJyaWRlIjp7ImlzTWFudWFsbHlPdmVycmlkZGVuIjpmYWxzZSwiY2l0ZXByb2NUZXh0IjoiKEd1cmV2aXRjaCAmIzM4OyBIZWRnZXMsIDE5OTk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1dfQ=="/>
          <w:id w:val="261111747"/>
          <w:placeholder>
            <w:docPart w:val="BAADA62F0B2E564D9E535D1F7E19A4F9"/>
          </w:placeholder>
        </w:sdtPr>
        <w:sdtContent>
          <w:r w:rsidR="007A3662">
            <w:rPr>
              <w:rFonts w:eastAsia="Times New Roman"/>
            </w:rPr>
            <w:t>(</w:t>
          </w:r>
          <w:proofErr w:type="spellStart"/>
          <w:r w:rsidR="007A3662">
            <w:rPr>
              <w:rFonts w:eastAsia="Times New Roman"/>
            </w:rPr>
            <w:t>Gurevitch</w:t>
          </w:r>
          <w:proofErr w:type="spellEnd"/>
          <w:r w:rsidR="007A3662">
            <w:rPr>
              <w:rFonts w:eastAsia="Times New Roman"/>
            </w:rPr>
            <w:t xml:space="preserve"> &amp; Hedges, 1999)</w:t>
          </w:r>
        </w:sdtContent>
      </w:sdt>
      <w:r w:rsidRPr="000A0441">
        <w:rPr>
          <w:rFonts w:eastAsiaTheme="minorEastAsia" w:cs="Times New Roman"/>
          <w:szCs w:val="22"/>
        </w:rPr>
        <w:t xml:space="preserve">. Meta-analyses commonly weight study effect sizes by the inverse of within-group variance to raise the power of studies with lower variation and therefore improve the precision of the estimate of overall mean effect </w:t>
      </w:r>
      <w:sdt>
        <w:sdtPr>
          <w:rPr>
            <w:rFonts w:eastAsiaTheme="minorEastAsia" w:cs="Times New Roman"/>
            <w:color w:val="000000"/>
            <w:szCs w:val="22"/>
          </w:rPr>
          <w:tag w:val="MENDELEY_CITATION_v3_eyJjaXRhdGlvbklEIjoiTUVOREVMRVlfQ0lUQVRJT05fYTkzYTIwYjctN2M1Ni00NWYwLTlkNTEtMDQ4MjI1YjQwMTBmIiwicHJvcGVydGllcyI6eyJub3RlSW5kZXgiOjB9LCJpc0VkaXRlZCI6ZmFsc2UsIm1hbnVhbE92ZXJyaWRlIjp7ImlzTWFudWFsbHlPdmVycmlkZGVuIjpmYWxzZSwiY2l0ZXByb2NUZXh0IjoiKEd1cmV2aXRjaCAmIzM4OyBIZWRnZXMsIDE5OTk7IEtvcmljaGV2YSAmIzM4OyBHdXJldml0Y2gsIDIwMTQ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"/>
          <w:id w:val="-778797165"/>
          <w:placeholder>
            <w:docPart w:val="BAADA62F0B2E564D9E535D1F7E19A4F9"/>
          </w:placeholder>
        </w:sdtPr>
        <w:sdtContent>
          <w:r w:rsidR="007A3662">
            <w:rPr>
              <w:rFonts w:eastAsia="Times New Roman"/>
            </w:rPr>
            <w:t>(</w:t>
          </w:r>
          <w:proofErr w:type="spellStart"/>
          <w:r w:rsidR="007A3662">
            <w:rPr>
              <w:rFonts w:eastAsia="Times New Roman"/>
            </w:rPr>
            <w:t>Gurevitch</w:t>
          </w:r>
          <w:proofErr w:type="spellEnd"/>
          <w:r w:rsidR="007A3662">
            <w:rPr>
              <w:rFonts w:eastAsia="Times New Roman"/>
            </w:rPr>
            <w:t xml:space="preserve"> &amp; Hedges, 1999; </w:t>
          </w:r>
          <w:proofErr w:type="spellStart"/>
          <w:r w:rsidR="007A3662">
            <w:rPr>
              <w:rFonts w:eastAsia="Times New Roman"/>
            </w:rPr>
            <w:t>Koricheva</w:t>
          </w:r>
          <w:proofErr w:type="spellEnd"/>
          <w:r w:rsidR="007A3662">
            <w:rPr>
              <w:rFonts w:eastAsia="Times New Roman"/>
            </w:rPr>
            <w:t xml:space="preserve"> &amp; </w:t>
          </w:r>
          <w:proofErr w:type="spellStart"/>
          <w:r w:rsidR="007A3662">
            <w:rPr>
              <w:rFonts w:eastAsia="Times New Roman"/>
            </w:rPr>
            <w:t>Gurevitch</w:t>
          </w:r>
          <w:proofErr w:type="spellEnd"/>
          <w:r w:rsidR="007A3662">
            <w:rPr>
              <w:rFonts w:eastAsia="Times New Roman"/>
            </w:rPr>
            <w:t>, 2014)</w:t>
          </w:r>
        </w:sdtContent>
      </w:sdt>
      <w:r w:rsidRPr="00E51930">
        <w:rPr>
          <w:rFonts w:eastAsiaTheme="minorEastAsia" w:cs="Times New Roman"/>
          <w:szCs w:val="22"/>
        </w:rPr>
        <w:t xml:space="preserve">. However, in this study approximately 25% of the studies did not report estimates of variation. To include as many studies as possible and avoid biases introduced by </w:t>
      </w:r>
      <w:commentRangeStart w:id="73"/>
      <w:r w:rsidRPr="00E51930">
        <w:rPr>
          <w:rFonts w:eastAsiaTheme="minorEastAsia" w:cs="Times New Roman"/>
          <w:szCs w:val="22"/>
        </w:rPr>
        <w:t>deleting missing data</w:t>
      </w:r>
      <w:commentRangeEnd w:id="73"/>
      <w:r w:rsidR="00B233E3">
        <w:rPr>
          <w:rStyle w:val="CommentReference"/>
        </w:rPr>
        <w:commentReference w:id="73"/>
      </w:r>
      <w:r w:rsidRPr="00E51930">
        <w:rPr>
          <w:rFonts w:eastAsiaTheme="minorEastAsia" w:cs="Times New Roman"/>
          <w:szCs w:val="22"/>
        </w:rPr>
        <w:t xml:space="preserve"> </w:t>
      </w:r>
      <w:sdt>
        <w:sdtPr>
          <w:rPr>
            <w:rFonts w:eastAsiaTheme="minorEastAsia" w:cs="Times New Roman"/>
            <w:szCs w:val="22"/>
          </w:rPr>
          <w:tag w:val="MENDELEY_CITATION_v3_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"/>
          <w:id w:val="1521734528"/>
          <w:placeholder>
            <w:docPart w:val="5A7BA4F59F4F2A4B955C5646AAB4FFA6"/>
          </w:placeholder>
        </w:sdtPr>
        <w:sdtContent>
          <w:r w:rsidR="007A3662">
            <w:rPr>
              <w:rFonts w:eastAsia="Times New Roman"/>
            </w:rPr>
            <w:t>(</w:t>
          </w:r>
          <w:proofErr w:type="spellStart"/>
          <w:r w:rsidR="007A3662">
            <w:rPr>
              <w:rFonts w:eastAsia="Times New Roman"/>
            </w:rPr>
            <w:t>Kambach</w:t>
          </w:r>
          <w:proofErr w:type="spellEnd"/>
          <w:r w:rsidR="007A3662">
            <w:rPr>
              <w:rFonts w:eastAsia="Times New Roman"/>
            </w:rPr>
            <w:t xml:space="preserve"> et al., 2020; Nakagawa &amp; </w:t>
          </w:r>
          <w:proofErr w:type="spellStart"/>
          <w:r w:rsidR="007A3662">
            <w:rPr>
              <w:rFonts w:eastAsia="Times New Roman"/>
            </w:rPr>
            <w:t>Freckleton</w:t>
          </w:r>
          <w:proofErr w:type="spellEnd"/>
          <w:r w:rsidR="007A3662">
            <w:rPr>
              <w:rFonts w:eastAsia="Times New Roman"/>
            </w:rPr>
            <w:t>, 2008)</w:t>
          </w:r>
        </w:sdtContent>
      </w:sdt>
      <w:r w:rsidRPr="00E51930">
        <w:rPr>
          <w:rFonts w:eastAsiaTheme="minorEastAsia" w:cs="Times New Roman"/>
          <w:szCs w:val="22"/>
        </w:rPr>
        <w:t xml:space="preserve"> absent effect size variances were imputed based on the median effect size </w:t>
      </w:r>
      <w:commentRangeStart w:id="74"/>
      <w:r w:rsidRPr="00E51930">
        <w:rPr>
          <w:rFonts w:eastAsiaTheme="minorEastAsia" w:cs="Times New Roman"/>
          <w:szCs w:val="22"/>
        </w:rPr>
        <w:t>variance</w:t>
      </w:r>
      <w:commentRangeEnd w:id="74"/>
      <w:r w:rsidRPr="00E51930">
        <w:rPr>
          <w:rStyle w:val="CommentReference"/>
          <w:rFonts w:cs="Times New Roman"/>
          <w:sz w:val="22"/>
          <w:szCs w:val="22"/>
        </w:rPr>
        <w:commentReference w:id="74"/>
      </w:r>
      <w:r w:rsidRPr="00E51930">
        <w:rPr>
          <w:rFonts w:eastAsiaTheme="minorEastAsia" w:cs="Times New Roman"/>
          <w:szCs w:val="22"/>
        </w:rPr>
        <w:t xml:space="preserve"> </w:t>
      </w:r>
      <w:sdt>
        <w:sdtPr>
          <w:rPr>
            <w:rFonts w:eastAsiaTheme="minorEastAsia" w:cs="Times New Roman"/>
            <w:color w:val="000000"/>
            <w:szCs w:val="22"/>
          </w:rPr>
          <w:tag w:val="MENDELEY_CITATION_v3_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"/>
          <w:id w:val="-1085139933"/>
          <w:placeholder>
            <w:docPart w:val="8C10A7D549282E43B9079DAA59A69E79"/>
          </w:placeholder>
        </w:sdtPr>
        <w:sdtContent>
          <w:r w:rsidR="007A3662" w:rsidRPr="007A3662">
            <w:rPr>
              <w:rFonts w:eastAsia="Times New Roman"/>
              <w:color w:val="000000"/>
            </w:rPr>
            <w:t>(Weir et al., 2018)</w:t>
          </w:r>
        </w:sdtContent>
      </w:sdt>
      <w:r w:rsidRPr="00E51930">
        <w:rPr>
          <w:rFonts w:eastAsiaTheme="minorEastAsia" w:cs="Times New Roman"/>
          <w:szCs w:val="22"/>
        </w:rPr>
        <w:t xml:space="preserve">. </w:t>
      </w:r>
    </w:p>
    <w:p w14:paraId="0025DD61" w14:textId="77777777" w:rsidR="005523BC" w:rsidRPr="00E51930" w:rsidRDefault="005523BC" w:rsidP="005523BC">
      <w:pPr>
        <w:spacing w:line="360" w:lineRule="auto"/>
        <w:jc w:val="both"/>
        <w:rPr>
          <w:rFonts w:eastAsiaTheme="minorEastAsia" w:cs="Times New Roman"/>
          <w:szCs w:val="22"/>
        </w:rPr>
      </w:pPr>
    </w:p>
    <w:p w14:paraId="47AA748E" w14:textId="4C86C03A" w:rsidR="005523BC" w:rsidRPr="00E51930" w:rsidRDefault="005523BC" w:rsidP="005523BC">
      <w:pPr>
        <w:spacing w:line="360" w:lineRule="auto"/>
        <w:jc w:val="both"/>
        <w:rPr>
          <w:rFonts w:cs="Times New Roman"/>
          <w:szCs w:val="22"/>
        </w:rPr>
      </w:pPr>
      <w:r w:rsidRPr="00E51930">
        <w:rPr>
          <w:rFonts w:cs="Times New Roman"/>
          <w:szCs w:val="22"/>
        </w:rPr>
        <w:t xml:space="preserve">All meta-analysis computations were done in R using the </w:t>
      </w:r>
      <w:proofErr w:type="spellStart"/>
      <w:r w:rsidRPr="00E51930">
        <w:rPr>
          <w:rFonts w:cs="Times New Roman"/>
          <w:szCs w:val="22"/>
        </w:rPr>
        <w:t>metafor</w:t>
      </w:r>
      <w:proofErr w:type="spellEnd"/>
      <w:r w:rsidRPr="00E51930">
        <w:rPr>
          <w:rFonts w:cs="Times New Roman"/>
          <w:szCs w:val="22"/>
        </w:rPr>
        <w:t xml:space="preserve"> package </w:t>
      </w:r>
      <w:sdt>
        <w:sdtPr>
          <w:rPr>
            <w:rFonts w:cs="Times New Roman"/>
            <w:color w:val="000000"/>
            <w:szCs w:val="22"/>
          </w:rPr>
          <w:tag w:val="MENDELEY_CITATION_v3_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4oCZcyBvbmUtc3RlcCBtZXRob2QgZm9yIG1ldGEt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
          <w:id w:val="-1477749706"/>
          <w:placeholder>
            <w:docPart w:val="5A7BA4F59F4F2A4B955C5646AAB4FFA6"/>
          </w:placeholder>
        </w:sdtPr>
        <w:sdtContent>
          <w:r w:rsidR="007A3662" w:rsidRPr="007A3662">
            <w:rPr>
              <w:rFonts w:cs="Times New Roman"/>
              <w:color w:val="000000"/>
              <w:szCs w:val="22"/>
            </w:rPr>
            <w:t>(</w:t>
          </w:r>
          <w:proofErr w:type="spellStart"/>
          <w:r w:rsidR="007A3662" w:rsidRPr="007A3662">
            <w:rPr>
              <w:rFonts w:cs="Times New Roman"/>
              <w:color w:val="000000"/>
              <w:szCs w:val="22"/>
            </w:rPr>
            <w:t>Viechtbauer</w:t>
          </w:r>
          <w:proofErr w:type="spellEnd"/>
          <w:r w:rsidR="007A3662" w:rsidRPr="007A3662">
            <w:rPr>
              <w:rFonts w:cs="Times New Roman"/>
              <w:color w:val="000000"/>
              <w:szCs w:val="22"/>
            </w:rPr>
            <w:t>, 2010)</w:t>
          </w:r>
        </w:sdtContent>
      </w:sdt>
      <w:r w:rsidRPr="00E51930">
        <w:rPr>
          <w:rFonts w:cs="Times New Roman"/>
          <w:szCs w:val="22"/>
        </w:rPr>
        <w:t xml:space="preserve">. While two studies are considered the minimum requirement for meta-analysis </w:t>
      </w:r>
      <w:sdt>
        <w:sdtPr>
          <w:rPr>
            <w:rFonts w:cs="Times New Roman"/>
            <w:color w:val="000000"/>
            <w:szCs w:val="22"/>
          </w:rPr>
          <w:tag w:val="MENDELEY_CITATION_v3_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"/>
          <w:id w:val="1276368614"/>
          <w:placeholder>
            <w:docPart w:val="5A7BA4F59F4F2A4B955C5646AAB4FFA6"/>
          </w:placeholder>
        </w:sdtPr>
        <w:sdtContent>
          <w:r w:rsidR="007A3662" w:rsidRPr="007A3662">
            <w:rPr>
              <w:rFonts w:cs="Times New Roman"/>
              <w:color w:val="000000"/>
              <w:szCs w:val="22"/>
            </w:rPr>
            <w:t>(Valentine et al., 2010)</w:t>
          </w:r>
        </w:sdtContent>
      </w:sdt>
      <w:r w:rsidRPr="00E51930">
        <w:rPr>
          <w:rFonts w:cs="Times New Roman"/>
          <w:szCs w:val="22"/>
        </w:rPr>
        <w:t xml:space="preserve">, this study only conducts a meta-analysis or sub-group analysis when there are three or more studies. </w:t>
      </w:r>
    </w:p>
    <w:p w14:paraId="71464CC4" w14:textId="77777777" w:rsidR="005523BC" w:rsidRPr="00E51930" w:rsidRDefault="005523BC" w:rsidP="005523BC">
      <w:pPr>
        <w:spacing w:line="360" w:lineRule="auto"/>
        <w:jc w:val="both"/>
        <w:rPr>
          <w:rFonts w:eastAsiaTheme="minorEastAsia" w:cs="Times New Roman"/>
          <w:szCs w:val="22"/>
        </w:rPr>
      </w:pPr>
    </w:p>
    <w:p w14:paraId="30FBF9FC" w14:textId="537F3D59" w:rsidR="005523BC" w:rsidRPr="00E51930" w:rsidRDefault="005523BC" w:rsidP="005523BC">
      <w:pPr>
        <w:spacing w:line="360" w:lineRule="auto"/>
        <w:jc w:val="both"/>
        <w:rPr>
          <w:rFonts w:eastAsiaTheme="minorEastAsia" w:cs="Times New Roman"/>
          <w:szCs w:val="22"/>
        </w:rPr>
      </w:pPr>
      <w:r w:rsidRPr="00E51930">
        <w:rPr>
          <w:rFonts w:eastAsiaTheme="minorEastAsia" w:cs="Times New Roman"/>
          <w:szCs w:val="22"/>
        </w:rPr>
        <w:t xml:space="preserve">A linear mixed-effect model was applied to test whether the responses of abundance and diversity to precipitation treatments differed from zero. To account for possible </w:t>
      </w:r>
      <w:proofErr w:type="spellStart"/>
      <w:r w:rsidRPr="00E51930">
        <w:rPr>
          <w:rFonts w:eastAsiaTheme="minorEastAsia" w:cs="Times New Roman"/>
          <w:szCs w:val="22"/>
        </w:rPr>
        <w:t>pseudoreplication</w:t>
      </w:r>
      <w:proofErr w:type="spellEnd"/>
      <w:r w:rsidRPr="00E51930">
        <w:rPr>
          <w:rFonts w:eastAsiaTheme="minorEastAsia" w:cs="Times New Roman"/>
          <w:szCs w:val="22"/>
        </w:rPr>
        <w:t xml:space="preserve"> at the study scale, each model included study and site as a random factor. Heterogeneity was estimated using the I</w:t>
      </w:r>
      <w:r w:rsidRPr="00E51930">
        <w:rPr>
          <w:rFonts w:eastAsiaTheme="minorEastAsia" w:cs="Times New Roman"/>
          <w:szCs w:val="22"/>
          <w:vertAlign w:val="superscript"/>
        </w:rPr>
        <w:t>2</w:t>
      </w:r>
      <w:r w:rsidRPr="00E51930">
        <w:rPr>
          <w:rFonts w:eastAsiaTheme="minorEastAsia" w:cs="Times New Roman"/>
          <w:szCs w:val="22"/>
        </w:rPr>
        <w:t xml:space="preserve"> statistic, which estimates the proportion (from 0 to 100) of the variance in study estimates that is due to true between study heterogeneity </w:t>
      </w:r>
      <w:sdt>
        <w:sdtPr>
          <w:rPr>
            <w:rFonts w:eastAsiaTheme="minorEastAsia" w:cs="Times New Roman"/>
            <w:color w:val="000000"/>
            <w:szCs w:val="22"/>
          </w:rPr>
          <w:tag w:val="MENDELEY_CITATION_v3_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"/>
          <w:id w:val="249396628"/>
          <w:placeholder>
            <w:docPart w:val="5A7BA4F59F4F2A4B955C5646AAB4FFA6"/>
          </w:placeholder>
        </w:sdtPr>
        <w:sdtContent>
          <w:r w:rsidR="007A3662">
            <w:rPr>
              <w:rFonts w:eastAsia="Times New Roman"/>
            </w:rPr>
            <w:t>(Higgins &amp; Thompson, 2002)</w:t>
          </w:r>
        </w:sdtContent>
      </w:sdt>
      <w:r w:rsidRPr="00E51930">
        <w:rPr>
          <w:rFonts w:eastAsiaTheme="minorEastAsia" w:cs="Times New Roman"/>
          <w:szCs w:val="22"/>
        </w:rPr>
        <w:t xml:space="preserve">). </w:t>
      </w:r>
      <w:r>
        <w:rPr>
          <w:rFonts w:eastAsiaTheme="minorEastAsia" w:cs="Times New Roman"/>
          <w:szCs w:val="22"/>
        </w:rPr>
        <w:t>D</w:t>
      </w:r>
      <w:r w:rsidRPr="00E51930">
        <w:rPr>
          <w:rFonts w:eastAsiaTheme="minorEastAsia" w:cs="Times New Roman"/>
          <w:szCs w:val="22"/>
        </w:rPr>
        <w:t xml:space="preserve">atasets </w:t>
      </w:r>
      <w:r>
        <w:rPr>
          <w:rFonts w:eastAsiaTheme="minorEastAsia" w:cs="Times New Roman"/>
          <w:szCs w:val="22"/>
        </w:rPr>
        <w:t xml:space="preserve">that </w:t>
      </w:r>
      <w:r w:rsidRPr="00E51930">
        <w:rPr>
          <w:rFonts w:eastAsiaTheme="minorEastAsia" w:cs="Times New Roman"/>
          <w:szCs w:val="22"/>
        </w:rPr>
        <w:t>show high I</w:t>
      </w:r>
      <w:r w:rsidRPr="00E51930">
        <w:rPr>
          <w:rFonts w:eastAsiaTheme="minorEastAsia" w:cs="Times New Roman"/>
          <w:szCs w:val="22"/>
          <w:vertAlign w:val="superscript"/>
        </w:rPr>
        <w:t>2</w:t>
      </w:r>
      <w:r w:rsidRPr="00E51930">
        <w:rPr>
          <w:rFonts w:eastAsiaTheme="minorEastAsia" w:cs="Times New Roman"/>
          <w:szCs w:val="22"/>
        </w:rPr>
        <w:t xml:space="preserve"> values </w:t>
      </w:r>
      <w:r>
        <w:rPr>
          <w:rFonts w:eastAsiaTheme="minorEastAsia" w:cs="Times New Roman"/>
          <w:szCs w:val="22"/>
        </w:rPr>
        <w:t xml:space="preserve">(&gt;50%) </w:t>
      </w:r>
      <w:r w:rsidRPr="00E51930">
        <w:rPr>
          <w:rFonts w:eastAsiaTheme="minorEastAsia" w:cs="Times New Roman"/>
          <w:szCs w:val="22"/>
        </w:rPr>
        <w:t>indicat</w:t>
      </w:r>
      <w:r>
        <w:rPr>
          <w:rFonts w:eastAsiaTheme="minorEastAsia" w:cs="Times New Roman"/>
          <w:szCs w:val="22"/>
        </w:rPr>
        <w:t xml:space="preserve">e </w:t>
      </w:r>
      <w:r w:rsidRPr="00E51930">
        <w:rPr>
          <w:rFonts w:eastAsiaTheme="minorEastAsia" w:cs="Times New Roman"/>
          <w:szCs w:val="22"/>
        </w:rPr>
        <w:t xml:space="preserve">substantial heterogeneity deriving from true between study variance which should be explored through further analysis. </w:t>
      </w:r>
    </w:p>
    <w:p w14:paraId="4DB1F8E9" w14:textId="77777777" w:rsidR="005523BC" w:rsidRPr="000A0441" w:rsidRDefault="005523BC" w:rsidP="005523BC">
      <w:pPr>
        <w:spacing w:line="360" w:lineRule="auto"/>
        <w:jc w:val="both"/>
        <w:rPr>
          <w:rFonts w:eastAsiaTheme="minorEastAsia" w:cs="Times New Roman"/>
          <w:szCs w:val="22"/>
        </w:rPr>
      </w:pPr>
    </w:p>
    <w:p w14:paraId="3FA6DD9C" w14:textId="77777777"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lastRenderedPageBreak/>
        <w:t xml:space="preserve">Possible causes of true between-study variance heterogeneity were explored by conducting mixed effects meta-regressions with study and site as the random effect and various moderators. Many variables, outlined in </w:t>
      </w:r>
      <w:r w:rsidRPr="000A0441">
        <w:rPr>
          <w:rFonts w:eastAsiaTheme="minorEastAsia" w:cs="Times New Roman"/>
          <w:szCs w:val="22"/>
        </w:rPr>
        <w:fldChar w:fldCharType="begin"/>
      </w:r>
      <w:r w:rsidRPr="000A0441">
        <w:rPr>
          <w:rFonts w:eastAsiaTheme="minorEastAsia" w:cs="Times New Roman"/>
          <w:szCs w:val="22"/>
        </w:rPr>
        <w:instrText xml:space="preserve"> REF _Ref111476325  \* MERGEFORMAT </w:instrText>
      </w:r>
      <w:r w:rsidRPr="000A0441">
        <w:rPr>
          <w:rFonts w:eastAsiaTheme="minorEastAsia" w:cs="Times New Roman"/>
          <w:szCs w:val="22"/>
        </w:rPr>
        <w:fldChar w:fldCharType="separate"/>
      </w:r>
      <w:r w:rsidRPr="000A0441">
        <w:rPr>
          <w:rFonts w:cs="Times New Roman"/>
          <w:szCs w:val="22"/>
        </w:rPr>
        <w:t xml:space="preserve">Table </w:t>
      </w:r>
      <w:r w:rsidRPr="000A0441">
        <w:rPr>
          <w:rFonts w:cs="Times New Roman"/>
          <w:noProof/>
          <w:szCs w:val="22"/>
        </w:rPr>
        <w:t>3</w:t>
      </w:r>
      <w:r w:rsidRPr="000A0441">
        <w:rPr>
          <w:rFonts w:eastAsiaTheme="minorEastAsia" w:cs="Times New Roman"/>
          <w:szCs w:val="22"/>
        </w:rPr>
        <w:fldChar w:fldCharType="end"/>
      </w:r>
      <w:r w:rsidRPr="000A0441">
        <w:rPr>
          <w:rFonts w:eastAsiaTheme="minorEastAsia" w:cs="Times New Roman"/>
          <w:szCs w:val="22"/>
        </w:rPr>
        <w:t>, were considered in this subgroup analysis to provide a broad overview. This analysis was performed on the dataset including only observations where the disturbance duration and strength is defined (90% of full dataset). Analysing many subgroups can inflate Type I errors (</w:t>
      </w:r>
      <w:r w:rsidRPr="000A0441">
        <w:rPr>
          <w:rFonts w:eastAsiaTheme="minorEastAsia" w:cs="Times New Roman"/>
          <w:b/>
          <w:bCs/>
          <w:szCs w:val="22"/>
        </w:rPr>
        <w:t>Berry, 1990</w:t>
      </w:r>
      <w:r w:rsidRPr="000A0441">
        <w:rPr>
          <w:rFonts w:eastAsiaTheme="minorEastAsia" w:cs="Times New Roman"/>
          <w:szCs w:val="22"/>
        </w:rPr>
        <w:t xml:space="preserve">), so the occurrence of these errors should be considered when interpreting results. These explanatory variables were assessed for collinearity to ensure that modelled variables could be estimated independently. </w:t>
      </w:r>
      <w:r w:rsidRPr="00C2505D">
        <w:rPr>
          <w:rFonts w:eastAsiaTheme="minorEastAsia" w:cs="Times New Roman"/>
          <w:color w:val="FF0000"/>
          <w:szCs w:val="22"/>
        </w:rPr>
        <w:t>The distribution and shape of data for each moderator was assessed for evenness to inform the robustness of subsequent analysis</w:t>
      </w:r>
      <w:commentRangeStart w:id="75"/>
      <w:r w:rsidRPr="00C2505D">
        <w:rPr>
          <w:rFonts w:eastAsiaTheme="minorEastAsia" w:cs="Times New Roman"/>
          <w:color w:val="FF0000"/>
          <w:szCs w:val="22"/>
        </w:rPr>
        <w:t xml:space="preserve">.  </w:t>
      </w:r>
      <w:commentRangeEnd w:id="75"/>
      <w:r>
        <w:rPr>
          <w:rStyle w:val="CommentReference"/>
        </w:rPr>
        <w:commentReference w:id="75"/>
      </w:r>
    </w:p>
    <w:p w14:paraId="7F9070C6" w14:textId="77777777" w:rsidR="005523BC" w:rsidRPr="000A0441" w:rsidRDefault="005523BC" w:rsidP="005523BC">
      <w:pPr>
        <w:spacing w:line="360" w:lineRule="auto"/>
        <w:jc w:val="both"/>
        <w:rPr>
          <w:rFonts w:eastAsiaTheme="minorEastAsia" w:cs="Times New Roman"/>
          <w:szCs w:val="22"/>
        </w:rPr>
      </w:pPr>
    </w:p>
    <w:p w14:paraId="63436A97" w14:textId="77777777"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To investigate the effect of trophic level on the response of soil biota to disturbance, the original dataset was reduced to include only observations with trophic level information. The dataset was also reduced to include only nematode observations for a sub-analysis of nematodes due to the high number of nematode observations. Mixed effects meta-regressions were also conducted on this data. Whenever fewer than three comparisons per grouping remained, the category was excluded from further analysis.</w:t>
      </w:r>
    </w:p>
    <w:p w14:paraId="2C5D1D11" w14:textId="77777777" w:rsidR="005523BC" w:rsidRPr="000A0441" w:rsidRDefault="005523BC" w:rsidP="005523BC">
      <w:pPr>
        <w:spacing w:line="360" w:lineRule="auto"/>
        <w:jc w:val="both"/>
        <w:rPr>
          <w:rFonts w:eastAsiaTheme="minorEastAsia" w:cs="Times New Roman"/>
          <w:szCs w:val="22"/>
        </w:rPr>
      </w:pPr>
    </w:p>
    <w:p w14:paraId="0B30D278" w14:textId="77777777" w:rsidR="005523BC" w:rsidRPr="000A0441" w:rsidRDefault="005523BC" w:rsidP="005523BC">
      <w:pPr>
        <w:pStyle w:val="Heading2"/>
        <w:rPr>
          <w:rFonts w:eastAsiaTheme="minorEastAsia"/>
          <w:i/>
          <w:iCs/>
        </w:rPr>
      </w:pPr>
      <w:bookmarkStart w:id="76" w:name="_Toc112416641"/>
      <w:bookmarkStart w:id="77" w:name="_Toc112416946"/>
      <w:r w:rsidRPr="000A0441">
        <w:rPr>
          <w:rFonts w:eastAsiaTheme="minorEastAsia"/>
        </w:rPr>
        <w:t>Model selection</w:t>
      </w:r>
      <w:bookmarkEnd w:id="76"/>
      <w:bookmarkEnd w:id="77"/>
    </w:p>
    <w:p w14:paraId="6B070F65" w14:textId="53C32107"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The Akaike information criterion for small sample sizes (</w:t>
      </w:r>
      <w:proofErr w:type="spellStart"/>
      <w:r w:rsidRPr="000A0441">
        <w:rPr>
          <w:rFonts w:eastAsiaTheme="minorEastAsia" w:cs="Times New Roman"/>
          <w:szCs w:val="22"/>
        </w:rPr>
        <w:t>AICc</w:t>
      </w:r>
      <w:proofErr w:type="spellEnd"/>
      <w:r w:rsidRPr="000A0441">
        <w:rPr>
          <w:rFonts w:eastAsiaTheme="minorEastAsia" w:cs="Times New Roman"/>
          <w:szCs w:val="22"/>
        </w:rPr>
        <w:t>), an estimator of prediction error, was used to provide support for each model</w:t>
      </w:r>
      <w:r>
        <w:rPr>
          <w:rFonts w:eastAsiaTheme="minorEastAsia" w:cs="Times New Roman"/>
          <w:szCs w:val="22"/>
        </w:rPr>
        <w:t xml:space="preserve"> </w:t>
      </w:r>
      <w:sdt>
        <w:sdtPr>
          <w:rPr>
            <w:rFonts w:eastAsiaTheme="minorEastAsia" w:cs="Times New Roman"/>
            <w:color w:val="000000"/>
            <w:szCs w:val="22"/>
          </w:rPr>
          <w:tag w:val="MENDELEY_CITATION_v3_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"/>
          <w:id w:val="-59871453"/>
          <w:placeholder>
            <w:docPart w:val="5A7BA4F59F4F2A4B955C5646AAB4FFA6"/>
          </w:placeholder>
        </w:sdtPr>
        <w:sdtContent>
          <w:r w:rsidR="007A3662">
            <w:rPr>
              <w:rFonts w:eastAsia="Times New Roman"/>
            </w:rPr>
            <w:t>(Burnham &amp; Anderson, 2004)</w:t>
          </w:r>
        </w:sdtContent>
      </w:sdt>
      <w:r w:rsidRPr="000A0441">
        <w:rPr>
          <w:rFonts w:eastAsiaTheme="minorEastAsia" w:cs="Times New Roman"/>
          <w:szCs w:val="22"/>
        </w:rPr>
        <w:t xml:space="preserve">. The model with the lowest </w:t>
      </w:r>
      <w:proofErr w:type="spellStart"/>
      <w:r w:rsidRPr="000A0441">
        <w:rPr>
          <w:rFonts w:eastAsiaTheme="minorEastAsia" w:cs="Times New Roman"/>
          <w:szCs w:val="22"/>
        </w:rPr>
        <w:t>AICc</w:t>
      </w:r>
      <w:proofErr w:type="spellEnd"/>
      <w:r w:rsidRPr="000A0441">
        <w:rPr>
          <w:rFonts w:eastAsiaTheme="minorEastAsia" w:cs="Times New Roman"/>
          <w:szCs w:val="22"/>
        </w:rPr>
        <w:t xml:space="preserve"> was considered the most parsimonious, best model. </w:t>
      </w:r>
      <w:r>
        <w:rPr>
          <w:rFonts w:eastAsiaTheme="minorEastAsia" w:cs="Times New Roman"/>
          <w:szCs w:val="22"/>
        </w:rPr>
        <w:t>M</w:t>
      </w:r>
      <w:r w:rsidRPr="000A0441">
        <w:rPr>
          <w:rFonts w:eastAsiaTheme="minorEastAsia" w:cs="Times New Roman"/>
          <w:szCs w:val="22"/>
        </w:rPr>
        <w:t xml:space="preserve">odels with </w:t>
      </w:r>
      <m:oMath>
        <m:r>
          <w:rPr>
            <w:rFonts w:ascii="Cambria Math" w:eastAsiaTheme="minorEastAsia" w:hAnsi="Cambria Math" w:cs="Times New Roman"/>
            <w:szCs w:val="22"/>
          </w:rPr>
          <m:t>∆</m:t>
        </m:r>
      </m:oMath>
      <w:r w:rsidRPr="000A0441">
        <w:rPr>
          <w:rFonts w:eastAsiaTheme="minorEastAsia" w:cs="Times New Roman"/>
          <w:szCs w:val="22"/>
        </w:rPr>
        <w:t xml:space="preserve">AIC </w:t>
      </w:r>
      <w:r>
        <w:rPr>
          <w:rFonts w:eastAsiaTheme="minorEastAsia" w:cs="Times New Roman"/>
          <w:szCs w:val="22"/>
        </w:rPr>
        <w:t>≥</w:t>
      </w:r>
      <w:r w:rsidRPr="000A0441">
        <w:rPr>
          <w:rFonts w:eastAsiaTheme="minorEastAsia" w:cs="Times New Roman"/>
          <w:szCs w:val="22"/>
        </w:rPr>
        <w:t xml:space="preserve">7 </w:t>
      </w:r>
      <w:r>
        <w:rPr>
          <w:rFonts w:eastAsiaTheme="minorEastAsia" w:cs="Times New Roman"/>
          <w:szCs w:val="22"/>
        </w:rPr>
        <w:t xml:space="preserve">are considered to have no support. </w:t>
      </w:r>
      <w:r w:rsidRPr="000A0441">
        <w:rPr>
          <w:rFonts w:eastAsiaTheme="minorEastAsia" w:cs="Times New Roman"/>
          <w:szCs w:val="22"/>
        </w:rPr>
        <w:t xml:space="preserve">The goodness of fit of each model was estimated by calculating a </w:t>
      </w:r>
      <w:proofErr w:type="spellStart"/>
      <w:r w:rsidRPr="000A0441">
        <w:rPr>
          <w:rFonts w:eastAsiaTheme="minorEastAsia" w:cs="Times New Roman"/>
          <w:szCs w:val="22"/>
        </w:rPr>
        <w:t>psuedo</w:t>
      </w:r>
      <w:proofErr w:type="spellEnd"/>
      <w:r w:rsidRPr="000A0441">
        <w:rPr>
          <w:rFonts w:eastAsiaTheme="minorEastAsia" w:cs="Times New Roman"/>
          <w:szCs w:val="22"/>
        </w:rPr>
        <w:t xml:space="preserve"> R</w:t>
      </w:r>
      <w:r w:rsidRPr="000A0441">
        <w:rPr>
          <w:rFonts w:eastAsiaTheme="minorEastAsia" w:cs="Times New Roman"/>
          <w:szCs w:val="22"/>
          <w:vertAlign w:val="superscript"/>
        </w:rPr>
        <w:t>2</w:t>
      </w:r>
      <w:r w:rsidRPr="000A0441">
        <w:rPr>
          <w:rFonts w:eastAsiaTheme="minorEastAsia" w:cs="Times New Roman"/>
          <w:szCs w:val="22"/>
        </w:rPr>
        <w:t xml:space="preserve"> for each model as presented by </w:t>
      </w:r>
      <w:proofErr w:type="spellStart"/>
      <w:r w:rsidRPr="000A0441">
        <w:rPr>
          <w:rFonts w:eastAsiaTheme="minorEastAsia" w:cs="Times New Roman"/>
          <w:szCs w:val="22"/>
        </w:rPr>
        <w:t>Raudenbush</w:t>
      </w:r>
      <w:proofErr w:type="spellEnd"/>
      <w:r w:rsidRPr="000A0441">
        <w:rPr>
          <w:rFonts w:eastAsiaTheme="minorEastAsia" w:cs="Times New Roman"/>
          <w:szCs w:val="22"/>
        </w:rPr>
        <w:t xml:space="preserve"> </w:t>
      </w:r>
      <w:r w:rsidRPr="000A0441">
        <w:rPr>
          <w:rFonts w:eastAsiaTheme="minorEastAsia" w:cs="Times New Roman"/>
          <w:b/>
          <w:bCs/>
          <w:szCs w:val="22"/>
        </w:rPr>
        <w:t>(1994, 2009)</w:t>
      </w:r>
      <w:r w:rsidRPr="000A0441">
        <w:rPr>
          <w:rFonts w:eastAsiaTheme="minorEastAsia" w:cs="Times New Roman"/>
          <w:szCs w:val="22"/>
        </w:rPr>
        <w:t>:</w:t>
      </w:r>
    </w:p>
    <w:p w14:paraId="08E692AD" w14:textId="77777777" w:rsidR="005523BC" w:rsidRPr="000A0441" w:rsidRDefault="0045369D" w:rsidP="005523BC">
      <w:pPr>
        <w:spacing w:line="360" w:lineRule="auto"/>
        <w:jc w:val="both"/>
        <w:rPr>
          <w:rFonts w:eastAsiaTheme="minorEastAsia" w:cs="Times New Roman"/>
          <w:szCs w:val="22"/>
        </w:rPr>
      </w:pPr>
      <m:oMathPara>
        <m:oMath>
          <m:sSup>
            <m:sSupPr>
              <m:ctrlPr>
                <w:rPr>
                  <w:rFonts w:ascii="Cambria Math" w:eastAsiaTheme="minorEastAsia" w:hAnsi="Cambria Math" w:cs="Times New Roman"/>
                  <w:i/>
                  <w:szCs w:val="22"/>
                </w:rPr>
              </m:ctrlPr>
            </m:sSupPr>
            <m:e>
              <m:r>
                <w:rPr>
                  <w:rFonts w:ascii="Cambria Math" w:eastAsiaTheme="minorEastAsia" w:hAnsi="Cambria Math" w:cs="Times New Roman"/>
                  <w:szCs w:val="22"/>
                </w:rPr>
                <m:t>R</m:t>
              </m:r>
            </m:e>
            <m:sup>
              <m:r>
                <w:rPr>
                  <w:rFonts w:ascii="Cambria Math" w:eastAsiaTheme="minorEastAsia" w:hAnsi="Cambria Math" w:cs="Times New Roman"/>
                  <w:szCs w:val="22"/>
                </w:rPr>
                <m:t>2</m:t>
              </m:r>
            </m:sup>
          </m:sSup>
          <m:r>
            <w:rPr>
              <w:rFonts w:ascii="Cambria Math" w:eastAsiaTheme="minorEastAsia" w:hAnsi="Cambria Math" w:cs="Times New Roman"/>
              <w:szCs w:val="22"/>
            </w:rPr>
            <m:t>= 1-</m:t>
          </m:r>
          <m:f>
            <m:fPr>
              <m:ctrlPr>
                <w:rPr>
                  <w:rFonts w:ascii="Cambria Math" w:eastAsiaTheme="minorEastAsia" w:hAnsi="Cambria Math" w:cs="Times New Roman"/>
                  <w:i/>
                  <w:szCs w:val="22"/>
                </w:rPr>
              </m:ctrlPr>
            </m:fPr>
            <m:num>
              <m:sSub>
                <m:sSubPr>
                  <m:ctrlPr>
                    <w:rPr>
                      <w:rFonts w:ascii="Cambria Math" w:eastAsiaTheme="minorEastAsia" w:hAnsi="Cambria Math" w:cs="Times New Roman"/>
                      <w:i/>
                      <w:szCs w:val="22"/>
                    </w:rPr>
                  </m:ctrlPr>
                </m:sSubPr>
                <m:e>
                  <m:sSup>
                    <m:sSupPr>
                      <m:ctrlPr>
                        <w:rPr>
                          <w:rFonts w:ascii="Cambria Math" w:eastAsiaTheme="minorEastAsia" w:hAnsi="Cambria Math" w:cs="Times New Roman"/>
                          <w:i/>
                          <w:szCs w:val="22"/>
                        </w:rPr>
                      </m:ctrlPr>
                    </m:sSupPr>
                    <m:e>
                      <m:r>
                        <w:rPr>
                          <w:rFonts w:ascii="Cambria Math" w:eastAsiaTheme="minorEastAsia" w:hAnsi="Cambria Math" w:cs="Times New Roman"/>
                          <w:szCs w:val="22"/>
                        </w:rPr>
                        <m:t>τ</m:t>
                      </m:r>
                    </m:e>
                    <m:sup>
                      <m:r>
                        <w:rPr>
                          <w:rFonts w:ascii="Cambria Math" w:eastAsiaTheme="minorEastAsia" w:hAnsi="Cambria Math" w:cs="Times New Roman"/>
                          <w:szCs w:val="22"/>
                        </w:rPr>
                        <m:t>2</m:t>
                      </m:r>
                    </m:sup>
                  </m:sSup>
                </m:e>
                <m:sub>
                  <m:r>
                    <w:rPr>
                      <w:rFonts w:ascii="Cambria Math" w:eastAsiaTheme="minorEastAsia" w:hAnsi="Cambria Math" w:cs="Times New Roman"/>
                      <w:szCs w:val="22"/>
                    </w:rPr>
                    <m:t>res</m:t>
                  </m:r>
                </m:sub>
              </m:sSub>
              <m:r>
                <m:rPr>
                  <m:sty m:val="p"/>
                </m:rPr>
                <w:rPr>
                  <w:rFonts w:ascii="Cambria Math" w:eastAsiaTheme="minorEastAsia" w:hAnsi="Cambria Math" w:cs="Times New Roman"/>
                  <w:szCs w:val="22"/>
                </w:rPr>
                <m:t xml:space="preserve"> </m:t>
              </m:r>
            </m:num>
            <m:den>
              <m:sSup>
                <m:sSupPr>
                  <m:ctrlPr>
                    <w:rPr>
                      <w:rFonts w:ascii="Cambria Math" w:eastAsiaTheme="minorEastAsia" w:hAnsi="Cambria Math" w:cs="Times New Roman"/>
                      <w:i/>
                      <w:szCs w:val="22"/>
                    </w:rPr>
                  </m:ctrlPr>
                </m:sSupPr>
                <m:e>
                  <m:r>
                    <w:rPr>
                      <w:rFonts w:ascii="Cambria Math" w:eastAsiaTheme="minorEastAsia" w:hAnsi="Cambria Math" w:cs="Times New Roman"/>
                      <w:szCs w:val="22"/>
                    </w:rPr>
                    <m:t>τ</m:t>
                  </m:r>
                </m:e>
                <m:sup>
                  <m:r>
                    <w:rPr>
                      <w:rFonts w:ascii="Cambria Math" w:eastAsiaTheme="minorEastAsia" w:hAnsi="Cambria Math" w:cs="Times New Roman"/>
                      <w:szCs w:val="22"/>
                    </w:rPr>
                    <m:t>2</m:t>
                  </m:r>
                </m:sup>
              </m:sSup>
            </m:den>
          </m:f>
        </m:oMath>
      </m:oMathPara>
    </w:p>
    <w:p w14:paraId="1095A96D" w14:textId="40A90C8D" w:rsidR="005523BC" w:rsidRPr="00203264" w:rsidRDefault="005523BC" w:rsidP="005523BC">
      <w:pPr>
        <w:spacing w:line="360" w:lineRule="auto"/>
        <w:jc w:val="both"/>
        <w:rPr>
          <w:rFonts w:eastAsiaTheme="minorEastAsia" w:cs="Times New Roman"/>
          <w:szCs w:val="22"/>
        </w:rPr>
      </w:pPr>
      <w:r w:rsidRPr="00203264">
        <w:rPr>
          <w:rFonts w:eastAsiaTheme="minorEastAsia" w:cs="Times New Roman"/>
          <w:szCs w:val="22"/>
        </w:rPr>
        <w:t xml:space="preserve">where the residual heterogeneity, </w:t>
      </w:r>
      <m:oMath>
        <m:sSub>
          <m:sSubPr>
            <m:ctrlPr>
              <w:rPr>
                <w:rFonts w:ascii="Cambria Math" w:eastAsiaTheme="minorEastAsia" w:hAnsi="Cambria Math" w:cs="Times New Roman"/>
                <w:i/>
                <w:szCs w:val="22"/>
              </w:rPr>
            </m:ctrlPr>
          </m:sSubPr>
          <m:e>
            <m:sSup>
              <m:sSupPr>
                <m:ctrlPr>
                  <w:rPr>
                    <w:rFonts w:ascii="Cambria Math" w:eastAsiaTheme="minorEastAsia" w:hAnsi="Cambria Math" w:cs="Times New Roman"/>
                    <w:i/>
                    <w:szCs w:val="22"/>
                  </w:rPr>
                </m:ctrlPr>
              </m:sSupPr>
              <m:e>
                <m:r>
                  <w:rPr>
                    <w:rFonts w:ascii="Cambria Math" w:eastAsiaTheme="minorEastAsia" w:hAnsi="Cambria Math" w:cs="Times New Roman"/>
                    <w:szCs w:val="22"/>
                  </w:rPr>
                  <m:t>τ</m:t>
                </m:r>
              </m:e>
              <m:sup>
                <m:r>
                  <w:rPr>
                    <w:rFonts w:ascii="Cambria Math" w:eastAsiaTheme="minorEastAsia" w:hAnsi="Cambria Math" w:cs="Times New Roman"/>
                    <w:szCs w:val="22"/>
                  </w:rPr>
                  <m:t>2</m:t>
                </m:r>
              </m:sup>
            </m:sSup>
          </m:e>
          <m:sub>
            <m:r>
              <w:rPr>
                <w:rFonts w:ascii="Cambria Math" w:eastAsiaTheme="minorEastAsia" w:hAnsi="Cambria Math" w:cs="Times New Roman"/>
                <w:szCs w:val="22"/>
              </w:rPr>
              <m:t>res</m:t>
            </m:r>
          </m:sub>
        </m:sSub>
      </m:oMath>
      <w:r w:rsidRPr="00203264">
        <w:rPr>
          <w:rFonts w:eastAsiaTheme="minorEastAsia" w:cs="Times New Roman"/>
          <w:szCs w:val="22"/>
        </w:rPr>
        <w:t xml:space="preserve">, is the difference in total variance, </w:t>
      </w:r>
      <m:oMath>
        <m:sSup>
          <m:sSupPr>
            <m:ctrlPr>
              <w:rPr>
                <w:rFonts w:ascii="Cambria Math" w:eastAsiaTheme="minorEastAsia" w:hAnsi="Cambria Math" w:cs="Times New Roman"/>
                <w:i/>
                <w:szCs w:val="22"/>
              </w:rPr>
            </m:ctrlPr>
          </m:sSupPr>
          <m:e>
            <m:r>
              <w:rPr>
                <w:rFonts w:ascii="Cambria Math" w:eastAsiaTheme="minorEastAsia" w:hAnsi="Cambria Math" w:cs="Times New Roman"/>
                <w:szCs w:val="22"/>
              </w:rPr>
              <m:t>τ</m:t>
            </m:r>
          </m:e>
          <m:sup>
            <m:r>
              <w:rPr>
                <w:rFonts w:ascii="Cambria Math" w:eastAsiaTheme="minorEastAsia" w:hAnsi="Cambria Math" w:cs="Times New Roman"/>
                <w:szCs w:val="22"/>
              </w:rPr>
              <m:t>2</m:t>
            </m:r>
          </m:sup>
        </m:sSup>
      </m:oMath>
      <w:r w:rsidRPr="00203264">
        <w:rPr>
          <w:rFonts w:eastAsiaTheme="minorEastAsia" w:cs="Times New Roman"/>
          <w:szCs w:val="22"/>
        </w:rPr>
        <w:t xml:space="preserve">,  after adding one or more predictors to the model. This can provide a negative estimate, which is truncated to zero </w:t>
      </w:r>
      <w:sdt>
        <w:sdtPr>
          <w:rPr>
            <w:rFonts w:eastAsiaTheme="minorEastAsia" w:cs="Times New Roman"/>
            <w:color w:val="000000"/>
            <w:szCs w:val="22"/>
          </w:rPr>
          <w:tag w:val="MENDELEY_CITATION_v3_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"/>
          <w:id w:val="-1255743649"/>
          <w:placeholder>
            <w:docPart w:val="5A7BA4F59F4F2A4B955C5646AAB4FFA6"/>
          </w:placeholder>
        </w:sdtPr>
        <w:sdtContent>
          <w:r w:rsidR="007A3662" w:rsidRPr="007A3662">
            <w:rPr>
              <w:rFonts w:eastAsia="Times New Roman"/>
              <w:color w:val="000000"/>
            </w:rPr>
            <w:t>(López-López et al., 2014)</w:t>
          </w:r>
        </w:sdtContent>
      </w:sdt>
      <w:r w:rsidRPr="00203264">
        <w:rPr>
          <w:rFonts w:eastAsiaTheme="minorEastAsia" w:cs="Times New Roman"/>
          <w:szCs w:val="22"/>
        </w:rPr>
        <w:t xml:space="preserve">. </w:t>
      </w:r>
    </w:p>
    <w:p w14:paraId="58918560" w14:textId="77777777" w:rsidR="005523BC" w:rsidRPr="000A0441" w:rsidRDefault="005523BC" w:rsidP="005523BC">
      <w:pPr>
        <w:spacing w:line="360" w:lineRule="auto"/>
        <w:jc w:val="both"/>
        <w:rPr>
          <w:rFonts w:eastAsiaTheme="minorEastAsia" w:cs="Times New Roman"/>
          <w:szCs w:val="22"/>
        </w:rPr>
      </w:pPr>
    </w:p>
    <w:p w14:paraId="61B6985A" w14:textId="453EC0B1"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 xml:space="preserve">Means were considered to be significantly different from one another if their 95% confidence intervals (CIs) were nonoverlapping and were significantly different from zero if the 95% CI did not overlap with zero </w:t>
      </w:r>
      <w:sdt>
        <w:sdtPr>
          <w:rPr>
            <w:rFonts w:eastAsiaTheme="minorEastAsia" w:cs="Times New Roman"/>
            <w:color w:val="000000"/>
            <w:szCs w:val="22"/>
          </w:rPr>
          <w:tag w:val="MENDELEY_CITATION_v3_eyJjaXRhdGlvbklEIjoiTUVOREVMRVlfQ0lUQVRJT05fYWNkZmQ3ZDUtNTA0MC00Y2RmLThkOGUtMzRmMTM3ZDcwNTU4IiwicHJvcGVydGllcyI6eyJub3RlSW5kZXgiOjB9LCJpc0VkaXRlZCI6ZmFsc2UsIm1hbnVhbE92ZXJyaWRlIjp7ImlzTWFudWFsbHlPdmVycmlkZGVuIjpmYWxzZSwiY2l0ZXByb2NUZXh0IjoiKEd1cmV2aXRjaCAmIzM4OyBIZWRnZXMsIDE5OTk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1dfQ=="/>
          <w:id w:val="-644892670"/>
          <w:placeholder>
            <w:docPart w:val="BAADA62F0B2E564D9E535D1F7E19A4F9"/>
          </w:placeholder>
        </w:sdtPr>
        <w:sdtContent>
          <w:r w:rsidR="007A3662">
            <w:rPr>
              <w:rFonts w:eastAsia="Times New Roman"/>
            </w:rPr>
            <w:t>(</w:t>
          </w:r>
          <w:proofErr w:type="spellStart"/>
          <w:r w:rsidR="007A3662">
            <w:rPr>
              <w:rFonts w:eastAsia="Times New Roman"/>
            </w:rPr>
            <w:t>Gurevitch</w:t>
          </w:r>
          <w:proofErr w:type="spellEnd"/>
          <w:r w:rsidR="007A3662">
            <w:rPr>
              <w:rFonts w:eastAsia="Times New Roman"/>
            </w:rPr>
            <w:t xml:space="preserve"> &amp; Hedges, 1999)</w:t>
          </w:r>
        </w:sdtContent>
      </w:sdt>
      <w:r w:rsidRPr="000A0441">
        <w:rPr>
          <w:rFonts w:eastAsiaTheme="minorEastAsia" w:cs="Times New Roman"/>
          <w:szCs w:val="22"/>
        </w:rPr>
        <w:t xml:space="preserve">. All statistical analysis was performed in R, with meta-analysis carried out using the </w:t>
      </w:r>
      <w:proofErr w:type="spellStart"/>
      <w:r w:rsidRPr="000A0441">
        <w:rPr>
          <w:rFonts w:eastAsiaTheme="minorEastAsia" w:cs="Times New Roman"/>
          <w:szCs w:val="22"/>
        </w:rPr>
        <w:t>metafor</w:t>
      </w:r>
      <w:proofErr w:type="spellEnd"/>
      <w:r w:rsidRPr="000A0441">
        <w:rPr>
          <w:rFonts w:eastAsiaTheme="minorEastAsia" w:cs="Times New Roman"/>
          <w:szCs w:val="22"/>
        </w:rPr>
        <w:t xml:space="preserve"> package </w:t>
      </w:r>
      <w:sdt>
        <w:sdtPr>
          <w:rPr>
            <w:rFonts w:eastAsiaTheme="minorEastAsia" w:cs="Times New Roman"/>
            <w:color w:val="000000"/>
            <w:szCs w:val="22"/>
          </w:rPr>
          <w:tag w:val="MENDELEY_CITATION_v3_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4oCZcyBvbmUtc3RlcCBtZXRob2QgZm9yIG1ldGEt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
          <w:id w:val="-729839967"/>
          <w:placeholder>
            <w:docPart w:val="5A7BA4F59F4F2A4B955C5646AAB4FFA6"/>
          </w:placeholder>
        </w:sdtPr>
        <w:sdtContent>
          <w:r w:rsidR="007A3662" w:rsidRPr="007A3662">
            <w:rPr>
              <w:rFonts w:eastAsiaTheme="minorEastAsia" w:cs="Times New Roman"/>
              <w:color w:val="000000"/>
              <w:szCs w:val="22"/>
            </w:rPr>
            <w:t>(</w:t>
          </w:r>
          <w:proofErr w:type="spellStart"/>
          <w:r w:rsidR="007A3662" w:rsidRPr="007A3662">
            <w:rPr>
              <w:rFonts w:eastAsiaTheme="minorEastAsia" w:cs="Times New Roman"/>
              <w:color w:val="000000"/>
              <w:szCs w:val="22"/>
            </w:rPr>
            <w:t>Viechtbauer</w:t>
          </w:r>
          <w:proofErr w:type="spellEnd"/>
          <w:r w:rsidR="007A3662" w:rsidRPr="007A3662">
            <w:rPr>
              <w:rFonts w:eastAsiaTheme="minorEastAsia" w:cs="Times New Roman"/>
              <w:color w:val="000000"/>
              <w:szCs w:val="22"/>
            </w:rPr>
            <w:t>, 2010)</w:t>
          </w:r>
        </w:sdtContent>
      </w:sdt>
      <w:r w:rsidRPr="000A0441">
        <w:rPr>
          <w:rFonts w:eastAsiaTheme="minorEastAsia" w:cs="Times New Roman"/>
          <w:szCs w:val="22"/>
        </w:rPr>
        <w:t xml:space="preserve"> and figures drawn using ggplot2 and </w:t>
      </w:r>
      <w:proofErr w:type="spellStart"/>
      <w:r w:rsidRPr="000A0441">
        <w:rPr>
          <w:rFonts w:eastAsiaTheme="minorEastAsia" w:cs="Times New Roman"/>
          <w:szCs w:val="22"/>
        </w:rPr>
        <w:t>orchardplot</w:t>
      </w:r>
      <w:proofErr w:type="spellEnd"/>
      <w:r w:rsidRPr="000A0441">
        <w:rPr>
          <w:rFonts w:eastAsiaTheme="minorEastAsia" w:cs="Times New Roman"/>
          <w:szCs w:val="22"/>
        </w:rPr>
        <w:t xml:space="preserve"> packages (Wickman, 2016; </w:t>
      </w:r>
      <w:sdt>
        <w:sdtPr>
          <w:rPr>
            <w:rFonts w:eastAsiaTheme="minorEastAsia" w:cs="Times New Roman"/>
            <w:color w:val="000000"/>
            <w:szCs w:val="22"/>
          </w:rPr>
          <w:tag w:val="MENDELEY_CITATION_v3_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"/>
          <w:id w:val="-644045230"/>
          <w:placeholder>
            <w:docPart w:val="5A7BA4F59F4F2A4B955C5646AAB4FFA6"/>
          </w:placeholder>
        </w:sdtPr>
        <w:sdtContent>
          <w:r w:rsidR="007A3662" w:rsidRPr="007A3662">
            <w:rPr>
              <w:rFonts w:eastAsia="Times New Roman" w:cs="Times New Roman"/>
              <w:color w:val="000000"/>
              <w:szCs w:val="22"/>
            </w:rPr>
            <w:t>Nakagawa et al., 2017)</w:t>
          </w:r>
        </w:sdtContent>
      </w:sdt>
      <w:r w:rsidRPr="000A0441">
        <w:rPr>
          <w:rFonts w:eastAsiaTheme="minorEastAsia" w:cs="Times New Roman"/>
          <w:szCs w:val="22"/>
        </w:rPr>
        <w:t>.</w:t>
      </w:r>
    </w:p>
    <w:p w14:paraId="34FFA4CA" w14:textId="77777777" w:rsidR="005523BC" w:rsidRPr="000A0441" w:rsidRDefault="005523BC" w:rsidP="005523BC">
      <w:pPr>
        <w:spacing w:line="360" w:lineRule="auto"/>
        <w:jc w:val="both"/>
        <w:rPr>
          <w:rFonts w:eastAsiaTheme="minorEastAsia" w:cs="Times New Roman"/>
          <w:b/>
          <w:bCs/>
          <w:szCs w:val="22"/>
        </w:rPr>
      </w:pPr>
    </w:p>
    <w:p w14:paraId="4E61A908" w14:textId="77777777"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noProof/>
          <w:szCs w:val="22"/>
        </w:rPr>
        <w:lastRenderedPageBreak/>
        <mc:AlternateContent>
          <mc:Choice Requires="wps">
            <w:drawing>
              <wp:inline distT="0" distB="0" distL="0" distR="0" wp14:anchorId="250FAE70" wp14:editId="65A3C08D">
                <wp:extent cx="5731510" cy="8725359"/>
                <wp:effectExtent l="0" t="0" r="0" b="0"/>
                <wp:docPr id="8" name="Text Box 8"/>
                <wp:cNvGraphicFramePr/>
                <a:graphic xmlns:a="http://schemas.openxmlformats.org/drawingml/2006/main">
                  <a:graphicData uri="http://schemas.microsoft.com/office/word/2010/wordprocessingShape">
                    <wps:wsp>
                      <wps:cNvSpPr txBox="1"/>
                      <wps:spPr>
                        <a:xfrm>
                          <a:off x="0" y="0"/>
                          <a:ext cx="5731510" cy="8725359"/>
                        </a:xfrm>
                        <a:prstGeom prst="rect">
                          <a:avLst/>
                        </a:prstGeom>
                        <a:solidFill>
                          <a:schemeClr val="lt1"/>
                        </a:solidFill>
                        <a:ln w="6350">
                          <a:noFill/>
                        </a:ln>
                      </wps:spPr>
                      <wps:txbx>
                        <w:txbxContent>
                          <w:p w14:paraId="05390DCF" w14:textId="77777777" w:rsidR="0045369D" w:rsidRPr="000104E5" w:rsidRDefault="0045369D" w:rsidP="005523BC">
                            <w:pPr>
                              <w:pStyle w:val="Caption"/>
                              <w:keepNext/>
                              <w:rPr>
                                <w:color w:val="000000" w:themeColor="text1"/>
                                <w:sz w:val="20"/>
                                <w:szCs w:val="20"/>
                              </w:rPr>
                            </w:pPr>
                            <w:bookmarkStart w:id="78" w:name="_Ref111476325"/>
                            <w:bookmarkStart w:id="79" w:name="_Toc112413804"/>
                            <w:bookmarkStart w:id="80" w:name="_Toc112414657"/>
                            <w:r w:rsidRPr="000104E5">
                              <w:rPr>
                                <w:color w:val="000000" w:themeColor="text1"/>
                                <w:sz w:val="20"/>
                                <w:szCs w:val="20"/>
                              </w:rPr>
                              <w:t xml:space="preserve">Table </w:t>
                            </w:r>
                            <w:r w:rsidRPr="000104E5">
                              <w:rPr>
                                <w:color w:val="000000" w:themeColor="text1"/>
                                <w:sz w:val="20"/>
                                <w:szCs w:val="20"/>
                              </w:rPr>
                              <w:fldChar w:fldCharType="begin"/>
                            </w:r>
                            <w:r w:rsidRPr="000104E5">
                              <w:rPr>
                                <w:color w:val="000000" w:themeColor="text1"/>
                                <w:sz w:val="20"/>
                                <w:szCs w:val="20"/>
                              </w:rPr>
                              <w:instrText xml:space="preserve"> SEQ Table \* ARABIC </w:instrText>
                            </w:r>
                            <w:r w:rsidRPr="000104E5">
                              <w:rPr>
                                <w:color w:val="000000" w:themeColor="text1"/>
                                <w:sz w:val="20"/>
                                <w:szCs w:val="20"/>
                              </w:rPr>
                              <w:fldChar w:fldCharType="separate"/>
                            </w:r>
                            <w:r>
                              <w:rPr>
                                <w:noProof/>
                                <w:color w:val="000000" w:themeColor="text1"/>
                                <w:sz w:val="20"/>
                                <w:szCs w:val="20"/>
                              </w:rPr>
                              <w:t>3</w:t>
                            </w:r>
                            <w:r w:rsidRPr="000104E5">
                              <w:rPr>
                                <w:color w:val="000000" w:themeColor="text1"/>
                                <w:sz w:val="20"/>
                                <w:szCs w:val="20"/>
                              </w:rPr>
                              <w:fldChar w:fldCharType="end"/>
                            </w:r>
                            <w:bookmarkEnd w:id="78"/>
                            <w:r w:rsidRPr="000104E5">
                              <w:rPr>
                                <w:color w:val="000000" w:themeColor="text1"/>
                                <w:sz w:val="20"/>
                                <w:szCs w:val="20"/>
                              </w:rPr>
                              <w:t>. Description and range of predictor variables used in the models</w:t>
                            </w:r>
                            <w:bookmarkEnd w:id="79"/>
                            <w:bookmarkEnd w:id="80"/>
                            <w:r w:rsidRPr="000104E5">
                              <w:rPr>
                                <w:color w:val="000000" w:themeColor="text1"/>
                                <w:sz w:val="20"/>
                                <w:szCs w:val="20"/>
                              </w:rPr>
                              <w:t xml:space="preserve">   </w:t>
                            </w:r>
                          </w:p>
                          <w:tbl>
                            <w:tblPr>
                              <w:tblStyle w:val="TableGri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3208"/>
                              <w:gridCol w:w="1605"/>
                              <w:gridCol w:w="2431"/>
                            </w:tblGrid>
                            <w:tr w:rsidR="0045369D" w:rsidRPr="00EE6EA1" w14:paraId="1FCB8739" w14:textId="77777777" w:rsidTr="00CB3ACF">
                              <w:trPr>
                                <w:trHeight w:val="300"/>
                              </w:trPr>
                              <w:tc>
                                <w:tcPr>
                                  <w:tcW w:w="2042" w:type="dxa"/>
                                  <w:tcBorders>
                                    <w:bottom w:val="single" w:sz="4" w:space="0" w:color="auto"/>
                                  </w:tcBorders>
                                  <w:noWrap/>
                                  <w:hideMark/>
                                </w:tcPr>
                                <w:p w14:paraId="78D37652" w14:textId="77777777" w:rsidR="0045369D" w:rsidRPr="00EE6EA1" w:rsidRDefault="0045369D" w:rsidP="00CB3ACF">
                                  <w:pPr>
                                    <w:spacing w:line="360" w:lineRule="auto"/>
                                    <w:rPr>
                                      <w:rFonts w:eastAsiaTheme="minorEastAsia" w:cs="Times New Roman"/>
                                      <w:b/>
                                      <w:bCs/>
                                      <w:szCs w:val="22"/>
                                    </w:rPr>
                                  </w:pPr>
                                  <w:r>
                                    <w:rPr>
                                      <w:rFonts w:eastAsiaTheme="minorEastAsia" w:cs="Times New Roman"/>
                                      <w:b/>
                                      <w:bCs/>
                                      <w:szCs w:val="22"/>
                                    </w:rPr>
                                    <w:t>Variable i</w:t>
                                  </w:r>
                                  <w:r w:rsidRPr="00EE6EA1">
                                    <w:rPr>
                                      <w:rFonts w:eastAsiaTheme="minorEastAsia" w:cs="Times New Roman"/>
                                      <w:b/>
                                      <w:bCs/>
                                      <w:szCs w:val="22"/>
                                    </w:rPr>
                                    <w:t>n model</w:t>
                                  </w:r>
                                  <w:r>
                                    <w:rPr>
                                      <w:rFonts w:eastAsiaTheme="minorEastAsia" w:cs="Times New Roman"/>
                                      <w:b/>
                                      <w:bCs/>
                                      <w:szCs w:val="22"/>
                                    </w:rPr>
                                    <w:t xml:space="preserve">s </w:t>
                                  </w:r>
                                </w:p>
                              </w:tc>
                              <w:tc>
                                <w:tcPr>
                                  <w:tcW w:w="3208" w:type="dxa"/>
                                  <w:tcBorders>
                                    <w:bottom w:val="single" w:sz="4" w:space="0" w:color="auto"/>
                                  </w:tcBorders>
                                  <w:noWrap/>
                                  <w:hideMark/>
                                </w:tcPr>
                                <w:p w14:paraId="636F1A7E"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 xml:space="preserve">Description </w:t>
                                  </w:r>
                                </w:p>
                              </w:tc>
                              <w:tc>
                                <w:tcPr>
                                  <w:tcW w:w="1605" w:type="dxa"/>
                                  <w:tcBorders>
                                    <w:bottom w:val="single" w:sz="4" w:space="0" w:color="auto"/>
                                  </w:tcBorders>
                                  <w:noWrap/>
                                  <w:hideMark/>
                                </w:tcPr>
                                <w:p w14:paraId="3858484A"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Range</w:t>
                                  </w:r>
                                </w:p>
                              </w:tc>
                              <w:tc>
                                <w:tcPr>
                                  <w:tcW w:w="2431" w:type="dxa"/>
                                  <w:tcBorders>
                                    <w:bottom w:val="single" w:sz="4" w:space="0" w:color="auto"/>
                                  </w:tcBorders>
                                  <w:noWrap/>
                                  <w:hideMark/>
                                </w:tcPr>
                                <w:p w14:paraId="2DDA03AB"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Reference</w:t>
                                  </w:r>
                                </w:p>
                              </w:tc>
                            </w:tr>
                            <w:tr w:rsidR="0045369D" w:rsidRPr="00EE6EA1" w14:paraId="048BD6EA" w14:textId="77777777" w:rsidTr="00CB3ACF">
                              <w:trPr>
                                <w:trHeight w:val="300"/>
                              </w:trPr>
                              <w:tc>
                                <w:tcPr>
                                  <w:tcW w:w="2042" w:type="dxa"/>
                                  <w:tcBorders>
                                    <w:top w:val="single" w:sz="4" w:space="0" w:color="auto"/>
                                  </w:tcBorders>
                                  <w:noWrap/>
                                  <w:hideMark/>
                                </w:tcPr>
                                <w:p w14:paraId="5E0F4FD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Body size </w:t>
                                  </w:r>
                                </w:p>
                              </w:tc>
                              <w:tc>
                                <w:tcPr>
                                  <w:tcW w:w="3208" w:type="dxa"/>
                                  <w:tcBorders>
                                    <w:top w:val="single" w:sz="4" w:space="0" w:color="auto"/>
                                  </w:tcBorders>
                                  <w:noWrap/>
                                  <w:hideMark/>
                                </w:tcPr>
                                <w:p w14:paraId="0C77363D" w14:textId="77777777" w:rsidR="0045369D" w:rsidRPr="00EE6EA1" w:rsidRDefault="0045369D" w:rsidP="00CB3ACF">
                                  <w:pPr>
                                    <w:spacing w:line="360" w:lineRule="auto"/>
                                    <w:rPr>
                                      <w:rFonts w:eastAsiaTheme="minorEastAsia" w:cs="Times New Roman"/>
                                      <w:szCs w:val="22"/>
                                    </w:rPr>
                                  </w:pPr>
                                  <w:proofErr w:type="spellStart"/>
                                  <w:r w:rsidRPr="00EE6EA1">
                                    <w:rPr>
                                      <w:rFonts w:eastAsiaTheme="minorEastAsia" w:cs="Times New Roman"/>
                                      <w:szCs w:val="22"/>
                                    </w:rPr>
                                    <w:t>Microfauna</w:t>
                                  </w:r>
                                  <w:proofErr w:type="spellEnd"/>
                                  <w:r w:rsidRPr="00EE6EA1">
                                    <w:rPr>
                                      <w:rFonts w:eastAsiaTheme="minorEastAsia" w:cs="Times New Roman"/>
                                      <w:szCs w:val="22"/>
                                    </w:rPr>
                                    <w:t>, mesofauna, or macrofauna</w:t>
                                  </w:r>
                                </w:p>
                              </w:tc>
                              <w:tc>
                                <w:tcPr>
                                  <w:tcW w:w="1605" w:type="dxa"/>
                                  <w:tcBorders>
                                    <w:top w:val="single" w:sz="4" w:space="0" w:color="auto"/>
                                  </w:tcBorders>
                                  <w:noWrap/>
                                  <w:hideMark/>
                                </w:tcPr>
                                <w:p w14:paraId="5468860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tcBorders>
                                    <w:top w:val="single" w:sz="4" w:space="0" w:color="auto"/>
                                  </w:tcBorders>
                                  <w:noWrap/>
                                  <w:hideMark/>
                                </w:tcPr>
                                <w:p w14:paraId="48EB439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25B80EF0" w14:textId="77777777" w:rsidTr="00CB3ACF">
                              <w:trPr>
                                <w:trHeight w:val="300"/>
                              </w:trPr>
                              <w:tc>
                                <w:tcPr>
                                  <w:tcW w:w="2042" w:type="dxa"/>
                                  <w:noWrap/>
                                  <w:hideMark/>
                                </w:tcPr>
                                <w:p w14:paraId="03C07C32"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Disturbance</w:t>
                                  </w:r>
                                </w:p>
                              </w:tc>
                              <w:tc>
                                <w:tcPr>
                                  <w:tcW w:w="3208" w:type="dxa"/>
                                  <w:noWrap/>
                                  <w:hideMark/>
                                </w:tcPr>
                                <w:p w14:paraId="0A692B96"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7FB9CD6A"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160A56FE" w14:textId="77777777" w:rsidR="0045369D" w:rsidRPr="00EE6EA1" w:rsidRDefault="0045369D" w:rsidP="00CB3ACF">
                                  <w:pPr>
                                    <w:spacing w:line="360" w:lineRule="auto"/>
                                    <w:rPr>
                                      <w:rFonts w:eastAsiaTheme="minorEastAsia" w:cs="Times New Roman"/>
                                      <w:szCs w:val="22"/>
                                    </w:rPr>
                                  </w:pPr>
                                </w:p>
                              </w:tc>
                            </w:tr>
                            <w:tr w:rsidR="0045369D" w:rsidRPr="00EE6EA1" w14:paraId="20CC934A" w14:textId="77777777" w:rsidTr="00CB3ACF">
                              <w:trPr>
                                <w:trHeight w:val="300"/>
                              </w:trPr>
                              <w:tc>
                                <w:tcPr>
                                  <w:tcW w:w="2042" w:type="dxa"/>
                                  <w:noWrap/>
                                  <w:hideMark/>
                                </w:tcPr>
                                <w:p w14:paraId="2121DDAA"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Duration</w:t>
                                  </w:r>
                                </w:p>
                              </w:tc>
                              <w:tc>
                                <w:tcPr>
                                  <w:tcW w:w="3208" w:type="dxa"/>
                                  <w:noWrap/>
                                  <w:hideMark/>
                                </w:tcPr>
                                <w:p w14:paraId="2B41796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Time since the disturbance began (years)</w:t>
                                  </w:r>
                                </w:p>
                              </w:tc>
                              <w:tc>
                                <w:tcPr>
                                  <w:tcW w:w="1605" w:type="dxa"/>
                                  <w:noWrap/>
                                  <w:hideMark/>
                                </w:tcPr>
                                <w:p w14:paraId="09DA680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0 – 17 </w:t>
                                  </w:r>
                                </w:p>
                              </w:tc>
                              <w:tc>
                                <w:tcPr>
                                  <w:tcW w:w="2431" w:type="dxa"/>
                                  <w:noWrap/>
                                  <w:hideMark/>
                                </w:tcPr>
                                <w:p w14:paraId="1AD60D6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C15538A" w14:textId="77777777" w:rsidTr="00CB3ACF">
                              <w:trPr>
                                <w:trHeight w:val="300"/>
                              </w:trPr>
                              <w:tc>
                                <w:tcPr>
                                  <w:tcW w:w="2042" w:type="dxa"/>
                                  <w:noWrap/>
                                  <w:hideMark/>
                                </w:tcPr>
                                <w:p w14:paraId="633B4F2E"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S</w:t>
                                  </w:r>
                                  <w:r w:rsidRPr="00EE6EA1">
                                    <w:rPr>
                                      <w:rFonts w:eastAsiaTheme="minorEastAsia" w:cs="Times New Roman"/>
                                      <w:szCs w:val="22"/>
                                    </w:rPr>
                                    <w:t>trength</w:t>
                                  </w:r>
                                </w:p>
                              </w:tc>
                              <w:tc>
                                <w:tcPr>
                                  <w:tcW w:w="3208" w:type="dxa"/>
                                  <w:noWrap/>
                                  <w:hideMark/>
                                </w:tcPr>
                                <w:p w14:paraId="7559749E"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Change in mean annual precipitation applied to plot (%)</w:t>
                                  </w:r>
                                </w:p>
                              </w:tc>
                              <w:tc>
                                <w:tcPr>
                                  <w:tcW w:w="1605" w:type="dxa"/>
                                  <w:noWrap/>
                                  <w:hideMark/>
                                </w:tcPr>
                                <w:p w14:paraId="03DBDA9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-100 – 239</w:t>
                                  </w:r>
                                </w:p>
                              </w:tc>
                              <w:tc>
                                <w:tcPr>
                                  <w:tcW w:w="2431" w:type="dxa"/>
                                  <w:noWrap/>
                                  <w:hideMark/>
                                </w:tcPr>
                                <w:p w14:paraId="245DC32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2214B3F8" w14:textId="77777777" w:rsidTr="00CB3ACF">
                              <w:trPr>
                                <w:trHeight w:val="300"/>
                              </w:trPr>
                              <w:tc>
                                <w:tcPr>
                                  <w:tcW w:w="2042" w:type="dxa"/>
                                  <w:noWrap/>
                                  <w:hideMark/>
                                </w:tcPr>
                                <w:p w14:paraId="1932A5D5"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Environment</w:t>
                                  </w:r>
                                </w:p>
                              </w:tc>
                              <w:tc>
                                <w:tcPr>
                                  <w:tcW w:w="3208" w:type="dxa"/>
                                  <w:noWrap/>
                                  <w:hideMark/>
                                </w:tcPr>
                                <w:p w14:paraId="4710A7E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5064CB7"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3DB9F5BA" w14:textId="77777777" w:rsidR="0045369D" w:rsidRPr="00EE6EA1" w:rsidRDefault="0045369D" w:rsidP="00CB3ACF">
                                  <w:pPr>
                                    <w:spacing w:line="360" w:lineRule="auto"/>
                                    <w:rPr>
                                      <w:rFonts w:eastAsiaTheme="minorEastAsia" w:cs="Times New Roman"/>
                                      <w:szCs w:val="22"/>
                                    </w:rPr>
                                  </w:pPr>
                                </w:p>
                              </w:tc>
                            </w:tr>
                            <w:tr w:rsidR="0045369D" w:rsidRPr="00EE6EA1" w14:paraId="2D7AEA00" w14:textId="77777777" w:rsidTr="00CB3ACF">
                              <w:trPr>
                                <w:trHeight w:val="300"/>
                              </w:trPr>
                              <w:tc>
                                <w:tcPr>
                                  <w:tcW w:w="2042" w:type="dxa"/>
                                  <w:noWrap/>
                                  <w:hideMark/>
                                </w:tcPr>
                                <w:p w14:paraId="0F48EAF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Forest biome</w:t>
                                  </w:r>
                                </w:p>
                              </w:tc>
                              <w:tc>
                                <w:tcPr>
                                  <w:tcW w:w="3208" w:type="dxa"/>
                                  <w:noWrap/>
                                  <w:hideMark/>
                                </w:tcPr>
                                <w:p w14:paraId="7B69DBB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Temperate seasonal forest, tropical forest, boreal forest</w:t>
                                  </w:r>
                                </w:p>
                              </w:tc>
                              <w:tc>
                                <w:tcPr>
                                  <w:tcW w:w="1605" w:type="dxa"/>
                                  <w:noWrap/>
                                  <w:hideMark/>
                                </w:tcPr>
                                <w:p w14:paraId="271EF63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noWrap/>
                                  <w:hideMark/>
                                </w:tcPr>
                                <w:p w14:paraId="69D863D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0C5704B0" w14:textId="77777777" w:rsidTr="00CB3ACF">
                              <w:trPr>
                                <w:trHeight w:val="300"/>
                              </w:trPr>
                              <w:tc>
                                <w:tcPr>
                                  <w:tcW w:w="2042" w:type="dxa"/>
                                  <w:noWrap/>
                                  <w:hideMark/>
                                </w:tcPr>
                                <w:p w14:paraId="5F6FD2F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Temperature</w:t>
                                  </w:r>
                                </w:p>
                              </w:tc>
                              <w:tc>
                                <w:tcPr>
                                  <w:tcW w:w="3208" w:type="dxa"/>
                                  <w:noWrap/>
                                  <w:hideMark/>
                                </w:tcPr>
                                <w:p w14:paraId="5FFE680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Mean annual temperature in *C </w:t>
                                  </w:r>
                                </w:p>
                              </w:tc>
                              <w:tc>
                                <w:tcPr>
                                  <w:tcW w:w="1605" w:type="dxa"/>
                                  <w:noWrap/>
                                  <w:hideMark/>
                                </w:tcPr>
                                <w:p w14:paraId="3DEA149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1.2 – 28.9</w:t>
                                  </w:r>
                                </w:p>
                              </w:tc>
                              <w:tc>
                                <w:tcPr>
                                  <w:tcW w:w="2431" w:type="dxa"/>
                                  <w:noWrap/>
                                  <w:hideMark/>
                                </w:tcPr>
                                <w:p w14:paraId="582486DF"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Primary</w:t>
                                  </w:r>
                                  <w:r w:rsidRPr="00EE6EA1">
                                    <w:rPr>
                                      <w:rFonts w:eastAsiaTheme="minorEastAsia" w:cs="Times New Roman"/>
                                      <w:szCs w:val="22"/>
                                    </w:rPr>
                                    <w:t xml:space="preserve"> studies and </w:t>
                                  </w:r>
                                  <w:proofErr w:type="spellStart"/>
                                  <w:r w:rsidRPr="00EE6EA1">
                                    <w:rPr>
                                      <w:rFonts w:eastAsiaTheme="minorEastAsia" w:cs="Times New Roman"/>
                                      <w:szCs w:val="22"/>
                                    </w:rPr>
                                    <w:t>WorldClim</w:t>
                                  </w:r>
                                  <w:proofErr w:type="spellEnd"/>
                                  <w:r w:rsidRPr="00EE6EA1">
                                    <w:rPr>
                                      <w:rFonts w:eastAsiaTheme="minorEastAsia" w:cs="Times New Roman"/>
                                      <w:szCs w:val="22"/>
                                    </w:rPr>
                                    <w:t xml:space="preserve">  </w:t>
                                  </w:r>
                                </w:p>
                              </w:tc>
                            </w:tr>
                            <w:tr w:rsidR="0045369D" w:rsidRPr="00EE6EA1" w14:paraId="5F2A50D1" w14:textId="77777777" w:rsidTr="00CB3ACF">
                              <w:trPr>
                                <w:trHeight w:val="300"/>
                              </w:trPr>
                              <w:tc>
                                <w:tcPr>
                                  <w:tcW w:w="2042" w:type="dxa"/>
                                  <w:noWrap/>
                                  <w:hideMark/>
                                </w:tcPr>
                                <w:p w14:paraId="015B881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Precipitation </w:t>
                                  </w:r>
                                </w:p>
                              </w:tc>
                              <w:tc>
                                <w:tcPr>
                                  <w:tcW w:w="3208" w:type="dxa"/>
                                  <w:noWrap/>
                                  <w:hideMark/>
                                </w:tcPr>
                                <w:p w14:paraId="2F809E04"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Mean annual precipitation (mm)</w:t>
                                  </w:r>
                                </w:p>
                              </w:tc>
                              <w:tc>
                                <w:tcPr>
                                  <w:tcW w:w="1605" w:type="dxa"/>
                                  <w:noWrap/>
                                  <w:hideMark/>
                                </w:tcPr>
                                <w:p w14:paraId="743ADA1D"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383 – 4500</w:t>
                                  </w:r>
                                </w:p>
                              </w:tc>
                              <w:tc>
                                <w:tcPr>
                                  <w:tcW w:w="2431" w:type="dxa"/>
                                  <w:noWrap/>
                                  <w:hideMark/>
                                </w:tcPr>
                                <w:p w14:paraId="10CE8E00"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  </w:t>
                                  </w:r>
                                </w:p>
                              </w:tc>
                            </w:tr>
                            <w:tr w:rsidR="0045369D" w:rsidRPr="00EE6EA1" w14:paraId="15CF99AD" w14:textId="77777777" w:rsidTr="00CB3ACF">
                              <w:trPr>
                                <w:trHeight w:val="300"/>
                              </w:trPr>
                              <w:tc>
                                <w:tcPr>
                                  <w:tcW w:w="2042" w:type="dxa"/>
                                  <w:noWrap/>
                                  <w:hideMark/>
                                </w:tcPr>
                                <w:p w14:paraId="756B5251"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Soil parameters</w:t>
                                  </w:r>
                                </w:p>
                              </w:tc>
                              <w:tc>
                                <w:tcPr>
                                  <w:tcW w:w="3208" w:type="dxa"/>
                                  <w:noWrap/>
                                  <w:hideMark/>
                                </w:tcPr>
                                <w:p w14:paraId="3141D8F3"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462CAEEE" w14:textId="77777777" w:rsidR="0045369D" w:rsidRPr="00AA6960" w:rsidRDefault="0045369D" w:rsidP="00CB3ACF">
                                  <w:pPr>
                                    <w:spacing w:line="360" w:lineRule="auto"/>
                                    <w:rPr>
                                      <w:rFonts w:eastAsiaTheme="minorEastAsia" w:cs="Times New Roman"/>
                                      <w:szCs w:val="22"/>
                                    </w:rPr>
                                  </w:pPr>
                                </w:p>
                              </w:tc>
                              <w:tc>
                                <w:tcPr>
                                  <w:tcW w:w="2431" w:type="dxa"/>
                                  <w:noWrap/>
                                  <w:hideMark/>
                                </w:tcPr>
                                <w:p w14:paraId="3B3FB355" w14:textId="77777777" w:rsidR="0045369D" w:rsidRPr="00AA6960" w:rsidRDefault="0045369D" w:rsidP="00CB3ACF">
                                  <w:pPr>
                                    <w:spacing w:line="360" w:lineRule="auto"/>
                                    <w:rPr>
                                      <w:rFonts w:eastAsiaTheme="minorEastAsia" w:cs="Times New Roman"/>
                                      <w:szCs w:val="22"/>
                                    </w:rPr>
                                  </w:pPr>
                                </w:p>
                              </w:tc>
                            </w:tr>
                            <w:tr w:rsidR="0045369D" w:rsidRPr="00EE6EA1" w14:paraId="2BE1FB67" w14:textId="77777777" w:rsidTr="00CB3ACF">
                              <w:trPr>
                                <w:trHeight w:val="300"/>
                              </w:trPr>
                              <w:tc>
                                <w:tcPr>
                                  <w:tcW w:w="2042" w:type="dxa"/>
                                  <w:noWrap/>
                                  <w:hideMark/>
                                </w:tcPr>
                                <w:p w14:paraId="5847347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pH</w:t>
                                  </w:r>
                                </w:p>
                              </w:tc>
                              <w:tc>
                                <w:tcPr>
                                  <w:tcW w:w="3208" w:type="dxa"/>
                                  <w:noWrap/>
                                  <w:hideMark/>
                                </w:tcPr>
                                <w:p w14:paraId="3EB5E43F"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302253E"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3.6 – 7 </w:t>
                                  </w:r>
                                </w:p>
                              </w:tc>
                              <w:sdt>
                                <w:sdtPr>
                                  <w:rPr>
                                    <w:rFonts w:eastAsiaTheme="minorEastAsia" w:cs="Times New Roman"/>
                                    <w:color w:val="000000"/>
                                    <w:szCs w:val="22"/>
                                  </w:rPr>
                                  <w:tag w:val="MENDELEY_CITATION_v3_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"/>
                                  <w:id w:val="-521006839"/>
                                  <w:placeholder>
                                    <w:docPart w:val="5A7BA4F59F4F2A4B955C5646AAB4FFA6"/>
                                  </w:placeholder>
                                </w:sdtPr>
                                <w:sdtContent>
                                  <w:tc>
                                    <w:tcPr>
                                      <w:tcW w:w="2431" w:type="dxa"/>
                                      <w:noWrap/>
                                      <w:hideMark/>
                                    </w:tcPr>
                                    <w:p w14:paraId="645BABFD" w14:textId="2BE5D85D" w:rsidR="0045369D" w:rsidRPr="00AA6960" w:rsidRDefault="0045369D" w:rsidP="00CB3ACF">
                                      <w:pPr>
                                        <w:spacing w:line="360" w:lineRule="auto"/>
                                        <w:rPr>
                                          <w:rFonts w:eastAsiaTheme="minorEastAsia" w:cs="Times New Roman"/>
                                          <w:szCs w:val="22"/>
                                        </w:rPr>
                                      </w:pPr>
                                      <w:proofErr w:type="spellStart"/>
                                      <w:r w:rsidRPr="007A3662">
                                        <w:rPr>
                                          <w:rFonts w:eastAsia="Times New Roman"/>
                                          <w:color w:val="000000"/>
                                          <w:szCs w:val="22"/>
                                        </w:rPr>
                                        <w:t>Wieder</w:t>
                                      </w:r>
                                      <w:proofErr w:type="spellEnd"/>
                                      <w:r w:rsidRPr="007A3662">
                                        <w:rPr>
                                          <w:rFonts w:eastAsia="Times New Roman"/>
                                          <w:color w:val="000000"/>
                                          <w:szCs w:val="22"/>
                                        </w:rPr>
                                        <w:t xml:space="preserve"> et al. (2014)</w:t>
                                      </w:r>
                                    </w:p>
                                  </w:tc>
                                </w:sdtContent>
                              </w:sdt>
                            </w:tr>
                            <w:tr w:rsidR="0045369D" w:rsidRPr="00EE6EA1" w14:paraId="78891FCF" w14:textId="77777777" w:rsidTr="00CB3ACF">
                              <w:trPr>
                                <w:trHeight w:val="300"/>
                              </w:trPr>
                              <w:tc>
                                <w:tcPr>
                                  <w:tcW w:w="2042" w:type="dxa"/>
                                  <w:noWrap/>
                                  <w:hideMark/>
                                </w:tcPr>
                                <w:p w14:paraId="177666E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Total carbon</w:t>
                                  </w:r>
                                </w:p>
                              </w:tc>
                              <w:tc>
                                <w:tcPr>
                                  <w:tcW w:w="3208" w:type="dxa"/>
                                  <w:noWrap/>
                                  <w:hideMark/>
                                </w:tcPr>
                                <w:p w14:paraId="34556BA7" w14:textId="77777777" w:rsidR="0045369D" w:rsidRPr="00EE6EA1" w:rsidRDefault="0045369D" w:rsidP="00CB3ACF">
                                  <w:pPr>
                                    <w:spacing w:line="360" w:lineRule="auto"/>
                                    <w:rPr>
                                      <w:rFonts w:cs="Times New Roman"/>
                                      <w:szCs w:val="22"/>
                                    </w:rPr>
                                  </w:pPr>
                                  <w:r w:rsidRPr="00EE6EA1">
                                    <w:rPr>
                                      <w:rFonts w:cs="Times New Roman"/>
                                      <w:color w:val="323232"/>
                                      <w:szCs w:val="22"/>
                                      <w:shd w:val="clear" w:color="auto" w:fill="FFFFFF"/>
                                    </w:rPr>
                                    <w:t xml:space="preserve">Topsoil organic carbon </w:t>
                                  </w:r>
                                  <w:r w:rsidRPr="00EE6EA1">
                                    <w:rPr>
                                      <w:rFonts w:eastAsiaTheme="minorEastAsia" w:cs="Times New Roman"/>
                                      <w:szCs w:val="22"/>
                                    </w:rPr>
                                    <w:t>% weight</w:t>
                                  </w:r>
                                </w:p>
                                <w:p w14:paraId="4C0FBC0F" w14:textId="77777777" w:rsidR="0045369D" w:rsidRPr="00EE6EA1" w:rsidRDefault="0045369D" w:rsidP="00CB3ACF">
                                  <w:pPr>
                                    <w:spacing w:line="360" w:lineRule="auto"/>
                                    <w:rPr>
                                      <w:rFonts w:eastAsiaTheme="minorEastAsia" w:cs="Times New Roman"/>
                                      <w:b/>
                                      <w:bCs/>
                                      <w:szCs w:val="22"/>
                                    </w:rPr>
                                  </w:pPr>
                                </w:p>
                              </w:tc>
                              <w:tc>
                                <w:tcPr>
                                  <w:tcW w:w="1605" w:type="dxa"/>
                                  <w:noWrap/>
                                  <w:hideMark/>
                                </w:tcPr>
                                <w:p w14:paraId="12AE75DA"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2.1 – 22.3</w:t>
                                  </w:r>
                                </w:p>
                              </w:tc>
                              <w:tc>
                                <w:tcPr>
                                  <w:tcW w:w="2431" w:type="dxa"/>
                                  <w:noWrap/>
                                  <w:hideMark/>
                                </w:tcPr>
                                <w:p w14:paraId="49EBDCF9"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122E9907" w14:textId="77777777" w:rsidTr="00CB3ACF">
                              <w:trPr>
                                <w:trHeight w:val="300"/>
                              </w:trPr>
                              <w:tc>
                                <w:tcPr>
                                  <w:tcW w:w="2042" w:type="dxa"/>
                                  <w:noWrap/>
                                  <w:hideMark/>
                                </w:tcPr>
                                <w:p w14:paraId="3F9642D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Available WSC </w:t>
                                  </w:r>
                                </w:p>
                              </w:tc>
                              <w:tc>
                                <w:tcPr>
                                  <w:tcW w:w="3208" w:type="dxa"/>
                                  <w:noWrap/>
                                  <w:hideMark/>
                                </w:tcPr>
                                <w:p w14:paraId="028FB2B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Available water storage capacity (coded values; 1 = 150mm water per m of the soil, 6 = 15mm</w:t>
                                  </w:r>
                                </w:p>
                                <w:p w14:paraId="5DC8B4B4"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77C9587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1 – 6 </w:t>
                                  </w:r>
                                </w:p>
                              </w:tc>
                              <w:tc>
                                <w:tcPr>
                                  <w:tcW w:w="2431" w:type="dxa"/>
                                  <w:noWrap/>
                                  <w:hideMark/>
                                </w:tcPr>
                                <w:p w14:paraId="025501B1"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5BF9B4AD" w14:textId="77777777" w:rsidTr="00CB3ACF">
                              <w:trPr>
                                <w:trHeight w:val="300"/>
                              </w:trPr>
                              <w:tc>
                                <w:tcPr>
                                  <w:tcW w:w="2042" w:type="dxa"/>
                                  <w:noWrap/>
                                  <w:hideMark/>
                                </w:tcPr>
                                <w:p w14:paraId="20B15E1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Bulk density </w:t>
                                  </w:r>
                                </w:p>
                              </w:tc>
                              <w:tc>
                                <w:tcPr>
                                  <w:tcW w:w="3208" w:type="dxa"/>
                                  <w:noWrap/>
                                  <w:hideMark/>
                                </w:tcPr>
                                <w:p w14:paraId="4F7359D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bulk density (kg dm</w:t>
                                  </w:r>
                                  <w:r w:rsidRPr="00EE6EA1">
                                    <w:rPr>
                                      <w:rFonts w:eastAsiaTheme="minorEastAsia" w:cs="Times New Roman"/>
                                      <w:szCs w:val="22"/>
                                      <w:vertAlign w:val="superscript"/>
                                    </w:rPr>
                                    <w:t>-3</w:t>
                                  </w:r>
                                  <w:r w:rsidRPr="00EE6EA1">
                                    <w:rPr>
                                      <w:rFonts w:eastAsiaTheme="minorEastAsia" w:cs="Times New Roman"/>
                                      <w:szCs w:val="22"/>
                                    </w:rPr>
                                    <w:t>)</w:t>
                                  </w:r>
                                </w:p>
                              </w:tc>
                              <w:tc>
                                <w:tcPr>
                                  <w:tcW w:w="1605" w:type="dxa"/>
                                  <w:noWrap/>
                                  <w:hideMark/>
                                </w:tcPr>
                                <w:p w14:paraId="174A83D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1.1 – 1.54</w:t>
                                  </w:r>
                                </w:p>
                              </w:tc>
                              <w:tc>
                                <w:tcPr>
                                  <w:tcW w:w="2431" w:type="dxa"/>
                                  <w:noWrap/>
                                  <w:hideMark/>
                                </w:tcPr>
                                <w:p w14:paraId="20B1B1AB"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21720994" w14:textId="77777777" w:rsidTr="00CB3ACF">
                              <w:trPr>
                                <w:trHeight w:val="300"/>
                              </w:trPr>
                              <w:tc>
                                <w:tcPr>
                                  <w:tcW w:w="2042" w:type="dxa"/>
                                  <w:noWrap/>
                                  <w:hideMark/>
                                </w:tcPr>
                                <w:p w14:paraId="15953C9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Sand</w:t>
                                  </w:r>
                                </w:p>
                              </w:tc>
                              <w:tc>
                                <w:tcPr>
                                  <w:tcW w:w="3208" w:type="dxa"/>
                                  <w:noWrap/>
                                  <w:hideMark/>
                                </w:tcPr>
                                <w:p w14:paraId="194274B4"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sand fraction (% weight)</w:t>
                                  </w:r>
                                </w:p>
                              </w:tc>
                              <w:tc>
                                <w:tcPr>
                                  <w:tcW w:w="1605" w:type="dxa"/>
                                  <w:noWrap/>
                                  <w:hideMark/>
                                </w:tcPr>
                                <w:p w14:paraId="2583DCE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17 – 85</w:t>
                                  </w:r>
                                </w:p>
                              </w:tc>
                              <w:tc>
                                <w:tcPr>
                                  <w:tcW w:w="2431" w:type="dxa"/>
                                  <w:noWrap/>
                                  <w:hideMark/>
                                </w:tcPr>
                                <w:p w14:paraId="4EBF7180"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4D10923C" w14:textId="77777777" w:rsidTr="00CB3ACF">
                              <w:trPr>
                                <w:trHeight w:val="300"/>
                              </w:trPr>
                              <w:tc>
                                <w:tcPr>
                                  <w:tcW w:w="2042" w:type="dxa"/>
                                  <w:noWrap/>
                                  <w:hideMark/>
                                </w:tcPr>
                                <w:p w14:paraId="2EE6309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Silt</w:t>
                                  </w:r>
                                </w:p>
                              </w:tc>
                              <w:tc>
                                <w:tcPr>
                                  <w:tcW w:w="3208" w:type="dxa"/>
                                  <w:noWrap/>
                                  <w:hideMark/>
                                </w:tcPr>
                                <w:p w14:paraId="4FE2985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silt fraction (% weight)</w:t>
                                  </w:r>
                                </w:p>
                              </w:tc>
                              <w:tc>
                                <w:tcPr>
                                  <w:tcW w:w="1605" w:type="dxa"/>
                                  <w:noWrap/>
                                  <w:hideMark/>
                                </w:tcPr>
                                <w:p w14:paraId="42FB6E7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10 – 44</w:t>
                                  </w:r>
                                </w:p>
                              </w:tc>
                              <w:tc>
                                <w:tcPr>
                                  <w:tcW w:w="2431" w:type="dxa"/>
                                  <w:noWrap/>
                                  <w:hideMark/>
                                </w:tcPr>
                                <w:p w14:paraId="42C9A6C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0DA0A8F" w14:textId="77777777" w:rsidTr="00CB3ACF">
                              <w:trPr>
                                <w:trHeight w:val="300"/>
                              </w:trPr>
                              <w:tc>
                                <w:tcPr>
                                  <w:tcW w:w="2042" w:type="dxa"/>
                                  <w:noWrap/>
                                  <w:hideMark/>
                                </w:tcPr>
                                <w:p w14:paraId="0FC6F57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Clay</w:t>
                                  </w:r>
                                </w:p>
                              </w:tc>
                              <w:tc>
                                <w:tcPr>
                                  <w:tcW w:w="3208" w:type="dxa"/>
                                  <w:noWrap/>
                                  <w:hideMark/>
                                </w:tcPr>
                                <w:p w14:paraId="5EC4B99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clay fraction (% weight)</w:t>
                                  </w:r>
                                </w:p>
                              </w:tc>
                              <w:tc>
                                <w:tcPr>
                                  <w:tcW w:w="1605" w:type="dxa"/>
                                  <w:noWrap/>
                                  <w:hideMark/>
                                </w:tcPr>
                                <w:p w14:paraId="3C11A9E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4 – 51</w:t>
                                  </w:r>
                                </w:p>
                              </w:tc>
                              <w:tc>
                                <w:tcPr>
                                  <w:tcW w:w="2431" w:type="dxa"/>
                                  <w:noWrap/>
                                  <w:hideMark/>
                                </w:tcPr>
                                <w:p w14:paraId="0CAF018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4DFAF340" w14:textId="77777777" w:rsidTr="00CB3ACF">
                              <w:trPr>
                                <w:trHeight w:val="300"/>
                              </w:trPr>
                              <w:tc>
                                <w:tcPr>
                                  <w:tcW w:w="2042" w:type="dxa"/>
                                  <w:noWrap/>
                                  <w:hideMark/>
                                </w:tcPr>
                                <w:p w14:paraId="37D3CF1D"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 xml:space="preserve">In sub models </w:t>
                                  </w:r>
                                </w:p>
                              </w:tc>
                              <w:tc>
                                <w:tcPr>
                                  <w:tcW w:w="3208" w:type="dxa"/>
                                  <w:noWrap/>
                                  <w:hideMark/>
                                </w:tcPr>
                                <w:p w14:paraId="53BD6A1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249BFD67"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0F55145D" w14:textId="77777777" w:rsidR="0045369D" w:rsidRPr="00EE6EA1" w:rsidRDefault="0045369D" w:rsidP="00CB3ACF">
                                  <w:pPr>
                                    <w:spacing w:line="360" w:lineRule="auto"/>
                                    <w:rPr>
                                      <w:rFonts w:eastAsiaTheme="minorEastAsia" w:cs="Times New Roman"/>
                                      <w:szCs w:val="22"/>
                                    </w:rPr>
                                  </w:pPr>
                                </w:p>
                              </w:tc>
                            </w:tr>
                            <w:tr w:rsidR="0045369D" w:rsidRPr="00EE6EA1" w14:paraId="42ED1310" w14:textId="77777777" w:rsidTr="00CB3ACF">
                              <w:trPr>
                                <w:trHeight w:val="293"/>
                              </w:trPr>
                              <w:tc>
                                <w:tcPr>
                                  <w:tcW w:w="2042" w:type="dxa"/>
                                  <w:noWrap/>
                                  <w:hideMark/>
                                </w:tcPr>
                                <w:p w14:paraId="2F52B25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Trophic level </w:t>
                                  </w:r>
                                </w:p>
                              </w:tc>
                              <w:tc>
                                <w:tcPr>
                                  <w:tcW w:w="3208" w:type="dxa"/>
                                  <w:hideMark/>
                                </w:tcPr>
                                <w:p w14:paraId="128FC5F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Bacterivore, detritivore, fungivore, fungivore/detritivore, herbivore, mixed, omnivore, predator</w:t>
                                  </w:r>
                                </w:p>
                              </w:tc>
                              <w:tc>
                                <w:tcPr>
                                  <w:tcW w:w="1605" w:type="dxa"/>
                                  <w:noWrap/>
                                  <w:hideMark/>
                                </w:tcPr>
                                <w:p w14:paraId="30AB385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noWrap/>
                                  <w:hideMark/>
                                </w:tcPr>
                                <w:p w14:paraId="339DAC70"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Primary s</w:t>
                                  </w:r>
                                  <w:r w:rsidRPr="00EE6EA1">
                                    <w:rPr>
                                      <w:rFonts w:eastAsiaTheme="minorEastAsia" w:cs="Times New Roman"/>
                                      <w:szCs w:val="22"/>
                                    </w:rPr>
                                    <w:t>tudies and literature</w:t>
                                  </w:r>
                                </w:p>
                              </w:tc>
                            </w:tr>
                            <w:tr w:rsidR="0045369D" w:rsidRPr="00EE6EA1" w14:paraId="36F33F2C" w14:textId="77777777" w:rsidTr="00CB3ACF">
                              <w:trPr>
                                <w:trHeight w:val="300"/>
                              </w:trPr>
                              <w:tc>
                                <w:tcPr>
                                  <w:tcW w:w="2042" w:type="dxa"/>
                                  <w:noWrap/>
                                  <w:hideMark/>
                                </w:tcPr>
                                <w:p w14:paraId="1C012681"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 xml:space="preserve">Robustness </w:t>
                                  </w:r>
                                </w:p>
                              </w:tc>
                              <w:tc>
                                <w:tcPr>
                                  <w:tcW w:w="3208" w:type="dxa"/>
                                  <w:noWrap/>
                                  <w:hideMark/>
                                </w:tcPr>
                                <w:p w14:paraId="732EE69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9515D36"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7171D487" w14:textId="77777777" w:rsidR="0045369D" w:rsidRPr="00EE6EA1" w:rsidRDefault="0045369D" w:rsidP="00CB3ACF">
                                  <w:pPr>
                                    <w:spacing w:line="360" w:lineRule="auto"/>
                                    <w:rPr>
                                      <w:rFonts w:eastAsiaTheme="minorEastAsia" w:cs="Times New Roman"/>
                                      <w:szCs w:val="22"/>
                                    </w:rPr>
                                  </w:pPr>
                                </w:p>
                              </w:tc>
                            </w:tr>
                            <w:tr w:rsidR="0045369D" w:rsidRPr="00EE6EA1" w14:paraId="1FAD322A" w14:textId="77777777" w:rsidTr="00CB3ACF">
                              <w:trPr>
                                <w:trHeight w:val="300"/>
                              </w:trPr>
                              <w:tc>
                                <w:tcPr>
                                  <w:tcW w:w="2042" w:type="dxa"/>
                                  <w:noWrap/>
                                  <w:hideMark/>
                                </w:tcPr>
                                <w:p w14:paraId="2CCB45D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Year</w:t>
                                  </w:r>
                                </w:p>
                              </w:tc>
                              <w:tc>
                                <w:tcPr>
                                  <w:tcW w:w="3208" w:type="dxa"/>
                                  <w:noWrap/>
                                  <w:hideMark/>
                                </w:tcPr>
                                <w:p w14:paraId="0D430E3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Year of publication </w:t>
                                  </w:r>
                                </w:p>
                              </w:tc>
                              <w:tc>
                                <w:tcPr>
                                  <w:tcW w:w="1605" w:type="dxa"/>
                                  <w:noWrap/>
                                  <w:hideMark/>
                                </w:tcPr>
                                <w:p w14:paraId="6084336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1984 - 2021</w:t>
                                  </w:r>
                                </w:p>
                              </w:tc>
                              <w:tc>
                                <w:tcPr>
                                  <w:tcW w:w="2431" w:type="dxa"/>
                                  <w:noWrap/>
                                  <w:hideMark/>
                                </w:tcPr>
                                <w:p w14:paraId="4AB5132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025D48A0" w14:textId="77777777" w:rsidTr="00CB3ACF">
                              <w:trPr>
                                <w:trHeight w:val="300"/>
                              </w:trPr>
                              <w:tc>
                                <w:tcPr>
                                  <w:tcW w:w="2042" w:type="dxa"/>
                                  <w:noWrap/>
                                  <w:hideMark/>
                                </w:tcPr>
                                <w:p w14:paraId="526A2B0E"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Plot scale</w:t>
                                  </w:r>
                                </w:p>
                              </w:tc>
                              <w:tc>
                                <w:tcPr>
                                  <w:tcW w:w="3208" w:type="dxa"/>
                                  <w:noWrap/>
                                  <w:hideMark/>
                                </w:tcPr>
                                <w:p w14:paraId="4E02A1F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Area of the plot to which treatments were applied (m2)</w:t>
                                  </w:r>
                                </w:p>
                              </w:tc>
                              <w:tc>
                                <w:tcPr>
                                  <w:tcW w:w="1605" w:type="dxa"/>
                                  <w:noWrap/>
                                  <w:hideMark/>
                                </w:tcPr>
                                <w:p w14:paraId="560C271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2.19 - 2500</w:t>
                                  </w:r>
                                </w:p>
                              </w:tc>
                              <w:tc>
                                <w:tcPr>
                                  <w:tcW w:w="2431" w:type="dxa"/>
                                  <w:noWrap/>
                                  <w:hideMark/>
                                </w:tcPr>
                                <w:p w14:paraId="2B449D8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34697B8" w14:textId="77777777" w:rsidTr="00CB3ACF">
                              <w:trPr>
                                <w:trHeight w:val="300"/>
                              </w:trPr>
                              <w:tc>
                                <w:tcPr>
                                  <w:tcW w:w="2042" w:type="dxa"/>
                                  <w:tcBorders>
                                    <w:bottom w:val="single" w:sz="4" w:space="0" w:color="auto"/>
                                  </w:tcBorders>
                                  <w:noWrap/>
                                  <w:hideMark/>
                                </w:tcPr>
                                <w:p w14:paraId="4FB7D52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Sample scale </w:t>
                                  </w:r>
                                </w:p>
                              </w:tc>
                              <w:tc>
                                <w:tcPr>
                                  <w:tcW w:w="3208" w:type="dxa"/>
                                  <w:tcBorders>
                                    <w:bottom w:val="single" w:sz="4" w:space="0" w:color="auto"/>
                                  </w:tcBorders>
                                  <w:noWrap/>
                                  <w:hideMark/>
                                </w:tcPr>
                                <w:p w14:paraId="5A79076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Area of the sample (cm2)</w:t>
                                  </w:r>
                                </w:p>
                              </w:tc>
                              <w:tc>
                                <w:tcPr>
                                  <w:tcW w:w="1605" w:type="dxa"/>
                                  <w:tcBorders>
                                    <w:bottom w:val="single" w:sz="4" w:space="0" w:color="auto"/>
                                  </w:tcBorders>
                                  <w:noWrap/>
                                  <w:hideMark/>
                                </w:tcPr>
                                <w:p w14:paraId="701D907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4.15 - 7854</w:t>
                                  </w:r>
                                </w:p>
                              </w:tc>
                              <w:tc>
                                <w:tcPr>
                                  <w:tcW w:w="2431" w:type="dxa"/>
                                  <w:tcBorders>
                                    <w:bottom w:val="single" w:sz="4" w:space="0" w:color="auto"/>
                                  </w:tcBorders>
                                  <w:noWrap/>
                                  <w:hideMark/>
                                </w:tcPr>
                                <w:p w14:paraId="393B4EB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bl>
                          <w:p w14:paraId="36374942" w14:textId="77777777" w:rsidR="0045369D"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0FAE70" id="Text Box 8" o:spid="_x0000_s1028" type="#_x0000_t202" style="width:451.3pt;height:68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" fillcolor="white [3201]" stroked="f" strokeweight=".5pt">
                <v:textbox>
                  <w:txbxContent>
                    <w:p w14:paraId="05390DCF" w14:textId="77777777" w:rsidR="0045369D" w:rsidRPr="000104E5" w:rsidRDefault="0045369D" w:rsidP="005523BC">
                      <w:pPr>
                        <w:pStyle w:val="Caption"/>
                        <w:keepNext/>
                        <w:rPr>
                          <w:color w:val="000000" w:themeColor="text1"/>
                          <w:sz w:val="20"/>
                          <w:szCs w:val="20"/>
                        </w:rPr>
                      </w:pPr>
                      <w:bookmarkStart w:id="81" w:name="_Ref111476325"/>
                      <w:bookmarkStart w:id="82" w:name="_Toc112413804"/>
                      <w:bookmarkStart w:id="83" w:name="_Toc112414657"/>
                      <w:r w:rsidRPr="000104E5">
                        <w:rPr>
                          <w:color w:val="000000" w:themeColor="text1"/>
                          <w:sz w:val="20"/>
                          <w:szCs w:val="20"/>
                        </w:rPr>
                        <w:t xml:space="preserve">Table </w:t>
                      </w:r>
                      <w:r w:rsidRPr="000104E5">
                        <w:rPr>
                          <w:color w:val="000000" w:themeColor="text1"/>
                          <w:sz w:val="20"/>
                          <w:szCs w:val="20"/>
                        </w:rPr>
                        <w:fldChar w:fldCharType="begin"/>
                      </w:r>
                      <w:r w:rsidRPr="000104E5">
                        <w:rPr>
                          <w:color w:val="000000" w:themeColor="text1"/>
                          <w:sz w:val="20"/>
                          <w:szCs w:val="20"/>
                        </w:rPr>
                        <w:instrText xml:space="preserve"> SEQ Table \* ARABIC </w:instrText>
                      </w:r>
                      <w:r w:rsidRPr="000104E5">
                        <w:rPr>
                          <w:color w:val="000000" w:themeColor="text1"/>
                          <w:sz w:val="20"/>
                          <w:szCs w:val="20"/>
                        </w:rPr>
                        <w:fldChar w:fldCharType="separate"/>
                      </w:r>
                      <w:r>
                        <w:rPr>
                          <w:noProof/>
                          <w:color w:val="000000" w:themeColor="text1"/>
                          <w:sz w:val="20"/>
                          <w:szCs w:val="20"/>
                        </w:rPr>
                        <w:t>3</w:t>
                      </w:r>
                      <w:r w:rsidRPr="000104E5">
                        <w:rPr>
                          <w:color w:val="000000" w:themeColor="text1"/>
                          <w:sz w:val="20"/>
                          <w:szCs w:val="20"/>
                        </w:rPr>
                        <w:fldChar w:fldCharType="end"/>
                      </w:r>
                      <w:bookmarkEnd w:id="81"/>
                      <w:r w:rsidRPr="000104E5">
                        <w:rPr>
                          <w:color w:val="000000" w:themeColor="text1"/>
                          <w:sz w:val="20"/>
                          <w:szCs w:val="20"/>
                        </w:rPr>
                        <w:t>. Description and range of predictor variables used in the models</w:t>
                      </w:r>
                      <w:bookmarkEnd w:id="82"/>
                      <w:bookmarkEnd w:id="83"/>
                      <w:r w:rsidRPr="000104E5">
                        <w:rPr>
                          <w:color w:val="000000" w:themeColor="text1"/>
                          <w:sz w:val="20"/>
                          <w:szCs w:val="20"/>
                        </w:rPr>
                        <w:t xml:space="preserve">   </w:t>
                      </w:r>
                    </w:p>
                    <w:tbl>
                      <w:tblPr>
                        <w:tblStyle w:val="TableGrid"/>
                        <w:tblW w:w="92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42"/>
                        <w:gridCol w:w="3208"/>
                        <w:gridCol w:w="1605"/>
                        <w:gridCol w:w="2431"/>
                      </w:tblGrid>
                      <w:tr w:rsidR="0045369D" w:rsidRPr="00EE6EA1" w14:paraId="1FCB8739" w14:textId="77777777" w:rsidTr="00CB3ACF">
                        <w:trPr>
                          <w:trHeight w:val="300"/>
                        </w:trPr>
                        <w:tc>
                          <w:tcPr>
                            <w:tcW w:w="2042" w:type="dxa"/>
                            <w:tcBorders>
                              <w:bottom w:val="single" w:sz="4" w:space="0" w:color="auto"/>
                            </w:tcBorders>
                            <w:noWrap/>
                            <w:hideMark/>
                          </w:tcPr>
                          <w:p w14:paraId="78D37652" w14:textId="77777777" w:rsidR="0045369D" w:rsidRPr="00EE6EA1" w:rsidRDefault="0045369D" w:rsidP="00CB3ACF">
                            <w:pPr>
                              <w:spacing w:line="360" w:lineRule="auto"/>
                              <w:rPr>
                                <w:rFonts w:eastAsiaTheme="minorEastAsia" w:cs="Times New Roman"/>
                                <w:b/>
                                <w:bCs/>
                                <w:szCs w:val="22"/>
                              </w:rPr>
                            </w:pPr>
                            <w:r>
                              <w:rPr>
                                <w:rFonts w:eastAsiaTheme="minorEastAsia" w:cs="Times New Roman"/>
                                <w:b/>
                                <w:bCs/>
                                <w:szCs w:val="22"/>
                              </w:rPr>
                              <w:t>Variable i</w:t>
                            </w:r>
                            <w:r w:rsidRPr="00EE6EA1">
                              <w:rPr>
                                <w:rFonts w:eastAsiaTheme="minorEastAsia" w:cs="Times New Roman"/>
                                <w:b/>
                                <w:bCs/>
                                <w:szCs w:val="22"/>
                              </w:rPr>
                              <w:t>n model</w:t>
                            </w:r>
                            <w:r>
                              <w:rPr>
                                <w:rFonts w:eastAsiaTheme="minorEastAsia" w:cs="Times New Roman"/>
                                <w:b/>
                                <w:bCs/>
                                <w:szCs w:val="22"/>
                              </w:rPr>
                              <w:t xml:space="preserve">s </w:t>
                            </w:r>
                          </w:p>
                        </w:tc>
                        <w:tc>
                          <w:tcPr>
                            <w:tcW w:w="3208" w:type="dxa"/>
                            <w:tcBorders>
                              <w:bottom w:val="single" w:sz="4" w:space="0" w:color="auto"/>
                            </w:tcBorders>
                            <w:noWrap/>
                            <w:hideMark/>
                          </w:tcPr>
                          <w:p w14:paraId="636F1A7E"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 xml:space="preserve">Description </w:t>
                            </w:r>
                          </w:p>
                        </w:tc>
                        <w:tc>
                          <w:tcPr>
                            <w:tcW w:w="1605" w:type="dxa"/>
                            <w:tcBorders>
                              <w:bottom w:val="single" w:sz="4" w:space="0" w:color="auto"/>
                            </w:tcBorders>
                            <w:noWrap/>
                            <w:hideMark/>
                          </w:tcPr>
                          <w:p w14:paraId="3858484A"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Range</w:t>
                            </w:r>
                          </w:p>
                        </w:tc>
                        <w:tc>
                          <w:tcPr>
                            <w:tcW w:w="2431" w:type="dxa"/>
                            <w:tcBorders>
                              <w:bottom w:val="single" w:sz="4" w:space="0" w:color="auto"/>
                            </w:tcBorders>
                            <w:noWrap/>
                            <w:hideMark/>
                          </w:tcPr>
                          <w:p w14:paraId="2DDA03AB" w14:textId="77777777" w:rsidR="0045369D" w:rsidRPr="00EE6EA1" w:rsidRDefault="0045369D" w:rsidP="00CB3ACF">
                            <w:pPr>
                              <w:spacing w:line="360" w:lineRule="auto"/>
                              <w:rPr>
                                <w:rFonts w:eastAsiaTheme="minorEastAsia" w:cs="Times New Roman"/>
                                <w:b/>
                                <w:bCs/>
                                <w:szCs w:val="22"/>
                              </w:rPr>
                            </w:pPr>
                            <w:r w:rsidRPr="00EE6EA1">
                              <w:rPr>
                                <w:rFonts w:eastAsiaTheme="minorEastAsia" w:cs="Times New Roman"/>
                                <w:b/>
                                <w:bCs/>
                                <w:szCs w:val="22"/>
                              </w:rPr>
                              <w:t>Reference</w:t>
                            </w:r>
                          </w:p>
                        </w:tc>
                      </w:tr>
                      <w:tr w:rsidR="0045369D" w:rsidRPr="00EE6EA1" w14:paraId="048BD6EA" w14:textId="77777777" w:rsidTr="00CB3ACF">
                        <w:trPr>
                          <w:trHeight w:val="300"/>
                        </w:trPr>
                        <w:tc>
                          <w:tcPr>
                            <w:tcW w:w="2042" w:type="dxa"/>
                            <w:tcBorders>
                              <w:top w:val="single" w:sz="4" w:space="0" w:color="auto"/>
                            </w:tcBorders>
                            <w:noWrap/>
                            <w:hideMark/>
                          </w:tcPr>
                          <w:p w14:paraId="5E0F4FD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Body size </w:t>
                            </w:r>
                          </w:p>
                        </w:tc>
                        <w:tc>
                          <w:tcPr>
                            <w:tcW w:w="3208" w:type="dxa"/>
                            <w:tcBorders>
                              <w:top w:val="single" w:sz="4" w:space="0" w:color="auto"/>
                            </w:tcBorders>
                            <w:noWrap/>
                            <w:hideMark/>
                          </w:tcPr>
                          <w:p w14:paraId="0C77363D" w14:textId="77777777" w:rsidR="0045369D" w:rsidRPr="00EE6EA1" w:rsidRDefault="0045369D" w:rsidP="00CB3ACF">
                            <w:pPr>
                              <w:spacing w:line="360" w:lineRule="auto"/>
                              <w:rPr>
                                <w:rFonts w:eastAsiaTheme="minorEastAsia" w:cs="Times New Roman"/>
                                <w:szCs w:val="22"/>
                              </w:rPr>
                            </w:pPr>
                            <w:proofErr w:type="spellStart"/>
                            <w:r w:rsidRPr="00EE6EA1">
                              <w:rPr>
                                <w:rFonts w:eastAsiaTheme="minorEastAsia" w:cs="Times New Roman"/>
                                <w:szCs w:val="22"/>
                              </w:rPr>
                              <w:t>Microfauna</w:t>
                            </w:r>
                            <w:proofErr w:type="spellEnd"/>
                            <w:r w:rsidRPr="00EE6EA1">
                              <w:rPr>
                                <w:rFonts w:eastAsiaTheme="minorEastAsia" w:cs="Times New Roman"/>
                                <w:szCs w:val="22"/>
                              </w:rPr>
                              <w:t>, mesofauna, or macrofauna</w:t>
                            </w:r>
                          </w:p>
                        </w:tc>
                        <w:tc>
                          <w:tcPr>
                            <w:tcW w:w="1605" w:type="dxa"/>
                            <w:tcBorders>
                              <w:top w:val="single" w:sz="4" w:space="0" w:color="auto"/>
                            </w:tcBorders>
                            <w:noWrap/>
                            <w:hideMark/>
                          </w:tcPr>
                          <w:p w14:paraId="5468860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tcBorders>
                              <w:top w:val="single" w:sz="4" w:space="0" w:color="auto"/>
                            </w:tcBorders>
                            <w:noWrap/>
                            <w:hideMark/>
                          </w:tcPr>
                          <w:p w14:paraId="48EB439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25B80EF0" w14:textId="77777777" w:rsidTr="00CB3ACF">
                        <w:trPr>
                          <w:trHeight w:val="300"/>
                        </w:trPr>
                        <w:tc>
                          <w:tcPr>
                            <w:tcW w:w="2042" w:type="dxa"/>
                            <w:noWrap/>
                            <w:hideMark/>
                          </w:tcPr>
                          <w:p w14:paraId="03C07C32"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Disturbance</w:t>
                            </w:r>
                          </w:p>
                        </w:tc>
                        <w:tc>
                          <w:tcPr>
                            <w:tcW w:w="3208" w:type="dxa"/>
                            <w:noWrap/>
                            <w:hideMark/>
                          </w:tcPr>
                          <w:p w14:paraId="0A692B96"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7FB9CD6A"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160A56FE" w14:textId="77777777" w:rsidR="0045369D" w:rsidRPr="00EE6EA1" w:rsidRDefault="0045369D" w:rsidP="00CB3ACF">
                            <w:pPr>
                              <w:spacing w:line="360" w:lineRule="auto"/>
                              <w:rPr>
                                <w:rFonts w:eastAsiaTheme="minorEastAsia" w:cs="Times New Roman"/>
                                <w:szCs w:val="22"/>
                              </w:rPr>
                            </w:pPr>
                          </w:p>
                        </w:tc>
                      </w:tr>
                      <w:tr w:rsidR="0045369D" w:rsidRPr="00EE6EA1" w14:paraId="20CC934A" w14:textId="77777777" w:rsidTr="00CB3ACF">
                        <w:trPr>
                          <w:trHeight w:val="300"/>
                        </w:trPr>
                        <w:tc>
                          <w:tcPr>
                            <w:tcW w:w="2042" w:type="dxa"/>
                            <w:noWrap/>
                            <w:hideMark/>
                          </w:tcPr>
                          <w:p w14:paraId="2121DDAA"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Duration</w:t>
                            </w:r>
                          </w:p>
                        </w:tc>
                        <w:tc>
                          <w:tcPr>
                            <w:tcW w:w="3208" w:type="dxa"/>
                            <w:noWrap/>
                            <w:hideMark/>
                          </w:tcPr>
                          <w:p w14:paraId="2B41796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Time since the disturbance began (years)</w:t>
                            </w:r>
                          </w:p>
                        </w:tc>
                        <w:tc>
                          <w:tcPr>
                            <w:tcW w:w="1605" w:type="dxa"/>
                            <w:noWrap/>
                            <w:hideMark/>
                          </w:tcPr>
                          <w:p w14:paraId="09DA680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0 – 17 </w:t>
                            </w:r>
                          </w:p>
                        </w:tc>
                        <w:tc>
                          <w:tcPr>
                            <w:tcW w:w="2431" w:type="dxa"/>
                            <w:noWrap/>
                            <w:hideMark/>
                          </w:tcPr>
                          <w:p w14:paraId="1AD60D6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C15538A" w14:textId="77777777" w:rsidTr="00CB3ACF">
                        <w:trPr>
                          <w:trHeight w:val="300"/>
                        </w:trPr>
                        <w:tc>
                          <w:tcPr>
                            <w:tcW w:w="2042" w:type="dxa"/>
                            <w:noWrap/>
                            <w:hideMark/>
                          </w:tcPr>
                          <w:p w14:paraId="633B4F2E"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S</w:t>
                            </w:r>
                            <w:r w:rsidRPr="00EE6EA1">
                              <w:rPr>
                                <w:rFonts w:eastAsiaTheme="minorEastAsia" w:cs="Times New Roman"/>
                                <w:szCs w:val="22"/>
                              </w:rPr>
                              <w:t>trength</w:t>
                            </w:r>
                          </w:p>
                        </w:tc>
                        <w:tc>
                          <w:tcPr>
                            <w:tcW w:w="3208" w:type="dxa"/>
                            <w:noWrap/>
                            <w:hideMark/>
                          </w:tcPr>
                          <w:p w14:paraId="7559749E"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Change in mean annual precipitation applied to plot (%)</w:t>
                            </w:r>
                          </w:p>
                        </w:tc>
                        <w:tc>
                          <w:tcPr>
                            <w:tcW w:w="1605" w:type="dxa"/>
                            <w:noWrap/>
                            <w:hideMark/>
                          </w:tcPr>
                          <w:p w14:paraId="03DBDA9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-100 – 239</w:t>
                            </w:r>
                          </w:p>
                        </w:tc>
                        <w:tc>
                          <w:tcPr>
                            <w:tcW w:w="2431" w:type="dxa"/>
                            <w:noWrap/>
                            <w:hideMark/>
                          </w:tcPr>
                          <w:p w14:paraId="245DC32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2214B3F8" w14:textId="77777777" w:rsidTr="00CB3ACF">
                        <w:trPr>
                          <w:trHeight w:val="300"/>
                        </w:trPr>
                        <w:tc>
                          <w:tcPr>
                            <w:tcW w:w="2042" w:type="dxa"/>
                            <w:noWrap/>
                            <w:hideMark/>
                          </w:tcPr>
                          <w:p w14:paraId="1932A5D5"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Environment</w:t>
                            </w:r>
                          </w:p>
                        </w:tc>
                        <w:tc>
                          <w:tcPr>
                            <w:tcW w:w="3208" w:type="dxa"/>
                            <w:noWrap/>
                            <w:hideMark/>
                          </w:tcPr>
                          <w:p w14:paraId="4710A7E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5064CB7"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3DB9F5BA" w14:textId="77777777" w:rsidR="0045369D" w:rsidRPr="00EE6EA1" w:rsidRDefault="0045369D" w:rsidP="00CB3ACF">
                            <w:pPr>
                              <w:spacing w:line="360" w:lineRule="auto"/>
                              <w:rPr>
                                <w:rFonts w:eastAsiaTheme="minorEastAsia" w:cs="Times New Roman"/>
                                <w:szCs w:val="22"/>
                              </w:rPr>
                            </w:pPr>
                          </w:p>
                        </w:tc>
                      </w:tr>
                      <w:tr w:rsidR="0045369D" w:rsidRPr="00EE6EA1" w14:paraId="2D7AEA00" w14:textId="77777777" w:rsidTr="00CB3ACF">
                        <w:trPr>
                          <w:trHeight w:val="300"/>
                        </w:trPr>
                        <w:tc>
                          <w:tcPr>
                            <w:tcW w:w="2042" w:type="dxa"/>
                            <w:noWrap/>
                            <w:hideMark/>
                          </w:tcPr>
                          <w:p w14:paraId="0F48EAF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Forest biome</w:t>
                            </w:r>
                          </w:p>
                        </w:tc>
                        <w:tc>
                          <w:tcPr>
                            <w:tcW w:w="3208" w:type="dxa"/>
                            <w:noWrap/>
                            <w:hideMark/>
                          </w:tcPr>
                          <w:p w14:paraId="7B69DBB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Temperate seasonal forest, tropical forest, boreal forest</w:t>
                            </w:r>
                          </w:p>
                        </w:tc>
                        <w:tc>
                          <w:tcPr>
                            <w:tcW w:w="1605" w:type="dxa"/>
                            <w:noWrap/>
                            <w:hideMark/>
                          </w:tcPr>
                          <w:p w14:paraId="271EF63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noWrap/>
                            <w:hideMark/>
                          </w:tcPr>
                          <w:p w14:paraId="69D863D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0C5704B0" w14:textId="77777777" w:rsidTr="00CB3ACF">
                        <w:trPr>
                          <w:trHeight w:val="300"/>
                        </w:trPr>
                        <w:tc>
                          <w:tcPr>
                            <w:tcW w:w="2042" w:type="dxa"/>
                            <w:noWrap/>
                            <w:hideMark/>
                          </w:tcPr>
                          <w:p w14:paraId="5F6FD2F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Temperature</w:t>
                            </w:r>
                          </w:p>
                        </w:tc>
                        <w:tc>
                          <w:tcPr>
                            <w:tcW w:w="3208" w:type="dxa"/>
                            <w:noWrap/>
                            <w:hideMark/>
                          </w:tcPr>
                          <w:p w14:paraId="5FFE680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Mean annual temperature in *C </w:t>
                            </w:r>
                          </w:p>
                        </w:tc>
                        <w:tc>
                          <w:tcPr>
                            <w:tcW w:w="1605" w:type="dxa"/>
                            <w:noWrap/>
                            <w:hideMark/>
                          </w:tcPr>
                          <w:p w14:paraId="3DEA149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1.2 – 28.9</w:t>
                            </w:r>
                          </w:p>
                        </w:tc>
                        <w:tc>
                          <w:tcPr>
                            <w:tcW w:w="2431" w:type="dxa"/>
                            <w:noWrap/>
                            <w:hideMark/>
                          </w:tcPr>
                          <w:p w14:paraId="582486DF"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Primary</w:t>
                            </w:r>
                            <w:r w:rsidRPr="00EE6EA1">
                              <w:rPr>
                                <w:rFonts w:eastAsiaTheme="minorEastAsia" w:cs="Times New Roman"/>
                                <w:szCs w:val="22"/>
                              </w:rPr>
                              <w:t xml:space="preserve"> studies and </w:t>
                            </w:r>
                            <w:proofErr w:type="spellStart"/>
                            <w:r w:rsidRPr="00EE6EA1">
                              <w:rPr>
                                <w:rFonts w:eastAsiaTheme="minorEastAsia" w:cs="Times New Roman"/>
                                <w:szCs w:val="22"/>
                              </w:rPr>
                              <w:t>WorldClim</w:t>
                            </w:r>
                            <w:proofErr w:type="spellEnd"/>
                            <w:r w:rsidRPr="00EE6EA1">
                              <w:rPr>
                                <w:rFonts w:eastAsiaTheme="minorEastAsia" w:cs="Times New Roman"/>
                                <w:szCs w:val="22"/>
                              </w:rPr>
                              <w:t xml:space="preserve">  </w:t>
                            </w:r>
                          </w:p>
                        </w:tc>
                      </w:tr>
                      <w:tr w:rsidR="0045369D" w:rsidRPr="00EE6EA1" w14:paraId="5F2A50D1" w14:textId="77777777" w:rsidTr="00CB3ACF">
                        <w:trPr>
                          <w:trHeight w:val="300"/>
                        </w:trPr>
                        <w:tc>
                          <w:tcPr>
                            <w:tcW w:w="2042" w:type="dxa"/>
                            <w:noWrap/>
                            <w:hideMark/>
                          </w:tcPr>
                          <w:p w14:paraId="015B881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Precipitation </w:t>
                            </w:r>
                          </w:p>
                        </w:tc>
                        <w:tc>
                          <w:tcPr>
                            <w:tcW w:w="3208" w:type="dxa"/>
                            <w:noWrap/>
                            <w:hideMark/>
                          </w:tcPr>
                          <w:p w14:paraId="2F809E04"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Mean annual precipitation (mm)</w:t>
                            </w:r>
                          </w:p>
                        </w:tc>
                        <w:tc>
                          <w:tcPr>
                            <w:tcW w:w="1605" w:type="dxa"/>
                            <w:noWrap/>
                            <w:hideMark/>
                          </w:tcPr>
                          <w:p w14:paraId="743ADA1D"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383 – 4500</w:t>
                            </w:r>
                          </w:p>
                        </w:tc>
                        <w:tc>
                          <w:tcPr>
                            <w:tcW w:w="2431" w:type="dxa"/>
                            <w:noWrap/>
                            <w:hideMark/>
                          </w:tcPr>
                          <w:p w14:paraId="10CE8E00"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  </w:t>
                            </w:r>
                          </w:p>
                        </w:tc>
                      </w:tr>
                      <w:tr w:rsidR="0045369D" w:rsidRPr="00EE6EA1" w14:paraId="15CF99AD" w14:textId="77777777" w:rsidTr="00CB3ACF">
                        <w:trPr>
                          <w:trHeight w:val="300"/>
                        </w:trPr>
                        <w:tc>
                          <w:tcPr>
                            <w:tcW w:w="2042" w:type="dxa"/>
                            <w:noWrap/>
                            <w:hideMark/>
                          </w:tcPr>
                          <w:p w14:paraId="756B5251"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Soil parameters</w:t>
                            </w:r>
                          </w:p>
                        </w:tc>
                        <w:tc>
                          <w:tcPr>
                            <w:tcW w:w="3208" w:type="dxa"/>
                            <w:noWrap/>
                            <w:hideMark/>
                          </w:tcPr>
                          <w:p w14:paraId="3141D8F3"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462CAEEE" w14:textId="77777777" w:rsidR="0045369D" w:rsidRPr="00AA6960" w:rsidRDefault="0045369D" w:rsidP="00CB3ACF">
                            <w:pPr>
                              <w:spacing w:line="360" w:lineRule="auto"/>
                              <w:rPr>
                                <w:rFonts w:eastAsiaTheme="minorEastAsia" w:cs="Times New Roman"/>
                                <w:szCs w:val="22"/>
                              </w:rPr>
                            </w:pPr>
                          </w:p>
                        </w:tc>
                        <w:tc>
                          <w:tcPr>
                            <w:tcW w:w="2431" w:type="dxa"/>
                            <w:noWrap/>
                            <w:hideMark/>
                          </w:tcPr>
                          <w:p w14:paraId="3B3FB355" w14:textId="77777777" w:rsidR="0045369D" w:rsidRPr="00AA6960" w:rsidRDefault="0045369D" w:rsidP="00CB3ACF">
                            <w:pPr>
                              <w:spacing w:line="360" w:lineRule="auto"/>
                              <w:rPr>
                                <w:rFonts w:eastAsiaTheme="minorEastAsia" w:cs="Times New Roman"/>
                                <w:szCs w:val="22"/>
                              </w:rPr>
                            </w:pPr>
                          </w:p>
                        </w:tc>
                      </w:tr>
                      <w:tr w:rsidR="0045369D" w:rsidRPr="00EE6EA1" w14:paraId="2BE1FB67" w14:textId="77777777" w:rsidTr="00CB3ACF">
                        <w:trPr>
                          <w:trHeight w:val="300"/>
                        </w:trPr>
                        <w:tc>
                          <w:tcPr>
                            <w:tcW w:w="2042" w:type="dxa"/>
                            <w:noWrap/>
                            <w:hideMark/>
                          </w:tcPr>
                          <w:p w14:paraId="5847347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pH</w:t>
                            </w:r>
                          </w:p>
                        </w:tc>
                        <w:tc>
                          <w:tcPr>
                            <w:tcW w:w="3208" w:type="dxa"/>
                            <w:noWrap/>
                            <w:hideMark/>
                          </w:tcPr>
                          <w:p w14:paraId="3EB5E43F"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302253E"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3.6 – 7 </w:t>
                            </w:r>
                          </w:p>
                        </w:tc>
                        <w:sdt>
                          <w:sdtPr>
                            <w:rPr>
                              <w:rFonts w:eastAsiaTheme="minorEastAsia" w:cs="Times New Roman"/>
                              <w:color w:val="000000"/>
                              <w:szCs w:val="22"/>
                            </w:rPr>
                            <w:tag w:val="MENDELEY_CITATION_v3_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"/>
                            <w:id w:val="-521006839"/>
                            <w:placeholder>
                              <w:docPart w:val="5A7BA4F59F4F2A4B955C5646AAB4FFA6"/>
                            </w:placeholder>
                          </w:sdtPr>
                          <w:sdtContent>
                            <w:tc>
                              <w:tcPr>
                                <w:tcW w:w="2431" w:type="dxa"/>
                                <w:noWrap/>
                                <w:hideMark/>
                              </w:tcPr>
                              <w:p w14:paraId="645BABFD" w14:textId="2BE5D85D" w:rsidR="0045369D" w:rsidRPr="00AA6960" w:rsidRDefault="0045369D" w:rsidP="00CB3ACF">
                                <w:pPr>
                                  <w:spacing w:line="360" w:lineRule="auto"/>
                                  <w:rPr>
                                    <w:rFonts w:eastAsiaTheme="minorEastAsia" w:cs="Times New Roman"/>
                                    <w:szCs w:val="22"/>
                                  </w:rPr>
                                </w:pPr>
                                <w:proofErr w:type="spellStart"/>
                                <w:r w:rsidRPr="007A3662">
                                  <w:rPr>
                                    <w:rFonts w:eastAsia="Times New Roman"/>
                                    <w:color w:val="000000"/>
                                    <w:szCs w:val="22"/>
                                  </w:rPr>
                                  <w:t>Wieder</w:t>
                                </w:r>
                                <w:proofErr w:type="spellEnd"/>
                                <w:r w:rsidRPr="007A3662">
                                  <w:rPr>
                                    <w:rFonts w:eastAsia="Times New Roman"/>
                                    <w:color w:val="000000"/>
                                    <w:szCs w:val="22"/>
                                  </w:rPr>
                                  <w:t xml:space="preserve"> et al. (2014)</w:t>
                                </w:r>
                              </w:p>
                            </w:tc>
                          </w:sdtContent>
                        </w:sdt>
                      </w:tr>
                      <w:tr w:rsidR="0045369D" w:rsidRPr="00EE6EA1" w14:paraId="78891FCF" w14:textId="77777777" w:rsidTr="00CB3ACF">
                        <w:trPr>
                          <w:trHeight w:val="300"/>
                        </w:trPr>
                        <w:tc>
                          <w:tcPr>
                            <w:tcW w:w="2042" w:type="dxa"/>
                            <w:noWrap/>
                            <w:hideMark/>
                          </w:tcPr>
                          <w:p w14:paraId="177666E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Total carbon</w:t>
                            </w:r>
                          </w:p>
                        </w:tc>
                        <w:tc>
                          <w:tcPr>
                            <w:tcW w:w="3208" w:type="dxa"/>
                            <w:noWrap/>
                            <w:hideMark/>
                          </w:tcPr>
                          <w:p w14:paraId="34556BA7" w14:textId="77777777" w:rsidR="0045369D" w:rsidRPr="00EE6EA1" w:rsidRDefault="0045369D" w:rsidP="00CB3ACF">
                            <w:pPr>
                              <w:spacing w:line="360" w:lineRule="auto"/>
                              <w:rPr>
                                <w:rFonts w:cs="Times New Roman"/>
                                <w:szCs w:val="22"/>
                              </w:rPr>
                            </w:pPr>
                            <w:r w:rsidRPr="00EE6EA1">
                              <w:rPr>
                                <w:rFonts w:cs="Times New Roman"/>
                                <w:color w:val="323232"/>
                                <w:szCs w:val="22"/>
                                <w:shd w:val="clear" w:color="auto" w:fill="FFFFFF"/>
                              </w:rPr>
                              <w:t xml:space="preserve">Topsoil organic carbon </w:t>
                            </w:r>
                            <w:r w:rsidRPr="00EE6EA1">
                              <w:rPr>
                                <w:rFonts w:eastAsiaTheme="minorEastAsia" w:cs="Times New Roman"/>
                                <w:szCs w:val="22"/>
                              </w:rPr>
                              <w:t>% weight</w:t>
                            </w:r>
                          </w:p>
                          <w:p w14:paraId="4C0FBC0F" w14:textId="77777777" w:rsidR="0045369D" w:rsidRPr="00EE6EA1" w:rsidRDefault="0045369D" w:rsidP="00CB3ACF">
                            <w:pPr>
                              <w:spacing w:line="360" w:lineRule="auto"/>
                              <w:rPr>
                                <w:rFonts w:eastAsiaTheme="minorEastAsia" w:cs="Times New Roman"/>
                                <w:b/>
                                <w:bCs/>
                                <w:szCs w:val="22"/>
                              </w:rPr>
                            </w:pPr>
                          </w:p>
                        </w:tc>
                        <w:tc>
                          <w:tcPr>
                            <w:tcW w:w="1605" w:type="dxa"/>
                            <w:noWrap/>
                            <w:hideMark/>
                          </w:tcPr>
                          <w:p w14:paraId="12AE75DA"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2.1 – 22.3</w:t>
                            </w:r>
                          </w:p>
                        </w:tc>
                        <w:tc>
                          <w:tcPr>
                            <w:tcW w:w="2431" w:type="dxa"/>
                            <w:noWrap/>
                            <w:hideMark/>
                          </w:tcPr>
                          <w:p w14:paraId="49EBDCF9"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122E9907" w14:textId="77777777" w:rsidTr="00CB3ACF">
                        <w:trPr>
                          <w:trHeight w:val="300"/>
                        </w:trPr>
                        <w:tc>
                          <w:tcPr>
                            <w:tcW w:w="2042" w:type="dxa"/>
                            <w:noWrap/>
                            <w:hideMark/>
                          </w:tcPr>
                          <w:p w14:paraId="3F9642D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Available WSC </w:t>
                            </w:r>
                          </w:p>
                        </w:tc>
                        <w:tc>
                          <w:tcPr>
                            <w:tcW w:w="3208" w:type="dxa"/>
                            <w:noWrap/>
                            <w:hideMark/>
                          </w:tcPr>
                          <w:p w14:paraId="028FB2B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Available water storage capacity (coded values; 1 = 150mm water per m of the soil, 6 = 15mm</w:t>
                            </w:r>
                          </w:p>
                          <w:p w14:paraId="5DC8B4B4"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77C9587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 xml:space="preserve">1 – 6 </w:t>
                            </w:r>
                          </w:p>
                        </w:tc>
                        <w:tc>
                          <w:tcPr>
                            <w:tcW w:w="2431" w:type="dxa"/>
                            <w:noWrap/>
                            <w:hideMark/>
                          </w:tcPr>
                          <w:p w14:paraId="025501B1"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5BF9B4AD" w14:textId="77777777" w:rsidTr="00CB3ACF">
                        <w:trPr>
                          <w:trHeight w:val="300"/>
                        </w:trPr>
                        <w:tc>
                          <w:tcPr>
                            <w:tcW w:w="2042" w:type="dxa"/>
                            <w:noWrap/>
                            <w:hideMark/>
                          </w:tcPr>
                          <w:p w14:paraId="20B15E1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Bulk density </w:t>
                            </w:r>
                          </w:p>
                        </w:tc>
                        <w:tc>
                          <w:tcPr>
                            <w:tcW w:w="3208" w:type="dxa"/>
                            <w:noWrap/>
                            <w:hideMark/>
                          </w:tcPr>
                          <w:p w14:paraId="4F7359D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bulk density (kg dm</w:t>
                            </w:r>
                            <w:r w:rsidRPr="00EE6EA1">
                              <w:rPr>
                                <w:rFonts w:eastAsiaTheme="minorEastAsia" w:cs="Times New Roman"/>
                                <w:szCs w:val="22"/>
                                <w:vertAlign w:val="superscript"/>
                              </w:rPr>
                              <w:t>-3</w:t>
                            </w:r>
                            <w:r w:rsidRPr="00EE6EA1">
                              <w:rPr>
                                <w:rFonts w:eastAsiaTheme="minorEastAsia" w:cs="Times New Roman"/>
                                <w:szCs w:val="22"/>
                              </w:rPr>
                              <w:t>)</w:t>
                            </w:r>
                          </w:p>
                        </w:tc>
                        <w:tc>
                          <w:tcPr>
                            <w:tcW w:w="1605" w:type="dxa"/>
                            <w:noWrap/>
                            <w:hideMark/>
                          </w:tcPr>
                          <w:p w14:paraId="174A83D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1.1 – 1.54</w:t>
                            </w:r>
                          </w:p>
                        </w:tc>
                        <w:tc>
                          <w:tcPr>
                            <w:tcW w:w="2431" w:type="dxa"/>
                            <w:noWrap/>
                            <w:hideMark/>
                          </w:tcPr>
                          <w:p w14:paraId="20B1B1AB"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21720994" w14:textId="77777777" w:rsidTr="00CB3ACF">
                        <w:trPr>
                          <w:trHeight w:val="300"/>
                        </w:trPr>
                        <w:tc>
                          <w:tcPr>
                            <w:tcW w:w="2042" w:type="dxa"/>
                            <w:noWrap/>
                            <w:hideMark/>
                          </w:tcPr>
                          <w:p w14:paraId="15953C9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Sand</w:t>
                            </w:r>
                          </w:p>
                        </w:tc>
                        <w:tc>
                          <w:tcPr>
                            <w:tcW w:w="3208" w:type="dxa"/>
                            <w:noWrap/>
                            <w:hideMark/>
                          </w:tcPr>
                          <w:p w14:paraId="194274B4"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sand fraction (% weight)</w:t>
                            </w:r>
                          </w:p>
                        </w:tc>
                        <w:tc>
                          <w:tcPr>
                            <w:tcW w:w="1605" w:type="dxa"/>
                            <w:noWrap/>
                            <w:hideMark/>
                          </w:tcPr>
                          <w:p w14:paraId="2583DCEF"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17 – 85</w:t>
                            </w:r>
                          </w:p>
                        </w:tc>
                        <w:tc>
                          <w:tcPr>
                            <w:tcW w:w="2431" w:type="dxa"/>
                            <w:noWrap/>
                            <w:hideMark/>
                          </w:tcPr>
                          <w:p w14:paraId="4EBF7180" w14:textId="77777777" w:rsidR="0045369D" w:rsidRPr="00AA6960" w:rsidRDefault="0045369D" w:rsidP="00CB3ACF">
                            <w:pPr>
                              <w:spacing w:line="360" w:lineRule="auto"/>
                              <w:rPr>
                                <w:rFonts w:eastAsiaTheme="minorEastAsia" w:cs="Times New Roman"/>
                                <w:szCs w:val="22"/>
                              </w:rPr>
                            </w:pPr>
                            <w:r w:rsidRPr="00AA6960">
                              <w:rPr>
                                <w:rFonts w:eastAsiaTheme="minorEastAsia" w:cs="Times New Roman"/>
                                <w:szCs w:val="22"/>
                              </w:rPr>
                              <w:t>”</w:t>
                            </w:r>
                          </w:p>
                        </w:tc>
                      </w:tr>
                      <w:tr w:rsidR="0045369D" w:rsidRPr="00EE6EA1" w14:paraId="4D10923C" w14:textId="77777777" w:rsidTr="00CB3ACF">
                        <w:trPr>
                          <w:trHeight w:val="300"/>
                        </w:trPr>
                        <w:tc>
                          <w:tcPr>
                            <w:tcW w:w="2042" w:type="dxa"/>
                            <w:noWrap/>
                            <w:hideMark/>
                          </w:tcPr>
                          <w:p w14:paraId="2EE6309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Silt</w:t>
                            </w:r>
                          </w:p>
                        </w:tc>
                        <w:tc>
                          <w:tcPr>
                            <w:tcW w:w="3208" w:type="dxa"/>
                            <w:noWrap/>
                            <w:hideMark/>
                          </w:tcPr>
                          <w:p w14:paraId="4FE29859"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silt fraction (% weight)</w:t>
                            </w:r>
                          </w:p>
                        </w:tc>
                        <w:tc>
                          <w:tcPr>
                            <w:tcW w:w="1605" w:type="dxa"/>
                            <w:noWrap/>
                            <w:hideMark/>
                          </w:tcPr>
                          <w:p w14:paraId="42FB6E7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10 – 44</w:t>
                            </w:r>
                          </w:p>
                        </w:tc>
                        <w:tc>
                          <w:tcPr>
                            <w:tcW w:w="2431" w:type="dxa"/>
                            <w:noWrap/>
                            <w:hideMark/>
                          </w:tcPr>
                          <w:p w14:paraId="42C9A6C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0DA0A8F" w14:textId="77777777" w:rsidTr="00CB3ACF">
                        <w:trPr>
                          <w:trHeight w:val="300"/>
                        </w:trPr>
                        <w:tc>
                          <w:tcPr>
                            <w:tcW w:w="2042" w:type="dxa"/>
                            <w:noWrap/>
                            <w:hideMark/>
                          </w:tcPr>
                          <w:p w14:paraId="0FC6F57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Clay</w:t>
                            </w:r>
                          </w:p>
                        </w:tc>
                        <w:tc>
                          <w:tcPr>
                            <w:tcW w:w="3208" w:type="dxa"/>
                            <w:noWrap/>
                            <w:hideMark/>
                          </w:tcPr>
                          <w:p w14:paraId="5EC4B99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Topsoil clay fraction (% weight)</w:t>
                            </w:r>
                          </w:p>
                        </w:tc>
                        <w:tc>
                          <w:tcPr>
                            <w:tcW w:w="1605" w:type="dxa"/>
                            <w:noWrap/>
                            <w:hideMark/>
                          </w:tcPr>
                          <w:p w14:paraId="3C11A9E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4 – 51</w:t>
                            </w:r>
                          </w:p>
                        </w:tc>
                        <w:tc>
                          <w:tcPr>
                            <w:tcW w:w="2431" w:type="dxa"/>
                            <w:noWrap/>
                            <w:hideMark/>
                          </w:tcPr>
                          <w:p w14:paraId="0CAF018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4DFAF340" w14:textId="77777777" w:rsidTr="00CB3ACF">
                        <w:trPr>
                          <w:trHeight w:val="300"/>
                        </w:trPr>
                        <w:tc>
                          <w:tcPr>
                            <w:tcW w:w="2042" w:type="dxa"/>
                            <w:noWrap/>
                            <w:hideMark/>
                          </w:tcPr>
                          <w:p w14:paraId="37D3CF1D"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 xml:space="preserve">In sub models </w:t>
                            </w:r>
                          </w:p>
                        </w:tc>
                        <w:tc>
                          <w:tcPr>
                            <w:tcW w:w="3208" w:type="dxa"/>
                            <w:noWrap/>
                            <w:hideMark/>
                          </w:tcPr>
                          <w:p w14:paraId="53BD6A1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249BFD67"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0F55145D" w14:textId="77777777" w:rsidR="0045369D" w:rsidRPr="00EE6EA1" w:rsidRDefault="0045369D" w:rsidP="00CB3ACF">
                            <w:pPr>
                              <w:spacing w:line="360" w:lineRule="auto"/>
                              <w:rPr>
                                <w:rFonts w:eastAsiaTheme="minorEastAsia" w:cs="Times New Roman"/>
                                <w:szCs w:val="22"/>
                              </w:rPr>
                            </w:pPr>
                          </w:p>
                        </w:tc>
                      </w:tr>
                      <w:tr w:rsidR="0045369D" w:rsidRPr="00EE6EA1" w14:paraId="42ED1310" w14:textId="77777777" w:rsidTr="00CB3ACF">
                        <w:trPr>
                          <w:trHeight w:val="293"/>
                        </w:trPr>
                        <w:tc>
                          <w:tcPr>
                            <w:tcW w:w="2042" w:type="dxa"/>
                            <w:noWrap/>
                            <w:hideMark/>
                          </w:tcPr>
                          <w:p w14:paraId="2F52B25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Trophic level </w:t>
                            </w:r>
                          </w:p>
                        </w:tc>
                        <w:tc>
                          <w:tcPr>
                            <w:tcW w:w="3208" w:type="dxa"/>
                            <w:hideMark/>
                          </w:tcPr>
                          <w:p w14:paraId="128FC5FD"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Bacterivore, detritivore, fungivore, fungivore/detritivore, herbivore, mixed, omnivore, predator</w:t>
                            </w:r>
                          </w:p>
                        </w:tc>
                        <w:tc>
                          <w:tcPr>
                            <w:tcW w:w="1605" w:type="dxa"/>
                            <w:noWrap/>
                            <w:hideMark/>
                          </w:tcPr>
                          <w:p w14:paraId="30AB385A"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c>
                          <w:tcPr>
                            <w:tcW w:w="2431" w:type="dxa"/>
                            <w:noWrap/>
                            <w:hideMark/>
                          </w:tcPr>
                          <w:p w14:paraId="339DAC70" w14:textId="77777777" w:rsidR="0045369D" w:rsidRPr="00EE6EA1" w:rsidRDefault="0045369D" w:rsidP="00CB3ACF">
                            <w:pPr>
                              <w:spacing w:line="360" w:lineRule="auto"/>
                              <w:rPr>
                                <w:rFonts w:eastAsiaTheme="minorEastAsia" w:cs="Times New Roman"/>
                                <w:szCs w:val="22"/>
                              </w:rPr>
                            </w:pPr>
                            <w:r>
                              <w:rPr>
                                <w:rFonts w:eastAsiaTheme="minorEastAsia" w:cs="Times New Roman"/>
                                <w:szCs w:val="22"/>
                              </w:rPr>
                              <w:t>Primary s</w:t>
                            </w:r>
                            <w:r w:rsidRPr="00EE6EA1">
                              <w:rPr>
                                <w:rFonts w:eastAsiaTheme="minorEastAsia" w:cs="Times New Roman"/>
                                <w:szCs w:val="22"/>
                              </w:rPr>
                              <w:t>tudies and literature</w:t>
                            </w:r>
                          </w:p>
                        </w:tc>
                      </w:tr>
                      <w:tr w:rsidR="0045369D" w:rsidRPr="00EE6EA1" w14:paraId="36F33F2C" w14:textId="77777777" w:rsidTr="00CB3ACF">
                        <w:trPr>
                          <w:trHeight w:val="300"/>
                        </w:trPr>
                        <w:tc>
                          <w:tcPr>
                            <w:tcW w:w="2042" w:type="dxa"/>
                            <w:noWrap/>
                            <w:hideMark/>
                          </w:tcPr>
                          <w:p w14:paraId="1C012681" w14:textId="77777777" w:rsidR="0045369D" w:rsidRPr="00034E33" w:rsidRDefault="0045369D" w:rsidP="00CB3ACF">
                            <w:pPr>
                              <w:spacing w:line="360" w:lineRule="auto"/>
                              <w:rPr>
                                <w:rFonts w:eastAsiaTheme="minorEastAsia" w:cs="Times New Roman"/>
                                <w:b/>
                                <w:bCs/>
                                <w:i/>
                                <w:iCs/>
                                <w:szCs w:val="22"/>
                              </w:rPr>
                            </w:pPr>
                            <w:r w:rsidRPr="00034E33">
                              <w:rPr>
                                <w:rFonts w:eastAsiaTheme="minorEastAsia" w:cs="Times New Roman"/>
                                <w:b/>
                                <w:bCs/>
                                <w:i/>
                                <w:iCs/>
                                <w:szCs w:val="22"/>
                              </w:rPr>
                              <w:t xml:space="preserve">Robustness </w:t>
                            </w:r>
                          </w:p>
                        </w:tc>
                        <w:tc>
                          <w:tcPr>
                            <w:tcW w:w="3208" w:type="dxa"/>
                            <w:noWrap/>
                            <w:hideMark/>
                          </w:tcPr>
                          <w:p w14:paraId="732EE698" w14:textId="77777777" w:rsidR="0045369D" w:rsidRPr="00EE6EA1" w:rsidRDefault="0045369D" w:rsidP="00CB3ACF">
                            <w:pPr>
                              <w:spacing w:line="360" w:lineRule="auto"/>
                              <w:rPr>
                                <w:rFonts w:eastAsiaTheme="minorEastAsia" w:cs="Times New Roman"/>
                                <w:szCs w:val="22"/>
                              </w:rPr>
                            </w:pPr>
                          </w:p>
                        </w:tc>
                        <w:tc>
                          <w:tcPr>
                            <w:tcW w:w="1605" w:type="dxa"/>
                            <w:noWrap/>
                            <w:hideMark/>
                          </w:tcPr>
                          <w:p w14:paraId="69515D36" w14:textId="77777777" w:rsidR="0045369D" w:rsidRPr="00EE6EA1" w:rsidRDefault="0045369D" w:rsidP="00CB3ACF">
                            <w:pPr>
                              <w:spacing w:line="360" w:lineRule="auto"/>
                              <w:rPr>
                                <w:rFonts w:eastAsiaTheme="minorEastAsia" w:cs="Times New Roman"/>
                                <w:szCs w:val="22"/>
                              </w:rPr>
                            </w:pPr>
                          </w:p>
                        </w:tc>
                        <w:tc>
                          <w:tcPr>
                            <w:tcW w:w="2431" w:type="dxa"/>
                            <w:noWrap/>
                            <w:hideMark/>
                          </w:tcPr>
                          <w:p w14:paraId="7171D487" w14:textId="77777777" w:rsidR="0045369D" w:rsidRPr="00EE6EA1" w:rsidRDefault="0045369D" w:rsidP="00CB3ACF">
                            <w:pPr>
                              <w:spacing w:line="360" w:lineRule="auto"/>
                              <w:rPr>
                                <w:rFonts w:eastAsiaTheme="minorEastAsia" w:cs="Times New Roman"/>
                                <w:szCs w:val="22"/>
                              </w:rPr>
                            </w:pPr>
                          </w:p>
                        </w:tc>
                      </w:tr>
                      <w:tr w:rsidR="0045369D" w:rsidRPr="00EE6EA1" w14:paraId="1FAD322A" w14:textId="77777777" w:rsidTr="00CB3ACF">
                        <w:trPr>
                          <w:trHeight w:val="300"/>
                        </w:trPr>
                        <w:tc>
                          <w:tcPr>
                            <w:tcW w:w="2042" w:type="dxa"/>
                            <w:noWrap/>
                            <w:hideMark/>
                          </w:tcPr>
                          <w:p w14:paraId="2CCB45D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Year</w:t>
                            </w:r>
                          </w:p>
                        </w:tc>
                        <w:tc>
                          <w:tcPr>
                            <w:tcW w:w="3208" w:type="dxa"/>
                            <w:noWrap/>
                            <w:hideMark/>
                          </w:tcPr>
                          <w:p w14:paraId="0D430E31"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Year of publication </w:t>
                            </w:r>
                          </w:p>
                        </w:tc>
                        <w:tc>
                          <w:tcPr>
                            <w:tcW w:w="1605" w:type="dxa"/>
                            <w:noWrap/>
                            <w:hideMark/>
                          </w:tcPr>
                          <w:p w14:paraId="6084336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1984 - 2021</w:t>
                            </w:r>
                          </w:p>
                        </w:tc>
                        <w:tc>
                          <w:tcPr>
                            <w:tcW w:w="2431" w:type="dxa"/>
                            <w:noWrap/>
                            <w:hideMark/>
                          </w:tcPr>
                          <w:p w14:paraId="4AB5132B"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025D48A0" w14:textId="77777777" w:rsidTr="00CB3ACF">
                        <w:trPr>
                          <w:trHeight w:val="300"/>
                        </w:trPr>
                        <w:tc>
                          <w:tcPr>
                            <w:tcW w:w="2042" w:type="dxa"/>
                            <w:noWrap/>
                            <w:hideMark/>
                          </w:tcPr>
                          <w:p w14:paraId="526A2B0E"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Plot scale</w:t>
                            </w:r>
                          </w:p>
                        </w:tc>
                        <w:tc>
                          <w:tcPr>
                            <w:tcW w:w="3208" w:type="dxa"/>
                            <w:noWrap/>
                            <w:hideMark/>
                          </w:tcPr>
                          <w:p w14:paraId="4E02A1F6"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Area of the plot to which treatments were applied (m2)</w:t>
                            </w:r>
                          </w:p>
                        </w:tc>
                        <w:tc>
                          <w:tcPr>
                            <w:tcW w:w="1605" w:type="dxa"/>
                            <w:noWrap/>
                            <w:hideMark/>
                          </w:tcPr>
                          <w:p w14:paraId="560C2718"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2.19 - 2500</w:t>
                            </w:r>
                          </w:p>
                        </w:tc>
                        <w:tc>
                          <w:tcPr>
                            <w:tcW w:w="2431" w:type="dxa"/>
                            <w:noWrap/>
                            <w:hideMark/>
                          </w:tcPr>
                          <w:p w14:paraId="2B449D8F"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r w:rsidR="0045369D" w:rsidRPr="00EE6EA1" w14:paraId="334697B8" w14:textId="77777777" w:rsidTr="00CB3ACF">
                        <w:trPr>
                          <w:trHeight w:val="300"/>
                        </w:trPr>
                        <w:tc>
                          <w:tcPr>
                            <w:tcW w:w="2042" w:type="dxa"/>
                            <w:tcBorders>
                              <w:bottom w:val="single" w:sz="4" w:space="0" w:color="auto"/>
                            </w:tcBorders>
                            <w:noWrap/>
                            <w:hideMark/>
                          </w:tcPr>
                          <w:p w14:paraId="4FB7D527"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 xml:space="preserve">Sample scale </w:t>
                            </w:r>
                          </w:p>
                        </w:tc>
                        <w:tc>
                          <w:tcPr>
                            <w:tcW w:w="3208" w:type="dxa"/>
                            <w:tcBorders>
                              <w:bottom w:val="single" w:sz="4" w:space="0" w:color="auto"/>
                            </w:tcBorders>
                            <w:noWrap/>
                            <w:hideMark/>
                          </w:tcPr>
                          <w:p w14:paraId="5A790765"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Area of the sample (cm2)</w:t>
                            </w:r>
                          </w:p>
                        </w:tc>
                        <w:tc>
                          <w:tcPr>
                            <w:tcW w:w="1605" w:type="dxa"/>
                            <w:tcBorders>
                              <w:bottom w:val="single" w:sz="4" w:space="0" w:color="auto"/>
                            </w:tcBorders>
                            <w:noWrap/>
                            <w:hideMark/>
                          </w:tcPr>
                          <w:p w14:paraId="701D9072"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4.15 - 7854</w:t>
                            </w:r>
                          </w:p>
                        </w:tc>
                        <w:tc>
                          <w:tcPr>
                            <w:tcW w:w="2431" w:type="dxa"/>
                            <w:tcBorders>
                              <w:bottom w:val="single" w:sz="4" w:space="0" w:color="auto"/>
                            </w:tcBorders>
                            <w:noWrap/>
                            <w:hideMark/>
                          </w:tcPr>
                          <w:p w14:paraId="393B4EB0" w14:textId="77777777" w:rsidR="0045369D" w:rsidRPr="00EE6EA1" w:rsidRDefault="0045369D" w:rsidP="00CB3ACF">
                            <w:pPr>
                              <w:spacing w:line="360" w:lineRule="auto"/>
                              <w:rPr>
                                <w:rFonts w:eastAsiaTheme="minorEastAsia" w:cs="Times New Roman"/>
                                <w:szCs w:val="22"/>
                              </w:rPr>
                            </w:pPr>
                            <w:r w:rsidRPr="00EE6EA1">
                              <w:rPr>
                                <w:rFonts w:eastAsiaTheme="minorEastAsia" w:cs="Times New Roman"/>
                                <w:szCs w:val="22"/>
                              </w:rPr>
                              <w:t>-</w:t>
                            </w:r>
                          </w:p>
                        </w:tc>
                      </w:tr>
                    </w:tbl>
                    <w:p w14:paraId="36374942" w14:textId="77777777" w:rsidR="0045369D" w:rsidRDefault="0045369D" w:rsidP="005523BC"/>
                  </w:txbxContent>
                </v:textbox>
                <w10:anchorlock/>
              </v:shape>
            </w:pict>
          </mc:Fallback>
        </mc:AlternateContent>
      </w:r>
    </w:p>
    <w:p w14:paraId="139E74F8" w14:textId="77777777" w:rsidR="005523BC" w:rsidRPr="000A0441" w:rsidRDefault="005523BC" w:rsidP="005523BC">
      <w:pPr>
        <w:pStyle w:val="Heading2"/>
        <w:rPr>
          <w:rFonts w:eastAsiaTheme="minorEastAsia"/>
        </w:rPr>
      </w:pPr>
      <w:bookmarkStart w:id="84" w:name="_Toc112416642"/>
      <w:bookmarkStart w:id="85" w:name="_Toc112416947"/>
      <w:commentRangeStart w:id="86"/>
      <w:r w:rsidRPr="000A0441">
        <w:rPr>
          <w:rFonts w:eastAsiaTheme="minorEastAsia"/>
        </w:rPr>
        <w:lastRenderedPageBreak/>
        <w:t>Bias and Sensitivity Analysis</w:t>
      </w:r>
      <w:bookmarkEnd w:id="84"/>
      <w:bookmarkEnd w:id="85"/>
      <w:commentRangeEnd w:id="86"/>
      <w:r w:rsidR="0045369D">
        <w:rPr>
          <w:rStyle w:val="CommentReference"/>
          <w:rFonts w:eastAsiaTheme="minorHAnsi" w:cs="Times New Roman (Body CS)"/>
          <w:b w:val="0"/>
          <w:color w:val="auto"/>
        </w:rPr>
        <w:commentReference w:id="86"/>
      </w:r>
    </w:p>
    <w:p w14:paraId="40FA187F" w14:textId="596CC1D7" w:rsidR="005523BC" w:rsidRPr="000A0441" w:rsidRDefault="005523BC" w:rsidP="005523BC">
      <w:pPr>
        <w:spacing w:line="360" w:lineRule="auto"/>
        <w:jc w:val="both"/>
        <w:rPr>
          <w:rFonts w:cs="Times New Roman"/>
          <w:szCs w:val="22"/>
        </w:rPr>
      </w:pPr>
      <w:r w:rsidRPr="000A0441">
        <w:rPr>
          <w:rFonts w:cs="Times New Roman"/>
          <w:szCs w:val="22"/>
        </w:rPr>
        <w:t xml:space="preserve">Publication bias occurs when studies that found non-statistically significant results are missing due to a lower likelihood of </w:t>
      </w:r>
      <w:del w:id="87" w:author="PHILIP ANTHONY MARTIN" w:date="2022-08-27T12:19:00Z">
        <w:r w:rsidRPr="000A0441" w:rsidDel="009171FE">
          <w:rPr>
            <w:rFonts w:cs="Times New Roman"/>
            <w:szCs w:val="22"/>
          </w:rPr>
          <w:delText>puplication</w:delText>
        </w:r>
      </w:del>
      <w:ins w:id="88" w:author="PHILIP ANTHONY MARTIN" w:date="2022-08-27T12:19:00Z">
        <w:r w:rsidR="009171FE" w:rsidRPr="000A0441">
          <w:rPr>
            <w:rFonts w:cs="Times New Roman"/>
            <w:szCs w:val="22"/>
          </w:rPr>
          <w:t>publication</w:t>
        </w:r>
      </w:ins>
      <w:r w:rsidRPr="000A0441">
        <w:rPr>
          <w:rFonts w:cs="Times New Roman"/>
          <w:szCs w:val="22"/>
        </w:rPr>
        <w:t xml:space="preserve"> </w:t>
      </w:r>
      <w:sdt>
        <w:sdtPr>
          <w:rPr>
            <w:rFonts w:cs="Times New Roman"/>
            <w:szCs w:val="22"/>
          </w:rPr>
          <w:tag w:val="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"/>
          <w:id w:val="2131738501"/>
          <w:placeholder>
            <w:docPart w:val="CA012638ACBB0242BF221F4F1538624B"/>
          </w:placeholder>
        </w:sdtPr>
        <w:sdtContent>
          <w:r w:rsidR="007A3662">
            <w:rPr>
              <w:rFonts w:eastAsia="Times New Roman"/>
            </w:rPr>
            <w:t>(</w:t>
          </w:r>
          <w:proofErr w:type="spellStart"/>
          <w:r w:rsidR="007A3662">
            <w:rPr>
              <w:rFonts w:eastAsia="Times New Roman"/>
            </w:rPr>
            <w:t>Jennions</w:t>
          </w:r>
          <w:proofErr w:type="spellEnd"/>
          <w:r w:rsidR="007A3662">
            <w:rPr>
              <w:rFonts w:eastAsia="Times New Roman"/>
            </w:rPr>
            <w:t xml:space="preserve"> &amp; </w:t>
          </w:r>
          <w:proofErr w:type="spellStart"/>
          <w:r w:rsidR="007A3662">
            <w:rPr>
              <w:rFonts w:eastAsia="Times New Roman"/>
            </w:rPr>
            <w:t>Møller</w:t>
          </w:r>
          <w:proofErr w:type="spellEnd"/>
          <w:r w:rsidR="007A3662">
            <w:rPr>
              <w:rFonts w:eastAsia="Times New Roman"/>
            </w:rPr>
            <w:t xml:space="preserve">, 2002a; </w:t>
          </w:r>
          <w:proofErr w:type="spellStart"/>
          <w:r w:rsidR="007A3662">
            <w:rPr>
              <w:rFonts w:eastAsia="Times New Roman"/>
            </w:rPr>
            <w:t>Lortie</w:t>
          </w:r>
          <w:proofErr w:type="spellEnd"/>
          <w:r w:rsidR="007A3662">
            <w:rPr>
              <w:rFonts w:eastAsia="Times New Roman"/>
            </w:rPr>
            <w:t xml:space="preserve"> et al., 2007; Marks-Anglin &amp; Chen, 2020)</w:t>
          </w:r>
        </w:sdtContent>
      </w:sdt>
      <w:r w:rsidRPr="000A0441">
        <w:rPr>
          <w:rFonts w:cs="Times New Roman"/>
          <w:szCs w:val="22"/>
        </w:rPr>
        <w:t xml:space="preserve">. Bias may be suspected if small positive effect sizes are present without small negative effect sizes (Newton et al., 2009), and will lead to biased estimates of weighted effect sizes.   The publication bias was assessed using a regression test for funnel plot asymmetry of the linear mixed effects model when including effect size standard error as a moderator </w:t>
      </w:r>
      <w:sdt>
        <w:sdtPr>
          <w:rPr>
            <w:rFonts w:cs="Times New Roman"/>
            <w:szCs w:val="22"/>
          </w:rPr>
          <w:tag w:val="MENDELEY_CITATION_v3_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"/>
          <w:id w:val="-1831898424"/>
          <w:placeholder>
            <w:docPart w:val="5A7BA4F59F4F2A4B955C5646AAB4FFA6"/>
          </w:placeholder>
        </w:sdtPr>
        <w:sdtContent>
          <w:r w:rsidR="007A3662">
            <w:rPr>
              <w:rFonts w:eastAsia="Times New Roman"/>
            </w:rPr>
            <w:t>(Egger et al., 1997; Sterne &amp; Egger, 2006)</w:t>
          </w:r>
        </w:sdtContent>
      </w:sdt>
      <w:r w:rsidRPr="000A0441">
        <w:rPr>
          <w:rFonts w:cs="Times New Roman"/>
          <w:szCs w:val="22"/>
        </w:rPr>
        <w:t xml:space="preserve">. Analyses were considered significantly biased if the intercept differed from zero at p=0.1 </w:t>
      </w:r>
      <w:sdt>
        <w:sdtPr>
          <w:rPr>
            <w:rFonts w:cs="Times New Roman"/>
            <w:color w:val="000000"/>
            <w:szCs w:val="22"/>
          </w:rPr>
          <w:tag w:val="MENDELEY_CITATION_v3_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"/>
          <w:id w:val="-1296286602"/>
          <w:placeholder>
            <w:docPart w:val="5A7BA4F59F4F2A4B955C5646AAB4FFA6"/>
          </w:placeholder>
        </w:sdtPr>
        <w:sdtContent>
          <w:r w:rsidR="007A3662" w:rsidRPr="007A3662">
            <w:rPr>
              <w:rFonts w:eastAsia="Times New Roman"/>
              <w:color w:val="000000"/>
            </w:rPr>
            <w:t>(Egger et al., 1997)</w:t>
          </w:r>
        </w:sdtContent>
      </w:sdt>
      <w:r w:rsidRPr="000A0441">
        <w:rPr>
          <w:rFonts w:cs="Times New Roman"/>
          <w:szCs w:val="22"/>
        </w:rPr>
        <w:t xml:space="preserve">. Additionally, the magnitude of effect sizes reported for the same topic have been shown to change over time due changes in methodology, publication bias, or real biological changes in the magnitude of effect </w:t>
      </w:r>
      <w:sdt>
        <w:sdtPr>
          <w:rPr>
            <w:rFonts w:cs="Times New Roman"/>
            <w:color w:val="000000"/>
            <w:szCs w:val="22"/>
          </w:rPr>
          <w:tag w:val="MENDELEY_CITATION_v3_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"/>
          <w:id w:val="-1636794169"/>
          <w:placeholder>
            <w:docPart w:val="5A7BA4F59F4F2A4B955C5646AAB4FFA6"/>
          </w:placeholder>
        </w:sdtPr>
        <w:sdtContent>
          <w:r w:rsidR="007A3662">
            <w:rPr>
              <w:rFonts w:eastAsia="Times New Roman"/>
            </w:rPr>
            <w:t>(</w:t>
          </w:r>
          <w:proofErr w:type="spellStart"/>
          <w:r w:rsidR="007A3662">
            <w:rPr>
              <w:rFonts w:eastAsia="Times New Roman"/>
            </w:rPr>
            <w:t>Jennions</w:t>
          </w:r>
          <w:proofErr w:type="spellEnd"/>
          <w:r w:rsidR="007A3662">
            <w:rPr>
              <w:rFonts w:eastAsia="Times New Roman"/>
            </w:rPr>
            <w:t xml:space="preserve"> &amp; </w:t>
          </w:r>
          <w:proofErr w:type="spellStart"/>
          <w:r w:rsidR="007A3662">
            <w:rPr>
              <w:rFonts w:eastAsia="Times New Roman"/>
            </w:rPr>
            <w:t>Møller</w:t>
          </w:r>
          <w:proofErr w:type="spellEnd"/>
          <w:r w:rsidR="007A3662">
            <w:rPr>
              <w:rFonts w:eastAsia="Times New Roman"/>
            </w:rPr>
            <w:t xml:space="preserve">, 2002b; </w:t>
          </w:r>
          <w:proofErr w:type="spellStart"/>
          <w:r w:rsidR="007A3662">
            <w:rPr>
              <w:rFonts w:eastAsia="Times New Roman"/>
            </w:rPr>
            <w:t>Leimu</w:t>
          </w:r>
          <w:proofErr w:type="spellEnd"/>
          <w:r w:rsidR="007A3662">
            <w:rPr>
              <w:rFonts w:eastAsia="Times New Roman"/>
            </w:rPr>
            <w:t xml:space="preserve"> &amp; </w:t>
          </w:r>
          <w:proofErr w:type="spellStart"/>
          <w:r w:rsidR="007A3662">
            <w:rPr>
              <w:rFonts w:eastAsia="Times New Roman"/>
            </w:rPr>
            <w:t>Koricheva</w:t>
          </w:r>
          <w:proofErr w:type="spellEnd"/>
          <w:r w:rsidR="007A3662">
            <w:rPr>
              <w:rFonts w:eastAsia="Times New Roman"/>
            </w:rPr>
            <w:t>, 2005)</w:t>
          </w:r>
        </w:sdtContent>
      </w:sdt>
      <w:r w:rsidRPr="000A0441">
        <w:rPr>
          <w:rFonts w:cs="Times New Roman"/>
          <w:szCs w:val="22"/>
        </w:rPr>
        <w:t xml:space="preserve">. To test for the significance of temporal changes, publication year was included as a moderator in the analysis as in </w:t>
      </w:r>
      <w:sdt>
        <w:sdtPr>
          <w:rPr>
            <w:rFonts w:cs="Times New Roman"/>
            <w:color w:val="000000"/>
            <w:szCs w:val="22"/>
          </w:rPr>
          <w:tag w:val="MENDELEY_CITATION_v3_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"/>
          <w:id w:val="996621620"/>
          <w:placeholder>
            <w:docPart w:val="5A7BA4F59F4F2A4B955C5646AAB4FFA6"/>
          </w:placeholder>
        </w:sdtPr>
        <w:sdtContent>
          <w:proofErr w:type="spellStart"/>
          <w:r w:rsidR="007A3662" w:rsidRPr="007A3662">
            <w:rPr>
              <w:rFonts w:cs="Times New Roman"/>
              <w:color w:val="000000"/>
              <w:szCs w:val="22"/>
            </w:rPr>
            <w:t>Zvereva</w:t>
          </w:r>
          <w:proofErr w:type="spellEnd"/>
          <w:r w:rsidR="007A3662" w:rsidRPr="007A3662">
            <w:rPr>
              <w:rFonts w:cs="Times New Roman"/>
              <w:color w:val="000000"/>
              <w:szCs w:val="22"/>
            </w:rPr>
            <w:t xml:space="preserve">, </w:t>
          </w:r>
          <w:proofErr w:type="spellStart"/>
          <w:r w:rsidR="007A3662" w:rsidRPr="007A3662">
            <w:rPr>
              <w:rFonts w:cs="Times New Roman"/>
              <w:color w:val="000000"/>
              <w:szCs w:val="22"/>
            </w:rPr>
            <w:t>Toivonen</w:t>
          </w:r>
          <w:proofErr w:type="spellEnd"/>
          <w:r w:rsidR="007A3662" w:rsidRPr="007A3662">
            <w:rPr>
              <w:rFonts w:cs="Times New Roman"/>
              <w:color w:val="000000"/>
              <w:szCs w:val="22"/>
            </w:rPr>
            <w:t xml:space="preserve"> and Kozlov (2008)</w:t>
          </w:r>
        </w:sdtContent>
      </w:sdt>
      <w:r w:rsidRPr="000A0441">
        <w:rPr>
          <w:rFonts w:cs="Times New Roman"/>
          <w:szCs w:val="22"/>
        </w:rPr>
        <w:t xml:space="preserve">. </w:t>
      </w:r>
    </w:p>
    <w:p w14:paraId="558AA823" w14:textId="77777777" w:rsidR="005523BC" w:rsidRPr="000A0441" w:rsidRDefault="005523BC" w:rsidP="005523BC">
      <w:pPr>
        <w:spacing w:line="360" w:lineRule="auto"/>
        <w:jc w:val="both"/>
        <w:rPr>
          <w:rFonts w:cs="Times New Roman"/>
          <w:szCs w:val="22"/>
        </w:rPr>
      </w:pPr>
    </w:p>
    <w:p w14:paraId="4361250D" w14:textId="0E6AA455" w:rsidR="005523BC" w:rsidRPr="000A0441" w:rsidRDefault="005523BC" w:rsidP="005523BC">
      <w:pPr>
        <w:spacing w:line="360" w:lineRule="auto"/>
        <w:jc w:val="both"/>
        <w:rPr>
          <w:rFonts w:eastAsiaTheme="minorEastAsia" w:cs="Times New Roman"/>
          <w:szCs w:val="22"/>
        </w:rPr>
      </w:pPr>
      <w:r w:rsidRPr="000A0441">
        <w:rPr>
          <w:rFonts w:eastAsiaTheme="minorEastAsia" w:cs="Times New Roman"/>
          <w:szCs w:val="22"/>
        </w:rPr>
        <w:t>Meta-analyses are vulnerable to outliers and influential data points. For example, a study with very low variance will have a high weight and can result in skewed averages. Therefore, Cook’s Distance was calculated for each observation to examine the effect of observations with large residuals and/or high leverage on fitted model results (</w:t>
      </w:r>
      <w:r w:rsidRPr="000A0441">
        <w:rPr>
          <w:rFonts w:eastAsiaTheme="minorEastAsia" w:cs="Times New Roman"/>
          <w:b/>
          <w:bCs/>
          <w:szCs w:val="22"/>
        </w:rPr>
        <w:t>Cook and Weisberg, 1984</w:t>
      </w:r>
      <w:commentRangeStart w:id="89"/>
      <w:r w:rsidRPr="000A0441">
        <w:rPr>
          <w:rFonts w:eastAsiaTheme="minorEastAsia" w:cs="Times New Roman"/>
          <w:szCs w:val="22"/>
        </w:rPr>
        <w:t xml:space="preserve">). The sensitivity of analysis was reasonably high (i.e., summary effect sizes changed after exclusion), </w:t>
      </w:r>
      <w:commentRangeEnd w:id="89"/>
      <w:r w:rsidRPr="000A0441">
        <w:rPr>
          <w:rStyle w:val="CommentReference"/>
          <w:rFonts w:cs="Times New Roman"/>
          <w:sz w:val="22"/>
          <w:szCs w:val="22"/>
        </w:rPr>
        <w:commentReference w:id="89"/>
      </w:r>
      <w:r w:rsidRPr="000A0441">
        <w:rPr>
          <w:rFonts w:eastAsiaTheme="minorEastAsia" w:cs="Times New Roman"/>
          <w:szCs w:val="22"/>
        </w:rPr>
        <w:t>so values with Cook’s distances greater than three times the average cook’s distance were excluded for subsequent analysis (5.6% of observations)</w:t>
      </w:r>
      <w:r w:rsidRPr="000A0441">
        <w:rPr>
          <w:rFonts w:eastAsiaTheme="minorEastAsia" w:cs="Times New Roman"/>
          <w:b/>
          <w:bCs/>
          <w:szCs w:val="22"/>
        </w:rPr>
        <w:t xml:space="preserve"> </w:t>
      </w:r>
      <w:sdt>
        <w:sdtPr>
          <w:rPr>
            <w:rFonts w:eastAsiaTheme="minorEastAsia" w:cs="Times New Roman"/>
            <w:bCs/>
            <w:color w:val="000000"/>
            <w:szCs w:val="22"/>
          </w:rPr>
          <w:tag w:val="MENDELEY_CITATION_v3_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"/>
          <w:id w:val="1820464049"/>
          <w:placeholder>
            <w:docPart w:val="5A7BA4F59F4F2A4B955C5646AAB4FFA6"/>
          </w:placeholder>
        </w:sdtPr>
        <w:sdtContent>
          <w:r w:rsidR="007A3662">
            <w:rPr>
              <w:rFonts w:eastAsia="Times New Roman"/>
            </w:rPr>
            <w:t>(</w:t>
          </w:r>
          <w:proofErr w:type="spellStart"/>
          <w:r w:rsidR="007A3662">
            <w:rPr>
              <w:rFonts w:eastAsia="Times New Roman"/>
            </w:rPr>
            <w:t>Viechtbauer</w:t>
          </w:r>
          <w:proofErr w:type="spellEnd"/>
          <w:r w:rsidR="007A3662">
            <w:rPr>
              <w:rFonts w:eastAsia="Times New Roman"/>
            </w:rPr>
            <w:t xml:space="preserve"> &amp; Cheung, 2010)</w:t>
          </w:r>
        </w:sdtContent>
      </w:sdt>
      <w:r w:rsidRPr="000A0441">
        <w:rPr>
          <w:rFonts w:eastAsiaTheme="minorEastAsia" w:cs="Times New Roman"/>
          <w:b/>
          <w:bCs/>
          <w:szCs w:val="22"/>
        </w:rPr>
        <w:t xml:space="preserve">. </w:t>
      </w:r>
    </w:p>
    <w:p w14:paraId="00D73181" w14:textId="77777777" w:rsidR="005523BC" w:rsidRPr="000A0441" w:rsidRDefault="005523BC" w:rsidP="005523BC">
      <w:pPr>
        <w:spacing w:line="360" w:lineRule="auto"/>
        <w:jc w:val="both"/>
        <w:rPr>
          <w:rFonts w:eastAsiaTheme="minorEastAsia" w:cs="Times New Roman"/>
          <w:szCs w:val="22"/>
        </w:rPr>
      </w:pPr>
    </w:p>
    <w:p w14:paraId="5A92C3CE" w14:textId="2080FE78" w:rsidR="005523BC" w:rsidRPr="000A0441" w:rsidRDefault="005523BC" w:rsidP="005523BC">
      <w:pPr>
        <w:spacing w:line="360" w:lineRule="auto"/>
        <w:jc w:val="both"/>
        <w:rPr>
          <w:rFonts w:eastAsiaTheme="minorEastAsia" w:cs="Times New Roman"/>
          <w:szCs w:val="22"/>
        </w:rPr>
        <w:sectPr w:rsidR="005523BC" w:rsidRPr="000A0441" w:rsidSect="00CB3ACF">
          <w:pgSz w:w="11906" w:h="16838"/>
          <w:pgMar w:top="1440" w:right="1440" w:bottom="1440" w:left="1440" w:header="708" w:footer="708" w:gutter="0"/>
          <w:cols w:space="708"/>
          <w:docGrid w:linePitch="360"/>
        </w:sectPr>
      </w:pPr>
      <w:r w:rsidRPr="000A0441">
        <w:rPr>
          <w:rFonts w:eastAsiaTheme="minorEastAsia" w:cs="Times New Roman"/>
          <w:szCs w:val="22"/>
        </w:rPr>
        <w:t xml:space="preserve">Scale dependence is a central issue in ecology </w:t>
      </w:r>
      <w:sdt>
        <w:sdtPr>
          <w:rPr>
            <w:rFonts w:eastAsiaTheme="minorEastAsia" w:cs="Times New Roman"/>
            <w:color w:val="000000"/>
            <w:szCs w:val="22"/>
          </w:rPr>
          <w:tag w:val="MENDELEY_CITATION_v3_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"/>
          <w:id w:val="1943257614"/>
          <w:placeholder>
            <w:docPart w:val="BAADA62F0B2E564D9E535D1F7E19A4F9"/>
          </w:placeholder>
        </w:sdtPr>
        <w:sdtContent>
          <w:r w:rsidR="007A3662" w:rsidRPr="007A3662">
            <w:rPr>
              <w:rFonts w:eastAsiaTheme="minorEastAsia" w:cs="Times New Roman"/>
              <w:color w:val="000000"/>
              <w:szCs w:val="22"/>
            </w:rPr>
            <w:t>(Levin, 1992)</w:t>
          </w:r>
        </w:sdtContent>
      </w:sdt>
      <w:r w:rsidRPr="000A0441">
        <w:rPr>
          <w:rFonts w:eastAsiaTheme="minorEastAsia" w:cs="Times New Roman"/>
          <w:szCs w:val="22"/>
        </w:rPr>
        <w:t xml:space="preserve"> and can obscure relationships or produce relationships by artefact in cross-study synthesis </w:t>
      </w:r>
      <w:sdt>
        <w:sdtPr>
          <w:rPr>
            <w:rFonts w:eastAsiaTheme="minorEastAsia" w:cs="Times New Roman"/>
            <w:color w:val="000000"/>
            <w:szCs w:val="22"/>
          </w:rPr>
          <w:tag w:val="MENDELEY_CITATION_v3_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"/>
          <w:id w:val="-1931420586"/>
          <w:placeholder>
            <w:docPart w:val="5A7BA4F59F4F2A4B955C5646AAB4FFA6"/>
          </w:placeholder>
        </w:sdtPr>
        <w:sdtContent>
          <w:r w:rsidR="007A3662" w:rsidRPr="007A3662">
            <w:rPr>
              <w:rFonts w:eastAsia="Times New Roman"/>
              <w:color w:val="000000"/>
            </w:rPr>
            <w:t>(</w:t>
          </w:r>
          <w:proofErr w:type="spellStart"/>
          <w:r w:rsidR="007A3662" w:rsidRPr="007A3662">
            <w:rPr>
              <w:rFonts w:eastAsia="Times New Roman"/>
              <w:color w:val="000000"/>
            </w:rPr>
            <w:t>Spake</w:t>
          </w:r>
          <w:proofErr w:type="spellEnd"/>
          <w:r w:rsidR="007A3662" w:rsidRPr="007A3662">
            <w:rPr>
              <w:rFonts w:eastAsia="Times New Roman"/>
              <w:color w:val="000000"/>
            </w:rPr>
            <w:t xml:space="preserve"> et al., 2021)</w:t>
          </w:r>
        </w:sdtContent>
      </w:sdt>
      <w:r w:rsidRPr="000A0441">
        <w:rPr>
          <w:rFonts w:eastAsiaTheme="minorEastAsia" w:cs="Times New Roman"/>
          <w:szCs w:val="22"/>
        </w:rPr>
        <w:t xml:space="preserve">. Scale dependence in this meta-analysis was tested by conducting meta-regressions of plot and sampling size against effect size. </w:t>
      </w:r>
    </w:p>
    <w:p w14:paraId="4B6E9A8A" w14:textId="77777777" w:rsidR="005523BC" w:rsidRPr="000A0441" w:rsidRDefault="005523BC" w:rsidP="005523BC">
      <w:pPr>
        <w:spacing w:line="360" w:lineRule="auto"/>
        <w:ind w:firstLine="720"/>
        <w:jc w:val="both"/>
        <w:rPr>
          <w:rFonts w:eastAsiaTheme="minorEastAsia" w:cs="Times New Roman"/>
          <w:szCs w:val="22"/>
        </w:rPr>
      </w:pPr>
    </w:p>
    <w:p w14:paraId="6D2B8A3B" w14:textId="77777777" w:rsidR="005523BC" w:rsidRPr="000A0441" w:rsidRDefault="005523BC" w:rsidP="005523BC">
      <w:pPr>
        <w:pStyle w:val="Caption"/>
        <w:keepNext/>
        <w:spacing w:line="360" w:lineRule="auto"/>
        <w:jc w:val="both"/>
        <w:rPr>
          <w:rFonts w:cs="Times New Roman"/>
          <w:color w:val="000000" w:themeColor="text1"/>
          <w:sz w:val="20"/>
          <w:szCs w:val="20"/>
        </w:rPr>
      </w:pPr>
      <w:bookmarkStart w:id="90" w:name="_Toc112413805"/>
      <w:bookmarkStart w:id="91" w:name="_Toc112414658"/>
      <w:r w:rsidRPr="000A0441">
        <w:rPr>
          <w:rFonts w:cs="Times New Roman"/>
          <w:color w:val="000000" w:themeColor="text1"/>
          <w:sz w:val="20"/>
          <w:szCs w:val="20"/>
        </w:rPr>
        <w:t xml:space="preserve">Table </w:t>
      </w:r>
      <w:r w:rsidRPr="000A0441">
        <w:rPr>
          <w:rFonts w:cs="Times New Roman"/>
          <w:color w:val="000000" w:themeColor="text1"/>
          <w:sz w:val="20"/>
          <w:szCs w:val="20"/>
        </w:rPr>
        <w:fldChar w:fldCharType="begin"/>
      </w:r>
      <w:r w:rsidRPr="000A0441">
        <w:rPr>
          <w:rFonts w:cs="Times New Roman"/>
          <w:color w:val="000000" w:themeColor="text1"/>
          <w:sz w:val="20"/>
          <w:szCs w:val="20"/>
        </w:rPr>
        <w:instrText xml:space="preserve"> SEQ Table \* ARABIC </w:instrText>
      </w:r>
      <w:r w:rsidRPr="000A0441">
        <w:rPr>
          <w:rFonts w:cs="Times New Roman"/>
          <w:color w:val="000000" w:themeColor="text1"/>
          <w:sz w:val="20"/>
          <w:szCs w:val="20"/>
        </w:rPr>
        <w:fldChar w:fldCharType="separate"/>
      </w:r>
      <w:r w:rsidRPr="000A0441">
        <w:rPr>
          <w:rFonts w:cs="Times New Roman"/>
          <w:noProof/>
          <w:color w:val="000000" w:themeColor="text1"/>
          <w:sz w:val="20"/>
          <w:szCs w:val="20"/>
        </w:rPr>
        <w:t>4</w:t>
      </w:r>
      <w:r w:rsidRPr="000A0441">
        <w:rPr>
          <w:rFonts w:cs="Times New Roman"/>
          <w:noProof/>
          <w:color w:val="000000" w:themeColor="text1"/>
          <w:sz w:val="20"/>
          <w:szCs w:val="20"/>
        </w:rPr>
        <w:fldChar w:fldCharType="end"/>
      </w:r>
      <w:r w:rsidRPr="000A0441">
        <w:rPr>
          <w:rFonts w:cs="Times New Roman"/>
          <w:color w:val="000000" w:themeColor="text1"/>
          <w:sz w:val="20"/>
          <w:szCs w:val="20"/>
        </w:rPr>
        <w:t>. Summary table of articles included in this meta-analysis. Precipitation changes indicate increases (+) or decreases (-) relative to the mean annual precipitation at each site.</w:t>
      </w:r>
      <w:bookmarkEnd w:id="90"/>
      <w:bookmarkEnd w:id="91"/>
      <w:r w:rsidRPr="000A0441">
        <w:rPr>
          <w:rFonts w:cs="Times New Roman"/>
          <w:color w:val="000000" w:themeColor="text1"/>
          <w:sz w:val="20"/>
          <w:szCs w:val="20"/>
        </w:rPr>
        <w:t xml:space="preserve"> </w:t>
      </w:r>
    </w:p>
    <w:tbl>
      <w:tblPr>
        <w:tblW w:w="14317" w:type="dxa"/>
        <w:tblBorders>
          <w:top w:val="single" w:sz="4" w:space="0" w:color="auto"/>
        </w:tblBorders>
        <w:tblLayout w:type="fixed"/>
        <w:tblCellMar>
          <w:left w:w="0" w:type="dxa"/>
          <w:right w:w="0" w:type="dxa"/>
        </w:tblCellMar>
        <w:tblLook w:val="04A0" w:firstRow="1" w:lastRow="0" w:firstColumn="1" w:lastColumn="0" w:noHBand="0" w:noVBand="1"/>
      </w:tblPr>
      <w:tblGrid>
        <w:gridCol w:w="2552"/>
        <w:gridCol w:w="992"/>
        <w:gridCol w:w="1418"/>
        <w:gridCol w:w="1417"/>
        <w:gridCol w:w="3260"/>
        <w:gridCol w:w="1560"/>
        <w:gridCol w:w="1701"/>
        <w:gridCol w:w="1417"/>
      </w:tblGrid>
      <w:tr w:rsidR="005523BC" w:rsidRPr="000A0441" w14:paraId="3E051887" w14:textId="77777777" w:rsidTr="00CB3ACF">
        <w:trPr>
          <w:trHeight w:val="627"/>
        </w:trPr>
        <w:tc>
          <w:tcPr>
            <w:tcW w:w="2552"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3A62DB11" w14:textId="77777777" w:rsidR="005523BC" w:rsidRPr="000A0441" w:rsidRDefault="005523BC" w:rsidP="00CB3ACF">
            <w:pPr>
              <w:spacing w:line="276" w:lineRule="auto"/>
              <w:rPr>
                <w:rFonts w:cs="Times New Roman"/>
                <w:b/>
                <w:bCs/>
                <w:color w:val="000000"/>
                <w:szCs w:val="22"/>
              </w:rPr>
            </w:pPr>
            <w:r w:rsidRPr="000A0441">
              <w:rPr>
                <w:rFonts w:cs="Times New Roman"/>
                <w:b/>
                <w:bCs/>
                <w:szCs w:val="22"/>
              </w:rPr>
              <w:br w:type="page"/>
            </w:r>
            <w:r w:rsidRPr="000A0441">
              <w:rPr>
                <w:rFonts w:cs="Times New Roman"/>
                <w:b/>
                <w:bCs/>
                <w:color w:val="000000"/>
                <w:szCs w:val="22"/>
              </w:rPr>
              <w:t xml:space="preserve">Article </w:t>
            </w:r>
          </w:p>
        </w:tc>
        <w:tc>
          <w:tcPr>
            <w:tcW w:w="992" w:type="dxa"/>
            <w:tcBorders>
              <w:top w:val="single" w:sz="4" w:space="0" w:color="auto"/>
              <w:bottom w:val="single" w:sz="4" w:space="0" w:color="auto"/>
            </w:tcBorders>
          </w:tcPr>
          <w:p w14:paraId="7D7AE8B9" w14:textId="77777777" w:rsidR="005523BC" w:rsidRPr="000A0441" w:rsidRDefault="005523BC" w:rsidP="00CB3ACF">
            <w:pPr>
              <w:spacing w:line="276" w:lineRule="auto"/>
              <w:rPr>
                <w:rFonts w:cs="Times New Roman"/>
                <w:b/>
                <w:bCs/>
                <w:szCs w:val="22"/>
              </w:rPr>
            </w:pPr>
            <w:r w:rsidRPr="000A0441">
              <w:rPr>
                <w:rFonts w:cs="Times New Roman"/>
                <w:b/>
                <w:bCs/>
                <w:szCs w:val="22"/>
              </w:rPr>
              <w:t xml:space="preserve">Country </w:t>
            </w:r>
          </w:p>
        </w:tc>
        <w:tc>
          <w:tcPr>
            <w:tcW w:w="1418"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6F3F0155" w14:textId="77777777" w:rsidR="005523BC" w:rsidRPr="000A0441" w:rsidRDefault="005523BC" w:rsidP="00CB3ACF">
            <w:pPr>
              <w:spacing w:line="276" w:lineRule="auto"/>
              <w:rPr>
                <w:rFonts w:cs="Times New Roman"/>
                <w:b/>
                <w:bCs/>
                <w:color w:val="000000"/>
                <w:szCs w:val="22"/>
              </w:rPr>
            </w:pPr>
            <w:r w:rsidRPr="000A0441">
              <w:rPr>
                <w:rFonts w:cs="Times New Roman"/>
                <w:b/>
                <w:bCs/>
                <w:color w:val="000000"/>
                <w:szCs w:val="22"/>
              </w:rPr>
              <w:t xml:space="preserve">Precipitation change  </w:t>
            </w:r>
          </w:p>
        </w:tc>
        <w:tc>
          <w:tcPr>
            <w:tcW w:w="1417"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5F230B18" w14:textId="77777777" w:rsidR="005523BC" w:rsidRPr="000A0441" w:rsidRDefault="005523BC" w:rsidP="00CB3ACF">
            <w:pPr>
              <w:spacing w:line="276" w:lineRule="auto"/>
              <w:rPr>
                <w:rFonts w:cs="Times New Roman"/>
                <w:b/>
                <w:bCs/>
                <w:color w:val="000000"/>
                <w:szCs w:val="22"/>
              </w:rPr>
            </w:pPr>
            <w:commentRangeStart w:id="92"/>
            <w:r w:rsidRPr="000A0441">
              <w:rPr>
                <w:rFonts w:cs="Times New Roman"/>
                <w:b/>
                <w:bCs/>
                <w:color w:val="000000"/>
                <w:szCs w:val="22"/>
              </w:rPr>
              <w:t>Experimental design</w:t>
            </w:r>
            <w:commentRangeEnd w:id="92"/>
            <w:r w:rsidR="009171FE">
              <w:rPr>
                <w:rStyle w:val="CommentReference"/>
              </w:rPr>
              <w:commentReference w:id="92"/>
            </w:r>
          </w:p>
        </w:tc>
        <w:tc>
          <w:tcPr>
            <w:tcW w:w="3260"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5E6D833D" w14:textId="77777777" w:rsidR="005523BC" w:rsidRPr="000A0441" w:rsidRDefault="005523BC" w:rsidP="00CB3ACF">
            <w:pPr>
              <w:spacing w:line="276" w:lineRule="auto"/>
              <w:rPr>
                <w:rFonts w:cs="Times New Roman"/>
                <w:b/>
                <w:bCs/>
                <w:color w:val="000000"/>
                <w:szCs w:val="22"/>
              </w:rPr>
            </w:pPr>
            <w:r w:rsidRPr="000A0441">
              <w:rPr>
                <w:rFonts w:cs="Times New Roman"/>
                <w:b/>
                <w:bCs/>
                <w:color w:val="000000"/>
                <w:szCs w:val="22"/>
              </w:rPr>
              <w:t>Soil organism</w:t>
            </w:r>
          </w:p>
        </w:tc>
        <w:tc>
          <w:tcPr>
            <w:tcW w:w="1560"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2A50AE1A" w14:textId="77777777" w:rsidR="005523BC" w:rsidRPr="000A0441" w:rsidRDefault="005523BC" w:rsidP="00CB3ACF">
            <w:pPr>
              <w:spacing w:line="276" w:lineRule="auto"/>
              <w:rPr>
                <w:rFonts w:cs="Times New Roman"/>
                <w:b/>
                <w:bCs/>
                <w:color w:val="000000"/>
                <w:szCs w:val="22"/>
              </w:rPr>
            </w:pPr>
            <w:r w:rsidRPr="000A0441">
              <w:rPr>
                <w:rFonts w:cs="Times New Roman"/>
                <w:b/>
                <w:bCs/>
                <w:color w:val="000000"/>
                <w:szCs w:val="22"/>
              </w:rPr>
              <w:t>Response parameter</w:t>
            </w:r>
          </w:p>
        </w:tc>
        <w:tc>
          <w:tcPr>
            <w:tcW w:w="1701"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7433E758" w14:textId="77777777" w:rsidR="005523BC" w:rsidRPr="000A0441" w:rsidRDefault="005523BC" w:rsidP="00CB3ACF">
            <w:pPr>
              <w:spacing w:line="276" w:lineRule="auto"/>
              <w:rPr>
                <w:rFonts w:cs="Times New Roman"/>
                <w:b/>
                <w:bCs/>
                <w:color w:val="000000"/>
                <w:szCs w:val="22"/>
              </w:rPr>
            </w:pPr>
            <w:r w:rsidRPr="000A0441">
              <w:rPr>
                <w:rFonts w:cs="Times New Roman"/>
                <w:b/>
                <w:bCs/>
                <w:color w:val="000000"/>
                <w:szCs w:val="22"/>
              </w:rPr>
              <w:t xml:space="preserve">Forest biome </w:t>
            </w:r>
          </w:p>
        </w:tc>
        <w:tc>
          <w:tcPr>
            <w:tcW w:w="1417" w:type="dxa"/>
            <w:tcBorders>
              <w:top w:val="single" w:sz="4" w:space="0" w:color="auto"/>
              <w:bottom w:val="single" w:sz="4" w:space="0" w:color="auto"/>
            </w:tcBorders>
            <w:shd w:val="clear" w:color="auto" w:fill="auto"/>
            <w:noWrap/>
            <w:tcMar>
              <w:top w:w="15" w:type="dxa"/>
              <w:left w:w="15" w:type="dxa"/>
              <w:bottom w:w="0" w:type="dxa"/>
              <w:right w:w="15" w:type="dxa"/>
            </w:tcMar>
            <w:hideMark/>
          </w:tcPr>
          <w:p w14:paraId="063F1B40" w14:textId="77777777" w:rsidR="005523BC" w:rsidRPr="000A0441" w:rsidRDefault="005523BC" w:rsidP="00CB3ACF">
            <w:pPr>
              <w:spacing w:line="276" w:lineRule="auto"/>
              <w:rPr>
                <w:rFonts w:cs="Times New Roman"/>
                <w:b/>
                <w:bCs/>
                <w:color w:val="000000"/>
                <w:szCs w:val="22"/>
              </w:rPr>
            </w:pPr>
            <w:r w:rsidRPr="000A0441">
              <w:rPr>
                <w:rFonts w:cs="Times New Roman"/>
                <w:b/>
                <w:bCs/>
                <w:color w:val="000000"/>
                <w:szCs w:val="22"/>
              </w:rPr>
              <w:t>No. of observations</w:t>
            </w:r>
          </w:p>
        </w:tc>
      </w:tr>
      <w:tr w:rsidR="005523BC" w:rsidRPr="000A0441" w14:paraId="10A38CF8" w14:textId="77777777" w:rsidTr="00CB3ACF">
        <w:trPr>
          <w:trHeight w:val="627"/>
        </w:trPr>
        <w:tc>
          <w:tcPr>
            <w:tcW w:w="2552" w:type="dxa"/>
            <w:tcBorders>
              <w:top w:val="single" w:sz="4" w:space="0" w:color="auto"/>
            </w:tcBorders>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"/>
              <w:id w:val="1226566787"/>
              <w:placeholder>
                <w:docPart w:val="8C10A7D549282E43B9079DAA59A69E79"/>
              </w:placeholder>
            </w:sdtPr>
            <w:sdtContent>
              <w:p w14:paraId="648AC84F" w14:textId="7ED581C4"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Ashton et al., 2019</w:t>
                </w:r>
              </w:p>
            </w:sdtContent>
          </w:sdt>
        </w:tc>
        <w:tc>
          <w:tcPr>
            <w:tcW w:w="992" w:type="dxa"/>
            <w:tcBorders>
              <w:top w:val="single" w:sz="4" w:space="0" w:color="auto"/>
            </w:tcBorders>
          </w:tcPr>
          <w:p w14:paraId="3B3373AA" w14:textId="77777777" w:rsidR="005523BC" w:rsidRPr="000A0441" w:rsidRDefault="005523BC" w:rsidP="00CB3ACF">
            <w:pPr>
              <w:spacing w:line="276" w:lineRule="auto"/>
              <w:rPr>
                <w:rFonts w:cs="Times New Roman"/>
                <w:szCs w:val="22"/>
              </w:rPr>
            </w:pPr>
            <w:r w:rsidRPr="000A0441">
              <w:rPr>
                <w:rFonts w:cs="Times New Roman"/>
                <w:szCs w:val="22"/>
              </w:rPr>
              <w:t>Malaysia</w:t>
            </w:r>
          </w:p>
        </w:tc>
        <w:tc>
          <w:tcPr>
            <w:tcW w:w="1418" w:type="dxa"/>
            <w:tcBorders>
              <w:top w:val="single" w:sz="4" w:space="0" w:color="auto"/>
            </w:tcBorders>
            <w:shd w:val="clear" w:color="auto" w:fill="auto"/>
            <w:noWrap/>
            <w:tcMar>
              <w:top w:w="15" w:type="dxa"/>
              <w:left w:w="15" w:type="dxa"/>
              <w:bottom w:w="0" w:type="dxa"/>
              <w:right w:w="15" w:type="dxa"/>
            </w:tcMar>
            <w:hideMark/>
          </w:tcPr>
          <w:p w14:paraId="3FE908FD"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single" w:sz="4" w:space="0" w:color="auto"/>
            </w:tcBorders>
            <w:shd w:val="clear" w:color="auto" w:fill="auto"/>
            <w:noWrap/>
            <w:tcMar>
              <w:top w:w="15" w:type="dxa"/>
              <w:left w:w="15" w:type="dxa"/>
              <w:bottom w:w="0" w:type="dxa"/>
              <w:right w:w="15" w:type="dxa"/>
            </w:tcMar>
            <w:hideMark/>
          </w:tcPr>
          <w:p w14:paraId="6A0AAFA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BA</w:t>
            </w:r>
          </w:p>
        </w:tc>
        <w:tc>
          <w:tcPr>
            <w:tcW w:w="3260" w:type="dxa"/>
            <w:tcBorders>
              <w:top w:val="single" w:sz="4" w:space="0" w:color="auto"/>
            </w:tcBorders>
            <w:shd w:val="clear" w:color="auto" w:fill="auto"/>
            <w:noWrap/>
            <w:tcMar>
              <w:top w:w="15" w:type="dxa"/>
              <w:left w:w="15" w:type="dxa"/>
              <w:bottom w:w="0" w:type="dxa"/>
              <w:right w:w="15" w:type="dxa"/>
            </w:tcMar>
            <w:hideMark/>
          </w:tcPr>
          <w:p w14:paraId="37012FB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Isoptera</w:t>
            </w:r>
          </w:p>
        </w:tc>
        <w:tc>
          <w:tcPr>
            <w:tcW w:w="1560" w:type="dxa"/>
            <w:tcBorders>
              <w:top w:val="single" w:sz="4" w:space="0" w:color="auto"/>
            </w:tcBorders>
            <w:shd w:val="clear" w:color="auto" w:fill="auto"/>
            <w:noWrap/>
            <w:tcMar>
              <w:top w:w="15" w:type="dxa"/>
              <w:left w:w="15" w:type="dxa"/>
              <w:bottom w:w="0" w:type="dxa"/>
              <w:right w:w="15" w:type="dxa"/>
            </w:tcMar>
            <w:hideMark/>
          </w:tcPr>
          <w:p w14:paraId="438FA8F0"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single" w:sz="4" w:space="0" w:color="auto"/>
            </w:tcBorders>
            <w:shd w:val="clear" w:color="auto" w:fill="auto"/>
            <w:noWrap/>
            <w:tcMar>
              <w:top w:w="15" w:type="dxa"/>
              <w:left w:w="15" w:type="dxa"/>
              <w:bottom w:w="0" w:type="dxa"/>
              <w:right w:w="15" w:type="dxa"/>
            </w:tcMar>
            <w:hideMark/>
          </w:tcPr>
          <w:p w14:paraId="7950E0E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Tropical rainforest</w:t>
            </w:r>
          </w:p>
        </w:tc>
        <w:tc>
          <w:tcPr>
            <w:tcW w:w="1417" w:type="dxa"/>
            <w:tcBorders>
              <w:top w:val="single" w:sz="4" w:space="0" w:color="auto"/>
            </w:tcBorders>
            <w:shd w:val="clear" w:color="auto" w:fill="auto"/>
            <w:noWrap/>
            <w:tcMar>
              <w:top w:w="15" w:type="dxa"/>
              <w:left w:w="15" w:type="dxa"/>
              <w:bottom w:w="0" w:type="dxa"/>
              <w:right w:w="15" w:type="dxa"/>
            </w:tcMar>
            <w:hideMark/>
          </w:tcPr>
          <w:p w14:paraId="2ED085A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w:t>
            </w:r>
          </w:p>
        </w:tc>
      </w:tr>
      <w:tr w:rsidR="005523BC" w:rsidRPr="000A0441" w14:paraId="61646D4E"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"/>
              <w:id w:val="-2011977532"/>
              <w:placeholder>
                <w:docPart w:val="8C10A7D549282E43B9079DAA59A69E79"/>
              </w:placeholder>
            </w:sdtPr>
            <w:sdtContent>
              <w:p w14:paraId="6D63B5E5" w14:textId="5E7CB069"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Aslam et al., 2015</w:t>
                </w:r>
              </w:p>
            </w:sdtContent>
          </w:sdt>
        </w:tc>
        <w:tc>
          <w:tcPr>
            <w:tcW w:w="992" w:type="dxa"/>
          </w:tcPr>
          <w:p w14:paraId="25460E0D" w14:textId="77777777" w:rsidR="005523BC" w:rsidRPr="000A0441" w:rsidRDefault="005523BC" w:rsidP="00CB3ACF">
            <w:pPr>
              <w:spacing w:line="276" w:lineRule="auto"/>
              <w:rPr>
                <w:rFonts w:cs="Times New Roman"/>
                <w:szCs w:val="22"/>
              </w:rPr>
            </w:pPr>
            <w:r w:rsidRPr="000A0441">
              <w:rPr>
                <w:rFonts w:cs="Times New Roman"/>
                <w:szCs w:val="22"/>
              </w:rPr>
              <w:t xml:space="preserve">Australia </w:t>
            </w:r>
          </w:p>
        </w:tc>
        <w:tc>
          <w:tcPr>
            <w:tcW w:w="1418" w:type="dxa"/>
            <w:shd w:val="clear" w:color="auto" w:fill="auto"/>
            <w:noWrap/>
            <w:tcMar>
              <w:top w:w="15" w:type="dxa"/>
              <w:left w:w="15" w:type="dxa"/>
              <w:bottom w:w="0" w:type="dxa"/>
              <w:right w:w="15" w:type="dxa"/>
            </w:tcMar>
            <w:hideMark/>
          </w:tcPr>
          <w:p w14:paraId="0B95C5F1"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0BD7716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shd w:val="clear" w:color="auto" w:fill="auto"/>
            <w:noWrap/>
            <w:tcMar>
              <w:top w:w="15" w:type="dxa"/>
              <w:left w:w="15" w:type="dxa"/>
              <w:bottom w:w="0" w:type="dxa"/>
              <w:right w:w="15" w:type="dxa"/>
            </w:tcMar>
            <w:hideMark/>
          </w:tcPr>
          <w:p w14:paraId="6325BDB4"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Mesostigmata</w:t>
            </w:r>
            <w:proofErr w:type="spellEnd"/>
            <w:r w:rsidRPr="000A0441">
              <w:rPr>
                <w:rFonts w:cs="Times New Roman"/>
                <w:color w:val="000000"/>
                <w:szCs w:val="22"/>
              </w:rPr>
              <w:t xml:space="preserve">, Nematoda, </w:t>
            </w:r>
            <w:proofErr w:type="spellStart"/>
            <w:r w:rsidRPr="000A0441">
              <w:rPr>
                <w:rFonts w:cs="Times New Roman"/>
                <w:color w:val="000000"/>
                <w:szCs w:val="22"/>
              </w:rPr>
              <w:t>Oribatida</w:t>
            </w:r>
            <w:proofErr w:type="spellEnd"/>
          </w:p>
        </w:tc>
        <w:tc>
          <w:tcPr>
            <w:tcW w:w="1560" w:type="dxa"/>
            <w:shd w:val="clear" w:color="auto" w:fill="auto"/>
            <w:noWrap/>
            <w:tcMar>
              <w:top w:w="15" w:type="dxa"/>
              <w:left w:w="15" w:type="dxa"/>
              <w:bottom w:w="0" w:type="dxa"/>
              <w:right w:w="15" w:type="dxa"/>
            </w:tcMar>
            <w:hideMark/>
          </w:tcPr>
          <w:p w14:paraId="39EB7AF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19D8D74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2EC89E0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7</w:t>
            </w:r>
          </w:p>
        </w:tc>
      </w:tr>
      <w:tr w:rsidR="005523BC" w:rsidRPr="000A0441" w14:paraId="3362B9C9"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"/>
              <w:id w:val="1551493755"/>
              <w:placeholder>
                <w:docPart w:val="8C10A7D549282E43B9079DAA59A69E79"/>
              </w:placeholder>
            </w:sdtPr>
            <w:sdtContent>
              <w:p w14:paraId="64C22A97" w14:textId="61D966C8"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Aupic-Samain</w:t>
                </w:r>
                <w:proofErr w:type="spellEnd"/>
                <w:r w:rsidRPr="007A3662">
                  <w:rPr>
                    <w:rFonts w:eastAsia="Times New Roman" w:cs="Times New Roman"/>
                    <w:color w:val="000000"/>
                    <w:szCs w:val="22"/>
                  </w:rPr>
                  <w:t xml:space="preserve"> et al., 2021</w:t>
                </w:r>
              </w:p>
            </w:sdtContent>
          </w:sdt>
        </w:tc>
        <w:tc>
          <w:tcPr>
            <w:tcW w:w="992" w:type="dxa"/>
          </w:tcPr>
          <w:p w14:paraId="07E8DA38" w14:textId="77777777" w:rsidR="005523BC" w:rsidRPr="000A0441" w:rsidRDefault="005523BC" w:rsidP="00CB3ACF">
            <w:pPr>
              <w:spacing w:line="276" w:lineRule="auto"/>
              <w:rPr>
                <w:rFonts w:cs="Times New Roman"/>
                <w:szCs w:val="22"/>
              </w:rPr>
            </w:pPr>
            <w:r w:rsidRPr="000A0441">
              <w:rPr>
                <w:rFonts w:cs="Times New Roman"/>
                <w:szCs w:val="22"/>
              </w:rPr>
              <w:t>France</w:t>
            </w:r>
          </w:p>
        </w:tc>
        <w:tc>
          <w:tcPr>
            <w:tcW w:w="1418" w:type="dxa"/>
            <w:shd w:val="clear" w:color="auto" w:fill="auto"/>
            <w:noWrap/>
            <w:tcMar>
              <w:top w:w="15" w:type="dxa"/>
              <w:left w:w="15" w:type="dxa"/>
              <w:bottom w:w="0" w:type="dxa"/>
              <w:right w:w="15" w:type="dxa"/>
            </w:tcMar>
            <w:hideMark/>
          </w:tcPr>
          <w:p w14:paraId="0B085763"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5A0D178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434D6AF7"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Acari</w:t>
            </w:r>
            <w:proofErr w:type="spellEnd"/>
            <w:r w:rsidRPr="000A0441">
              <w:rPr>
                <w:rFonts w:cs="Times New Roman"/>
                <w:color w:val="000000"/>
                <w:szCs w:val="22"/>
              </w:rPr>
              <w:t>, Collembola</w:t>
            </w:r>
          </w:p>
        </w:tc>
        <w:tc>
          <w:tcPr>
            <w:tcW w:w="1560" w:type="dxa"/>
            <w:shd w:val="clear" w:color="auto" w:fill="auto"/>
            <w:noWrap/>
            <w:tcMar>
              <w:top w:w="15" w:type="dxa"/>
              <w:left w:w="15" w:type="dxa"/>
              <w:bottom w:w="0" w:type="dxa"/>
              <w:right w:w="15" w:type="dxa"/>
            </w:tcMar>
            <w:hideMark/>
          </w:tcPr>
          <w:p w14:paraId="0C0D716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7AC456E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5947D27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7</w:t>
            </w:r>
          </w:p>
        </w:tc>
      </w:tr>
      <w:tr w:rsidR="005523BC" w:rsidRPr="000A0441" w14:paraId="36C90994" w14:textId="77777777" w:rsidTr="00CB3ACF">
        <w:trPr>
          <w:trHeight w:val="627"/>
        </w:trPr>
        <w:sdt>
          <w:sdtPr>
            <w:rPr>
              <w:rFonts w:cs="Times New Roman"/>
              <w:color w:val="000000"/>
              <w:szCs w:val="22"/>
            </w:rPr>
            <w:tag w:val="MENDELEY_CITATION_v3_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"/>
            <w:id w:val="-927888444"/>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6D7E2C95" w14:textId="29745503"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Bakonyi</w:t>
                </w:r>
                <w:proofErr w:type="spellEnd"/>
                <w:r w:rsidRPr="007A3662">
                  <w:rPr>
                    <w:rFonts w:eastAsia="Times New Roman" w:cs="Times New Roman"/>
                    <w:color w:val="000000"/>
                    <w:szCs w:val="22"/>
                  </w:rPr>
                  <w:t xml:space="preserve"> et al., 2007</w:t>
                </w:r>
              </w:p>
            </w:tc>
          </w:sdtContent>
        </w:sdt>
        <w:tc>
          <w:tcPr>
            <w:tcW w:w="992" w:type="dxa"/>
          </w:tcPr>
          <w:p w14:paraId="1C8144CB" w14:textId="77777777" w:rsidR="005523BC" w:rsidRPr="000A0441" w:rsidRDefault="005523BC" w:rsidP="00CB3ACF">
            <w:pPr>
              <w:spacing w:line="276" w:lineRule="auto"/>
              <w:rPr>
                <w:rFonts w:cs="Times New Roman"/>
                <w:szCs w:val="22"/>
              </w:rPr>
            </w:pPr>
            <w:r w:rsidRPr="000A0441">
              <w:rPr>
                <w:rFonts w:cs="Times New Roman"/>
                <w:szCs w:val="22"/>
              </w:rPr>
              <w:t>Hungary</w:t>
            </w:r>
          </w:p>
        </w:tc>
        <w:tc>
          <w:tcPr>
            <w:tcW w:w="1418" w:type="dxa"/>
            <w:shd w:val="clear" w:color="auto" w:fill="auto"/>
            <w:noWrap/>
            <w:tcMar>
              <w:top w:w="15" w:type="dxa"/>
              <w:left w:w="15" w:type="dxa"/>
              <w:bottom w:w="0" w:type="dxa"/>
              <w:right w:w="15" w:type="dxa"/>
            </w:tcMar>
            <w:hideMark/>
          </w:tcPr>
          <w:p w14:paraId="2638F28B"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71BD8D5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0FE35FE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shd w:val="clear" w:color="auto" w:fill="auto"/>
            <w:noWrap/>
            <w:tcMar>
              <w:top w:w="15" w:type="dxa"/>
              <w:left w:w="15" w:type="dxa"/>
              <w:bottom w:w="0" w:type="dxa"/>
              <w:right w:w="15" w:type="dxa"/>
            </w:tcMar>
            <w:hideMark/>
          </w:tcPr>
          <w:p w14:paraId="20E3D88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Diversity</w:t>
            </w:r>
          </w:p>
        </w:tc>
        <w:tc>
          <w:tcPr>
            <w:tcW w:w="1701" w:type="dxa"/>
            <w:shd w:val="clear" w:color="auto" w:fill="auto"/>
            <w:noWrap/>
            <w:tcMar>
              <w:top w:w="15" w:type="dxa"/>
              <w:left w:w="15" w:type="dxa"/>
              <w:bottom w:w="0" w:type="dxa"/>
              <w:right w:w="15" w:type="dxa"/>
            </w:tcMar>
            <w:hideMark/>
          </w:tcPr>
          <w:p w14:paraId="5FF7375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2A13058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68</w:t>
            </w:r>
          </w:p>
        </w:tc>
      </w:tr>
      <w:tr w:rsidR="005523BC" w:rsidRPr="000A0441" w14:paraId="797CF4E4"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"/>
              <w:id w:val="1524205806"/>
              <w:placeholder>
                <w:docPart w:val="8C10A7D549282E43B9079DAA59A69E79"/>
              </w:placeholder>
            </w:sdtPr>
            <w:sdtContent>
              <w:p w14:paraId="5981494E" w14:textId="58F2F70B"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Chikoski</w:t>
                </w:r>
                <w:proofErr w:type="spellEnd"/>
                <w:r w:rsidRPr="007A3662">
                  <w:rPr>
                    <w:rFonts w:cs="Times New Roman"/>
                    <w:color w:val="000000"/>
                    <w:szCs w:val="22"/>
                  </w:rPr>
                  <w:t>, Ferguson and Meyer, 2006</w:t>
                </w:r>
              </w:p>
            </w:sdtContent>
          </w:sdt>
        </w:tc>
        <w:tc>
          <w:tcPr>
            <w:tcW w:w="992" w:type="dxa"/>
          </w:tcPr>
          <w:p w14:paraId="4FE62DAC" w14:textId="77777777" w:rsidR="005523BC" w:rsidRPr="000A0441" w:rsidRDefault="005523BC" w:rsidP="00CB3ACF">
            <w:pPr>
              <w:spacing w:line="276" w:lineRule="auto"/>
              <w:rPr>
                <w:rFonts w:cs="Times New Roman"/>
                <w:szCs w:val="22"/>
              </w:rPr>
            </w:pPr>
            <w:r w:rsidRPr="000A0441">
              <w:rPr>
                <w:rFonts w:cs="Times New Roman"/>
                <w:szCs w:val="22"/>
              </w:rPr>
              <w:t>Canada</w:t>
            </w:r>
          </w:p>
        </w:tc>
        <w:tc>
          <w:tcPr>
            <w:tcW w:w="1418" w:type="dxa"/>
            <w:shd w:val="clear" w:color="auto" w:fill="auto"/>
            <w:noWrap/>
            <w:tcMar>
              <w:top w:w="15" w:type="dxa"/>
              <w:left w:w="15" w:type="dxa"/>
              <w:bottom w:w="0" w:type="dxa"/>
              <w:right w:w="15" w:type="dxa"/>
            </w:tcMar>
            <w:hideMark/>
          </w:tcPr>
          <w:p w14:paraId="4C72EE62"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703009B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shd w:val="clear" w:color="auto" w:fill="auto"/>
            <w:noWrap/>
            <w:tcMar>
              <w:top w:w="15" w:type="dxa"/>
              <w:left w:w="15" w:type="dxa"/>
              <w:bottom w:w="0" w:type="dxa"/>
              <w:right w:w="15" w:type="dxa"/>
            </w:tcMar>
            <w:hideMark/>
          </w:tcPr>
          <w:p w14:paraId="7DF13200" w14:textId="77777777" w:rsidR="005523BC" w:rsidRPr="000A0441" w:rsidRDefault="005523BC" w:rsidP="00CB3ACF">
            <w:pPr>
              <w:spacing w:line="276" w:lineRule="auto"/>
              <w:rPr>
                <w:rFonts w:cs="Times New Roman"/>
                <w:color w:val="000000"/>
                <w:szCs w:val="22"/>
                <w:lang w:val="it-IT"/>
              </w:rPr>
            </w:pPr>
            <w:r w:rsidRPr="000A0441">
              <w:rPr>
                <w:rFonts w:cs="Times New Roman"/>
                <w:color w:val="000000"/>
                <w:szCs w:val="22"/>
                <w:lang w:val="it-IT"/>
              </w:rPr>
              <w:t>Acari, Araneida, Chilipoda, Coleoptera, Collembola, Diplura, Diptera, Hempitera</w:t>
            </w:r>
          </w:p>
        </w:tc>
        <w:tc>
          <w:tcPr>
            <w:tcW w:w="1560" w:type="dxa"/>
            <w:shd w:val="clear" w:color="auto" w:fill="auto"/>
            <w:noWrap/>
            <w:tcMar>
              <w:top w:w="15" w:type="dxa"/>
              <w:left w:w="15" w:type="dxa"/>
              <w:bottom w:w="0" w:type="dxa"/>
              <w:right w:w="15" w:type="dxa"/>
            </w:tcMar>
            <w:hideMark/>
          </w:tcPr>
          <w:p w14:paraId="291834B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20AA4C8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4046DC4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43</w:t>
            </w:r>
          </w:p>
        </w:tc>
      </w:tr>
      <w:tr w:rsidR="005523BC" w:rsidRPr="000A0441" w14:paraId="10DAAC2A"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"/>
              <w:id w:val="234829275"/>
              <w:placeholder>
                <w:docPart w:val="8C10A7D549282E43B9079DAA59A69E79"/>
              </w:placeholder>
            </w:sdtPr>
            <w:sdtContent>
              <w:p w14:paraId="49CBC703" w14:textId="341D30A0" w:rsidR="005523BC" w:rsidRPr="000A0441" w:rsidRDefault="007A3662" w:rsidP="00CB3ACF">
                <w:pPr>
                  <w:spacing w:line="276" w:lineRule="auto"/>
                  <w:rPr>
                    <w:rFonts w:cs="Times New Roman"/>
                    <w:color w:val="000000"/>
                    <w:szCs w:val="22"/>
                  </w:rPr>
                </w:pPr>
                <w:r w:rsidRPr="007A3662">
                  <w:rPr>
                    <w:rFonts w:cs="Times New Roman"/>
                    <w:color w:val="000000"/>
                    <w:szCs w:val="22"/>
                  </w:rPr>
                  <w:t>Ferguson and Joly, 2002</w:t>
                </w:r>
              </w:p>
            </w:sdtContent>
          </w:sdt>
        </w:tc>
        <w:tc>
          <w:tcPr>
            <w:tcW w:w="992" w:type="dxa"/>
          </w:tcPr>
          <w:p w14:paraId="299EA56B" w14:textId="77777777" w:rsidR="005523BC" w:rsidRPr="000A0441" w:rsidRDefault="005523BC" w:rsidP="00CB3ACF">
            <w:pPr>
              <w:spacing w:line="276" w:lineRule="auto"/>
              <w:rPr>
                <w:rFonts w:cs="Times New Roman"/>
                <w:szCs w:val="22"/>
              </w:rPr>
            </w:pPr>
            <w:r w:rsidRPr="000A0441">
              <w:rPr>
                <w:rFonts w:cs="Times New Roman"/>
                <w:szCs w:val="22"/>
              </w:rPr>
              <w:t>Canada</w:t>
            </w:r>
          </w:p>
        </w:tc>
        <w:tc>
          <w:tcPr>
            <w:tcW w:w="1418" w:type="dxa"/>
            <w:shd w:val="clear" w:color="auto" w:fill="auto"/>
            <w:noWrap/>
            <w:tcMar>
              <w:top w:w="15" w:type="dxa"/>
              <w:left w:w="15" w:type="dxa"/>
              <w:bottom w:w="0" w:type="dxa"/>
              <w:right w:w="15" w:type="dxa"/>
            </w:tcMar>
            <w:hideMark/>
          </w:tcPr>
          <w:p w14:paraId="463CBFDB"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23990110"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shd w:val="clear" w:color="auto" w:fill="auto"/>
            <w:noWrap/>
            <w:tcMar>
              <w:top w:w="15" w:type="dxa"/>
              <w:left w:w="15" w:type="dxa"/>
              <w:bottom w:w="0" w:type="dxa"/>
              <w:right w:w="15" w:type="dxa"/>
            </w:tcMar>
            <w:hideMark/>
          </w:tcPr>
          <w:p w14:paraId="3FCA87B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
        </w:tc>
        <w:tc>
          <w:tcPr>
            <w:tcW w:w="1560" w:type="dxa"/>
            <w:shd w:val="clear" w:color="auto" w:fill="auto"/>
            <w:noWrap/>
            <w:tcMar>
              <w:top w:w="15" w:type="dxa"/>
              <w:left w:w="15" w:type="dxa"/>
              <w:bottom w:w="0" w:type="dxa"/>
              <w:right w:w="15" w:type="dxa"/>
            </w:tcMar>
            <w:hideMark/>
          </w:tcPr>
          <w:p w14:paraId="57C6886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766C6F7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38FE5A4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w:t>
            </w:r>
          </w:p>
        </w:tc>
      </w:tr>
      <w:tr w:rsidR="005523BC" w:rsidRPr="000A0441" w14:paraId="196504A7"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"/>
              <w:id w:val="64312976"/>
              <w:placeholder>
                <w:docPart w:val="8C10A7D549282E43B9079DAA59A69E79"/>
              </w:placeholder>
            </w:sdtPr>
            <w:sdtContent>
              <w:p w14:paraId="300B9496" w14:textId="6063263F"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Frew et al., 2013</w:t>
                </w:r>
              </w:p>
            </w:sdtContent>
          </w:sdt>
        </w:tc>
        <w:tc>
          <w:tcPr>
            <w:tcW w:w="992" w:type="dxa"/>
          </w:tcPr>
          <w:p w14:paraId="4750035A" w14:textId="77777777" w:rsidR="005523BC" w:rsidRPr="000A0441" w:rsidRDefault="005523BC" w:rsidP="00CB3ACF">
            <w:pPr>
              <w:spacing w:line="276" w:lineRule="auto"/>
              <w:rPr>
                <w:rFonts w:cs="Times New Roman"/>
                <w:szCs w:val="22"/>
              </w:rPr>
            </w:pPr>
            <w:r w:rsidRPr="000A0441">
              <w:rPr>
                <w:rFonts w:cs="Times New Roman"/>
                <w:szCs w:val="22"/>
              </w:rPr>
              <w:t xml:space="preserve">Australia </w:t>
            </w:r>
          </w:p>
        </w:tc>
        <w:tc>
          <w:tcPr>
            <w:tcW w:w="1418" w:type="dxa"/>
            <w:shd w:val="clear" w:color="auto" w:fill="auto"/>
            <w:noWrap/>
            <w:tcMar>
              <w:top w:w="15" w:type="dxa"/>
              <w:left w:w="15" w:type="dxa"/>
              <w:bottom w:w="0" w:type="dxa"/>
              <w:right w:w="15" w:type="dxa"/>
            </w:tcMar>
            <w:hideMark/>
          </w:tcPr>
          <w:p w14:paraId="639D6AC3"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2915973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3C57647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Nematoda, </w:t>
            </w:r>
            <w:proofErr w:type="spellStart"/>
            <w:r w:rsidRPr="000A0441">
              <w:rPr>
                <w:rFonts w:cs="Times New Roman"/>
                <w:color w:val="000000"/>
                <w:szCs w:val="22"/>
              </w:rPr>
              <w:t>Scarabaeidae</w:t>
            </w:r>
            <w:proofErr w:type="spellEnd"/>
          </w:p>
        </w:tc>
        <w:tc>
          <w:tcPr>
            <w:tcW w:w="1560" w:type="dxa"/>
            <w:shd w:val="clear" w:color="auto" w:fill="auto"/>
            <w:noWrap/>
            <w:tcMar>
              <w:top w:w="15" w:type="dxa"/>
              <w:left w:w="15" w:type="dxa"/>
              <w:bottom w:w="0" w:type="dxa"/>
              <w:right w:w="15" w:type="dxa"/>
            </w:tcMar>
            <w:hideMark/>
          </w:tcPr>
          <w:p w14:paraId="7FB6CFC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234DB9E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77E14D7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2</w:t>
            </w:r>
          </w:p>
        </w:tc>
      </w:tr>
      <w:tr w:rsidR="005523BC" w:rsidRPr="000A0441" w14:paraId="69F6D830"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"/>
              <w:id w:val="1841425552"/>
              <w:placeholder>
                <w:docPart w:val="8C10A7D549282E43B9079DAA59A69E79"/>
              </w:placeholder>
            </w:sdtPr>
            <w:sdtContent>
              <w:p w14:paraId="5370466B" w14:textId="087923C9"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Homet</w:t>
                </w:r>
                <w:proofErr w:type="spellEnd"/>
                <w:r w:rsidRPr="007A3662">
                  <w:rPr>
                    <w:rFonts w:eastAsia="Times New Roman" w:cs="Times New Roman"/>
                    <w:color w:val="000000"/>
                    <w:szCs w:val="22"/>
                  </w:rPr>
                  <w:t xml:space="preserve"> et al., 2021</w:t>
                </w:r>
              </w:p>
            </w:sdtContent>
          </w:sdt>
        </w:tc>
        <w:tc>
          <w:tcPr>
            <w:tcW w:w="992" w:type="dxa"/>
          </w:tcPr>
          <w:p w14:paraId="154A6937" w14:textId="77777777" w:rsidR="005523BC" w:rsidRPr="000A0441" w:rsidRDefault="005523BC" w:rsidP="00CB3ACF">
            <w:pPr>
              <w:spacing w:line="276" w:lineRule="auto"/>
              <w:rPr>
                <w:rFonts w:cs="Times New Roman"/>
                <w:szCs w:val="22"/>
              </w:rPr>
            </w:pPr>
            <w:r w:rsidRPr="000A0441">
              <w:rPr>
                <w:rFonts w:cs="Times New Roman"/>
                <w:szCs w:val="22"/>
              </w:rPr>
              <w:t>Spain</w:t>
            </w:r>
          </w:p>
        </w:tc>
        <w:tc>
          <w:tcPr>
            <w:tcW w:w="1418" w:type="dxa"/>
            <w:shd w:val="clear" w:color="auto" w:fill="auto"/>
            <w:noWrap/>
            <w:tcMar>
              <w:top w:w="15" w:type="dxa"/>
              <w:left w:w="15" w:type="dxa"/>
              <w:bottom w:w="0" w:type="dxa"/>
              <w:right w:w="15" w:type="dxa"/>
            </w:tcMar>
            <w:hideMark/>
          </w:tcPr>
          <w:p w14:paraId="62B31D7F"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0C7F8C0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B</w:t>
            </w:r>
          </w:p>
        </w:tc>
        <w:tc>
          <w:tcPr>
            <w:tcW w:w="3260" w:type="dxa"/>
            <w:shd w:val="clear" w:color="auto" w:fill="auto"/>
            <w:noWrap/>
            <w:tcMar>
              <w:top w:w="15" w:type="dxa"/>
              <w:left w:w="15" w:type="dxa"/>
              <w:bottom w:w="0" w:type="dxa"/>
              <w:right w:w="15" w:type="dxa"/>
            </w:tcMar>
            <w:hideMark/>
          </w:tcPr>
          <w:p w14:paraId="142B717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Mesofauna</w:t>
            </w:r>
          </w:p>
        </w:tc>
        <w:tc>
          <w:tcPr>
            <w:tcW w:w="1560" w:type="dxa"/>
            <w:shd w:val="clear" w:color="auto" w:fill="auto"/>
            <w:noWrap/>
            <w:tcMar>
              <w:top w:w="15" w:type="dxa"/>
              <w:left w:w="15" w:type="dxa"/>
              <w:bottom w:w="0" w:type="dxa"/>
              <w:right w:w="15" w:type="dxa"/>
            </w:tcMar>
            <w:hideMark/>
          </w:tcPr>
          <w:p w14:paraId="61AC86F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32C1CBE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4FB83C8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109</w:t>
            </w:r>
          </w:p>
        </w:tc>
      </w:tr>
      <w:tr w:rsidR="005523BC" w:rsidRPr="000A0441" w14:paraId="66CDABE1"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"/>
              <w:id w:val="630680410"/>
              <w:placeholder>
                <w:docPart w:val="8C10A7D549282E43B9079DAA59A69E79"/>
              </w:placeholder>
            </w:sdtPr>
            <w:sdtContent>
              <w:p w14:paraId="3DD09EC7" w14:textId="60502727"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Johnson et al., 2018</w:t>
                </w:r>
              </w:p>
            </w:sdtContent>
          </w:sdt>
        </w:tc>
        <w:tc>
          <w:tcPr>
            <w:tcW w:w="992" w:type="dxa"/>
          </w:tcPr>
          <w:p w14:paraId="0767FD02" w14:textId="77777777" w:rsidR="005523BC" w:rsidRPr="000A0441" w:rsidRDefault="005523BC" w:rsidP="00CB3ACF">
            <w:pPr>
              <w:spacing w:line="276" w:lineRule="auto"/>
              <w:rPr>
                <w:rFonts w:cs="Times New Roman"/>
                <w:szCs w:val="22"/>
              </w:rPr>
            </w:pPr>
            <w:r w:rsidRPr="000A0441">
              <w:rPr>
                <w:rFonts w:cs="Times New Roman"/>
                <w:szCs w:val="22"/>
              </w:rPr>
              <w:t xml:space="preserve">Australia </w:t>
            </w:r>
          </w:p>
        </w:tc>
        <w:tc>
          <w:tcPr>
            <w:tcW w:w="1418" w:type="dxa"/>
            <w:shd w:val="clear" w:color="auto" w:fill="auto"/>
            <w:noWrap/>
            <w:tcMar>
              <w:top w:w="15" w:type="dxa"/>
              <w:left w:w="15" w:type="dxa"/>
              <w:bottom w:w="0" w:type="dxa"/>
              <w:right w:w="15" w:type="dxa"/>
            </w:tcMar>
            <w:hideMark/>
          </w:tcPr>
          <w:p w14:paraId="3B61D87E"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33BB3E6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3155CD16"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Acari</w:t>
            </w:r>
            <w:proofErr w:type="spellEnd"/>
            <w:r w:rsidRPr="000A0441">
              <w:rPr>
                <w:rFonts w:cs="Times New Roman"/>
                <w:color w:val="000000"/>
                <w:szCs w:val="22"/>
              </w:rPr>
              <w:t xml:space="preserve">, Coleoptera, Collembola, </w:t>
            </w:r>
            <w:proofErr w:type="spellStart"/>
            <w:r w:rsidRPr="000A0441">
              <w:rPr>
                <w:rFonts w:cs="Times New Roman"/>
                <w:color w:val="000000"/>
                <w:szCs w:val="22"/>
              </w:rPr>
              <w:t>Diptera</w:t>
            </w:r>
            <w:proofErr w:type="spellEnd"/>
            <w:r w:rsidRPr="000A0441">
              <w:rPr>
                <w:rFonts w:cs="Times New Roman"/>
                <w:color w:val="000000"/>
                <w:szCs w:val="22"/>
              </w:rPr>
              <w:t>, Isopoda, Nematoda, Thysanoptera</w:t>
            </w:r>
          </w:p>
        </w:tc>
        <w:tc>
          <w:tcPr>
            <w:tcW w:w="1560" w:type="dxa"/>
            <w:shd w:val="clear" w:color="auto" w:fill="auto"/>
            <w:noWrap/>
            <w:tcMar>
              <w:top w:w="15" w:type="dxa"/>
              <w:left w:w="15" w:type="dxa"/>
              <w:bottom w:w="0" w:type="dxa"/>
              <w:right w:w="15" w:type="dxa"/>
            </w:tcMar>
            <w:hideMark/>
          </w:tcPr>
          <w:p w14:paraId="43A98C6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5A7C02D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6286C20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7</w:t>
            </w:r>
          </w:p>
        </w:tc>
      </w:tr>
      <w:tr w:rsidR="005523BC" w:rsidRPr="000A0441" w14:paraId="3A7C6F44"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"/>
              <w:id w:val="-1364973714"/>
              <w:placeholder>
                <w:docPart w:val="8C10A7D549282E43B9079DAA59A69E79"/>
              </w:placeholder>
            </w:sdtPr>
            <w:sdtContent>
              <w:p w14:paraId="7B47B8D1" w14:textId="30A17A52"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Krashevska</w:t>
                </w:r>
                <w:proofErr w:type="spellEnd"/>
                <w:r w:rsidRPr="007A3662">
                  <w:rPr>
                    <w:rFonts w:eastAsia="Times New Roman" w:cs="Times New Roman"/>
                    <w:color w:val="000000"/>
                    <w:szCs w:val="22"/>
                  </w:rPr>
                  <w:t xml:space="preserve"> et al., 2012</w:t>
                </w:r>
              </w:p>
            </w:sdtContent>
          </w:sdt>
        </w:tc>
        <w:tc>
          <w:tcPr>
            <w:tcW w:w="992" w:type="dxa"/>
          </w:tcPr>
          <w:p w14:paraId="098A2137" w14:textId="77777777" w:rsidR="005523BC" w:rsidRPr="000A0441" w:rsidRDefault="005523BC" w:rsidP="00CB3ACF">
            <w:pPr>
              <w:spacing w:line="276" w:lineRule="auto"/>
              <w:rPr>
                <w:rFonts w:cs="Times New Roman"/>
                <w:szCs w:val="22"/>
              </w:rPr>
            </w:pPr>
            <w:r w:rsidRPr="000A0441">
              <w:rPr>
                <w:rFonts w:cs="Times New Roman"/>
                <w:szCs w:val="22"/>
              </w:rPr>
              <w:t>Ecuador</w:t>
            </w:r>
          </w:p>
        </w:tc>
        <w:tc>
          <w:tcPr>
            <w:tcW w:w="1418" w:type="dxa"/>
            <w:shd w:val="clear" w:color="auto" w:fill="auto"/>
            <w:noWrap/>
            <w:tcMar>
              <w:top w:w="15" w:type="dxa"/>
              <w:left w:w="15" w:type="dxa"/>
              <w:bottom w:w="0" w:type="dxa"/>
              <w:right w:w="15" w:type="dxa"/>
            </w:tcMar>
            <w:hideMark/>
          </w:tcPr>
          <w:p w14:paraId="1328F50E"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254DC4C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shd w:val="clear" w:color="auto" w:fill="auto"/>
            <w:noWrap/>
            <w:tcMar>
              <w:top w:w="15" w:type="dxa"/>
              <w:left w:w="15" w:type="dxa"/>
              <w:bottom w:w="0" w:type="dxa"/>
              <w:right w:w="15" w:type="dxa"/>
            </w:tcMar>
            <w:hideMark/>
          </w:tcPr>
          <w:p w14:paraId="33838E1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Testate amoebae, Collembola</w:t>
            </w:r>
          </w:p>
        </w:tc>
        <w:tc>
          <w:tcPr>
            <w:tcW w:w="1560" w:type="dxa"/>
            <w:shd w:val="clear" w:color="auto" w:fill="auto"/>
            <w:noWrap/>
            <w:tcMar>
              <w:top w:w="15" w:type="dxa"/>
              <w:left w:w="15" w:type="dxa"/>
              <w:bottom w:w="0" w:type="dxa"/>
              <w:right w:w="15" w:type="dxa"/>
            </w:tcMar>
            <w:hideMark/>
          </w:tcPr>
          <w:p w14:paraId="58EFDDB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051A17B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Tropical rainforest</w:t>
            </w:r>
          </w:p>
        </w:tc>
        <w:tc>
          <w:tcPr>
            <w:tcW w:w="1417" w:type="dxa"/>
            <w:shd w:val="clear" w:color="auto" w:fill="auto"/>
            <w:noWrap/>
            <w:tcMar>
              <w:top w:w="15" w:type="dxa"/>
              <w:left w:w="15" w:type="dxa"/>
              <w:bottom w:w="0" w:type="dxa"/>
              <w:right w:w="15" w:type="dxa"/>
            </w:tcMar>
            <w:hideMark/>
          </w:tcPr>
          <w:p w14:paraId="550BA31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11</w:t>
            </w:r>
          </w:p>
        </w:tc>
      </w:tr>
      <w:tr w:rsidR="005523BC" w:rsidRPr="000A0441" w14:paraId="23E02372" w14:textId="77777777" w:rsidTr="00CB3ACF">
        <w:trPr>
          <w:trHeight w:val="627"/>
        </w:trPr>
        <w:tc>
          <w:tcPr>
            <w:tcW w:w="2552" w:type="dxa"/>
            <w:tcBorders>
              <w:bottom w:val="nil"/>
            </w:tcBorders>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"/>
              <w:id w:val="-1693142927"/>
              <w:placeholder>
                <w:docPart w:val="8C10A7D549282E43B9079DAA59A69E79"/>
              </w:placeholder>
            </w:sdtPr>
            <w:sdtContent>
              <w:p w14:paraId="52C5493C" w14:textId="7C24FAFC"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Kuperman</w:t>
                </w:r>
                <w:proofErr w:type="spellEnd"/>
                <w:r w:rsidRPr="007A3662">
                  <w:rPr>
                    <w:rFonts w:cs="Times New Roman"/>
                    <w:color w:val="000000"/>
                    <w:szCs w:val="22"/>
                  </w:rPr>
                  <w:t xml:space="preserve">, </w:t>
                </w:r>
                <w:proofErr w:type="spellStart"/>
                <w:r w:rsidRPr="007A3662">
                  <w:rPr>
                    <w:rFonts w:cs="Times New Roman"/>
                    <w:color w:val="000000"/>
                    <w:szCs w:val="22"/>
                  </w:rPr>
                  <w:t>Potapov</w:t>
                </w:r>
                <w:proofErr w:type="spellEnd"/>
                <w:r w:rsidRPr="007A3662">
                  <w:rPr>
                    <w:rFonts w:cs="Times New Roman"/>
                    <w:color w:val="000000"/>
                    <w:szCs w:val="22"/>
                  </w:rPr>
                  <w:t xml:space="preserve"> and </w:t>
                </w:r>
                <w:proofErr w:type="spellStart"/>
                <w:r w:rsidRPr="007A3662">
                  <w:rPr>
                    <w:rFonts w:cs="Times New Roman"/>
                    <w:color w:val="000000"/>
                    <w:szCs w:val="22"/>
                  </w:rPr>
                  <w:t>Sinitzina</w:t>
                </w:r>
                <w:proofErr w:type="spellEnd"/>
                <w:r w:rsidRPr="007A3662">
                  <w:rPr>
                    <w:rFonts w:cs="Times New Roman"/>
                    <w:color w:val="000000"/>
                    <w:szCs w:val="22"/>
                  </w:rPr>
                  <w:t>, 2002</w:t>
                </w:r>
              </w:p>
            </w:sdtContent>
          </w:sdt>
        </w:tc>
        <w:tc>
          <w:tcPr>
            <w:tcW w:w="992" w:type="dxa"/>
            <w:tcBorders>
              <w:bottom w:val="nil"/>
            </w:tcBorders>
          </w:tcPr>
          <w:p w14:paraId="75977236" w14:textId="77777777" w:rsidR="005523BC" w:rsidRPr="000A0441" w:rsidRDefault="005523BC" w:rsidP="00CB3ACF">
            <w:pPr>
              <w:spacing w:line="276" w:lineRule="auto"/>
              <w:rPr>
                <w:rFonts w:cs="Times New Roman"/>
                <w:szCs w:val="22"/>
              </w:rPr>
            </w:pPr>
            <w:r w:rsidRPr="000A0441">
              <w:rPr>
                <w:rFonts w:cs="Times New Roman"/>
                <w:szCs w:val="22"/>
              </w:rPr>
              <w:t>USA</w:t>
            </w:r>
          </w:p>
        </w:tc>
        <w:tc>
          <w:tcPr>
            <w:tcW w:w="1418" w:type="dxa"/>
            <w:tcBorders>
              <w:bottom w:val="nil"/>
            </w:tcBorders>
            <w:shd w:val="clear" w:color="auto" w:fill="auto"/>
            <w:noWrap/>
            <w:tcMar>
              <w:top w:w="15" w:type="dxa"/>
              <w:left w:w="15" w:type="dxa"/>
              <w:bottom w:w="0" w:type="dxa"/>
              <w:right w:w="15" w:type="dxa"/>
            </w:tcMar>
            <w:hideMark/>
          </w:tcPr>
          <w:p w14:paraId="4E0585A4"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bottom w:val="nil"/>
            </w:tcBorders>
            <w:shd w:val="clear" w:color="auto" w:fill="auto"/>
            <w:noWrap/>
            <w:tcMar>
              <w:top w:w="15" w:type="dxa"/>
              <w:left w:w="15" w:type="dxa"/>
              <w:bottom w:w="0" w:type="dxa"/>
              <w:right w:w="15" w:type="dxa"/>
            </w:tcMar>
            <w:hideMark/>
          </w:tcPr>
          <w:p w14:paraId="44E4C08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O</w:t>
            </w:r>
          </w:p>
        </w:tc>
        <w:tc>
          <w:tcPr>
            <w:tcW w:w="3260" w:type="dxa"/>
            <w:tcBorders>
              <w:bottom w:val="nil"/>
            </w:tcBorders>
            <w:shd w:val="clear" w:color="auto" w:fill="auto"/>
            <w:noWrap/>
            <w:tcMar>
              <w:top w:w="15" w:type="dxa"/>
              <w:left w:w="15" w:type="dxa"/>
              <w:bottom w:w="0" w:type="dxa"/>
              <w:right w:w="15" w:type="dxa"/>
            </w:tcMar>
            <w:hideMark/>
          </w:tcPr>
          <w:p w14:paraId="16BA5CE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
        </w:tc>
        <w:tc>
          <w:tcPr>
            <w:tcW w:w="1560" w:type="dxa"/>
            <w:tcBorders>
              <w:bottom w:val="nil"/>
            </w:tcBorders>
            <w:shd w:val="clear" w:color="auto" w:fill="auto"/>
            <w:noWrap/>
            <w:tcMar>
              <w:top w:w="15" w:type="dxa"/>
              <w:left w:w="15" w:type="dxa"/>
              <w:bottom w:w="0" w:type="dxa"/>
              <w:right w:w="15" w:type="dxa"/>
            </w:tcMar>
            <w:hideMark/>
          </w:tcPr>
          <w:p w14:paraId="068BA2D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bottom w:val="nil"/>
            </w:tcBorders>
            <w:shd w:val="clear" w:color="auto" w:fill="auto"/>
            <w:noWrap/>
            <w:tcMar>
              <w:top w:w="15" w:type="dxa"/>
              <w:left w:w="15" w:type="dxa"/>
              <w:bottom w:w="0" w:type="dxa"/>
              <w:right w:w="15" w:type="dxa"/>
            </w:tcMar>
            <w:hideMark/>
          </w:tcPr>
          <w:p w14:paraId="35F2515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bottom w:val="nil"/>
            </w:tcBorders>
            <w:shd w:val="clear" w:color="auto" w:fill="auto"/>
            <w:noWrap/>
            <w:tcMar>
              <w:top w:w="15" w:type="dxa"/>
              <w:left w:w="15" w:type="dxa"/>
              <w:bottom w:w="0" w:type="dxa"/>
              <w:right w:w="15" w:type="dxa"/>
            </w:tcMar>
            <w:hideMark/>
          </w:tcPr>
          <w:p w14:paraId="2C285F6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4</w:t>
            </w:r>
          </w:p>
        </w:tc>
      </w:tr>
      <w:tr w:rsidR="005523BC" w:rsidRPr="000A0441" w14:paraId="4118B5CE" w14:textId="77777777" w:rsidTr="00CB3ACF">
        <w:trPr>
          <w:trHeight w:val="627"/>
        </w:trPr>
        <w:sdt>
          <w:sdtPr>
            <w:rPr>
              <w:rFonts w:cs="Times New Roman"/>
              <w:color w:val="000000"/>
              <w:szCs w:val="22"/>
            </w:rPr>
            <w:tag w:val="MENDELEY_CITATION_v3_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"/>
            <w:id w:val="-496967388"/>
            <w:placeholder>
              <w:docPart w:val="8C10A7D549282E43B9079DAA59A69E79"/>
            </w:placeholder>
          </w:sdtPr>
          <w:sdtContent>
            <w:tc>
              <w:tcPr>
                <w:tcW w:w="2552" w:type="dxa"/>
                <w:tcBorders>
                  <w:top w:val="nil"/>
                  <w:bottom w:val="nil"/>
                </w:tcBorders>
                <w:shd w:val="clear" w:color="auto" w:fill="auto"/>
                <w:noWrap/>
                <w:tcMar>
                  <w:top w:w="15" w:type="dxa"/>
                  <w:left w:w="15" w:type="dxa"/>
                  <w:bottom w:w="0" w:type="dxa"/>
                  <w:right w:w="15" w:type="dxa"/>
                </w:tcMar>
                <w:hideMark/>
              </w:tcPr>
              <w:p w14:paraId="68BC9504" w14:textId="74C91D9F"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Landesman</w:t>
                </w:r>
                <w:proofErr w:type="spellEnd"/>
                <w:r w:rsidRPr="007A3662">
                  <w:rPr>
                    <w:rFonts w:cs="Times New Roman"/>
                    <w:color w:val="000000"/>
                    <w:szCs w:val="22"/>
                  </w:rPr>
                  <w:t xml:space="preserve">, </w:t>
                </w:r>
                <w:proofErr w:type="spellStart"/>
                <w:r w:rsidRPr="007A3662">
                  <w:rPr>
                    <w:rFonts w:cs="Times New Roman"/>
                    <w:color w:val="000000"/>
                    <w:szCs w:val="22"/>
                  </w:rPr>
                  <w:t>Treonis</w:t>
                </w:r>
                <w:proofErr w:type="spellEnd"/>
                <w:r w:rsidRPr="007A3662">
                  <w:rPr>
                    <w:rFonts w:cs="Times New Roman"/>
                    <w:color w:val="000000"/>
                    <w:szCs w:val="22"/>
                  </w:rPr>
                  <w:t xml:space="preserve"> and Dighton, 2011</w:t>
                </w:r>
              </w:p>
            </w:tc>
          </w:sdtContent>
        </w:sdt>
        <w:tc>
          <w:tcPr>
            <w:tcW w:w="992" w:type="dxa"/>
            <w:tcBorders>
              <w:top w:val="nil"/>
              <w:bottom w:val="nil"/>
            </w:tcBorders>
          </w:tcPr>
          <w:p w14:paraId="25ADBB08" w14:textId="77777777" w:rsidR="005523BC" w:rsidRPr="000A0441" w:rsidRDefault="005523BC" w:rsidP="00CB3ACF">
            <w:pPr>
              <w:spacing w:line="276" w:lineRule="auto"/>
              <w:rPr>
                <w:rFonts w:cs="Times New Roman"/>
                <w:szCs w:val="22"/>
              </w:rPr>
            </w:pPr>
            <w:r w:rsidRPr="000A0441">
              <w:rPr>
                <w:rFonts w:cs="Times New Roman"/>
                <w:szCs w:val="22"/>
              </w:rPr>
              <w:t>USA</w:t>
            </w:r>
          </w:p>
        </w:tc>
        <w:tc>
          <w:tcPr>
            <w:tcW w:w="1418" w:type="dxa"/>
            <w:tcBorders>
              <w:top w:val="nil"/>
              <w:bottom w:val="nil"/>
            </w:tcBorders>
            <w:shd w:val="clear" w:color="auto" w:fill="auto"/>
            <w:noWrap/>
            <w:tcMar>
              <w:top w:w="15" w:type="dxa"/>
              <w:left w:w="15" w:type="dxa"/>
              <w:bottom w:w="0" w:type="dxa"/>
              <w:right w:w="15" w:type="dxa"/>
            </w:tcMar>
            <w:hideMark/>
          </w:tcPr>
          <w:p w14:paraId="14ECF00F"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 +</w:t>
            </w:r>
          </w:p>
        </w:tc>
        <w:tc>
          <w:tcPr>
            <w:tcW w:w="1417" w:type="dxa"/>
            <w:tcBorders>
              <w:top w:val="nil"/>
              <w:bottom w:val="nil"/>
            </w:tcBorders>
            <w:shd w:val="clear" w:color="auto" w:fill="auto"/>
            <w:noWrap/>
            <w:tcMar>
              <w:top w:w="15" w:type="dxa"/>
              <w:left w:w="15" w:type="dxa"/>
              <w:bottom w:w="0" w:type="dxa"/>
              <w:right w:w="15" w:type="dxa"/>
            </w:tcMar>
            <w:hideMark/>
          </w:tcPr>
          <w:p w14:paraId="60C2343B"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tcBorders>
              <w:top w:val="nil"/>
              <w:bottom w:val="nil"/>
            </w:tcBorders>
            <w:shd w:val="clear" w:color="auto" w:fill="auto"/>
            <w:noWrap/>
            <w:tcMar>
              <w:top w:w="15" w:type="dxa"/>
              <w:left w:w="15" w:type="dxa"/>
              <w:bottom w:w="0" w:type="dxa"/>
              <w:right w:w="15" w:type="dxa"/>
            </w:tcMar>
            <w:hideMark/>
          </w:tcPr>
          <w:p w14:paraId="155AB1E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tcBorders>
              <w:top w:val="nil"/>
              <w:bottom w:val="nil"/>
            </w:tcBorders>
            <w:shd w:val="clear" w:color="auto" w:fill="auto"/>
            <w:noWrap/>
            <w:tcMar>
              <w:top w:w="15" w:type="dxa"/>
              <w:left w:w="15" w:type="dxa"/>
              <w:bottom w:w="0" w:type="dxa"/>
              <w:right w:w="15" w:type="dxa"/>
            </w:tcMar>
            <w:hideMark/>
          </w:tcPr>
          <w:p w14:paraId="53677EB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nil"/>
              <w:bottom w:val="nil"/>
            </w:tcBorders>
            <w:shd w:val="clear" w:color="auto" w:fill="auto"/>
            <w:noWrap/>
            <w:tcMar>
              <w:top w:w="15" w:type="dxa"/>
              <w:left w:w="15" w:type="dxa"/>
              <w:bottom w:w="0" w:type="dxa"/>
              <w:right w:w="15" w:type="dxa"/>
            </w:tcMar>
            <w:hideMark/>
          </w:tcPr>
          <w:p w14:paraId="4474711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bottom w:val="nil"/>
            </w:tcBorders>
            <w:shd w:val="clear" w:color="auto" w:fill="auto"/>
            <w:noWrap/>
            <w:tcMar>
              <w:top w:w="15" w:type="dxa"/>
              <w:left w:w="15" w:type="dxa"/>
              <w:bottom w:w="0" w:type="dxa"/>
              <w:right w:w="15" w:type="dxa"/>
            </w:tcMar>
            <w:hideMark/>
          </w:tcPr>
          <w:p w14:paraId="4222836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33</w:t>
            </w:r>
          </w:p>
        </w:tc>
      </w:tr>
      <w:tr w:rsidR="005523BC" w:rsidRPr="000A0441" w14:paraId="5A532820" w14:textId="77777777" w:rsidTr="00CB3ACF">
        <w:trPr>
          <w:trHeight w:val="627"/>
        </w:trPr>
        <w:sdt>
          <w:sdtPr>
            <w:rPr>
              <w:rFonts w:cs="Times New Roman"/>
              <w:color w:val="000000"/>
              <w:szCs w:val="22"/>
            </w:rPr>
            <w:tag w:val="MENDELEY_CITATION_v3_eyJjaXRhdGlvbklEIjoiTUVOREVMRVlfQ0lUQVRJT05fNzMyMDRhMTgtNmNkMC00NWY3LWJkZWMtNjkwYjU0ZWNjOTNmIiwicHJvcGVydGllcyI6eyJub3RlSW5kZXgiOjB9LCJpc0VkaXRlZCI6ZmFsc2UsIm1hbnVhbE92ZXJyaWRlIjp7ImlzTWFudWFsbHlPdmVycmlkZGVuIjp0cnVlLCJjaXRlcHJvY1RleHQiOiIoTGVuc2luZyBldCBhbC4sIDIwMDUpIiwibWFudWFsT3ZlcnJpZGVUZXh0IjoiTGVuc2luZywgVG9kZCBhbmQgV2lzZSwgMjAwNS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Y29udGFpbmVyLXRpdGxlLXNob3J0IjoiRWNvbCBFbnRvbW9s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J9LCJpc1RlbXBvcmFyeSI6ZmFsc2V9XX0="/>
            <w:id w:val="1755164364"/>
            <w:placeholder>
              <w:docPart w:val="8C10A7D549282E43B9079DAA59A69E79"/>
            </w:placeholder>
          </w:sdtPr>
          <w:sdtContent>
            <w:tc>
              <w:tcPr>
                <w:tcW w:w="2552" w:type="dxa"/>
                <w:tcBorders>
                  <w:top w:val="nil"/>
                  <w:bottom w:val="nil"/>
                </w:tcBorders>
                <w:shd w:val="clear" w:color="auto" w:fill="auto"/>
                <w:noWrap/>
                <w:tcMar>
                  <w:top w:w="15" w:type="dxa"/>
                  <w:left w:w="15" w:type="dxa"/>
                  <w:bottom w:w="0" w:type="dxa"/>
                  <w:right w:w="15" w:type="dxa"/>
                </w:tcMar>
                <w:hideMark/>
              </w:tcPr>
              <w:p w14:paraId="6C036511" w14:textId="7D61B912" w:rsidR="005523BC" w:rsidRPr="000A0441" w:rsidRDefault="007A3662" w:rsidP="00CB3ACF">
                <w:pPr>
                  <w:spacing w:line="276" w:lineRule="auto"/>
                  <w:rPr>
                    <w:rFonts w:cs="Times New Roman"/>
                    <w:color w:val="000000"/>
                    <w:szCs w:val="22"/>
                  </w:rPr>
                </w:pPr>
                <w:r w:rsidRPr="007A3662">
                  <w:rPr>
                    <w:rFonts w:cs="Times New Roman"/>
                    <w:color w:val="000000"/>
                    <w:szCs w:val="22"/>
                  </w:rPr>
                  <w:t>Lensing, Todd and Wise, 2005</w:t>
                </w:r>
              </w:p>
            </w:tc>
          </w:sdtContent>
        </w:sdt>
        <w:tc>
          <w:tcPr>
            <w:tcW w:w="992" w:type="dxa"/>
            <w:tcBorders>
              <w:top w:val="nil"/>
              <w:bottom w:val="nil"/>
            </w:tcBorders>
          </w:tcPr>
          <w:p w14:paraId="59493715" w14:textId="77777777" w:rsidR="005523BC" w:rsidRPr="000A0441" w:rsidRDefault="005523BC" w:rsidP="00CB3ACF">
            <w:pPr>
              <w:spacing w:line="276" w:lineRule="auto"/>
              <w:rPr>
                <w:rFonts w:cs="Times New Roman"/>
                <w:szCs w:val="22"/>
              </w:rPr>
            </w:pPr>
            <w:r w:rsidRPr="000A0441">
              <w:rPr>
                <w:rFonts w:cs="Times New Roman"/>
                <w:szCs w:val="22"/>
              </w:rPr>
              <w:t>USA</w:t>
            </w:r>
          </w:p>
        </w:tc>
        <w:tc>
          <w:tcPr>
            <w:tcW w:w="1418" w:type="dxa"/>
            <w:tcBorders>
              <w:top w:val="nil"/>
              <w:bottom w:val="nil"/>
            </w:tcBorders>
            <w:shd w:val="clear" w:color="auto" w:fill="auto"/>
            <w:noWrap/>
            <w:tcMar>
              <w:top w:w="15" w:type="dxa"/>
              <w:left w:w="15" w:type="dxa"/>
              <w:bottom w:w="0" w:type="dxa"/>
              <w:right w:w="15" w:type="dxa"/>
            </w:tcMar>
            <w:hideMark/>
          </w:tcPr>
          <w:p w14:paraId="68D30ED9"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 +</w:t>
            </w:r>
          </w:p>
        </w:tc>
        <w:tc>
          <w:tcPr>
            <w:tcW w:w="1417" w:type="dxa"/>
            <w:tcBorders>
              <w:top w:val="nil"/>
              <w:bottom w:val="nil"/>
            </w:tcBorders>
            <w:shd w:val="clear" w:color="auto" w:fill="auto"/>
            <w:noWrap/>
            <w:tcMar>
              <w:top w:w="15" w:type="dxa"/>
              <w:left w:w="15" w:type="dxa"/>
              <w:bottom w:w="0" w:type="dxa"/>
              <w:right w:w="15" w:type="dxa"/>
            </w:tcMar>
            <w:hideMark/>
          </w:tcPr>
          <w:p w14:paraId="03ED7C1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tcBorders>
              <w:top w:val="nil"/>
              <w:bottom w:val="nil"/>
            </w:tcBorders>
            <w:shd w:val="clear" w:color="auto" w:fill="auto"/>
            <w:noWrap/>
            <w:tcMar>
              <w:top w:w="15" w:type="dxa"/>
              <w:left w:w="15" w:type="dxa"/>
              <w:bottom w:w="0" w:type="dxa"/>
              <w:right w:w="15" w:type="dxa"/>
            </w:tcMar>
            <w:hideMark/>
          </w:tcPr>
          <w:p w14:paraId="48BE4F5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Araneidae, Collembola</w:t>
            </w:r>
          </w:p>
        </w:tc>
        <w:tc>
          <w:tcPr>
            <w:tcW w:w="1560" w:type="dxa"/>
            <w:tcBorders>
              <w:top w:val="nil"/>
              <w:bottom w:val="nil"/>
            </w:tcBorders>
            <w:shd w:val="clear" w:color="auto" w:fill="auto"/>
            <w:noWrap/>
            <w:tcMar>
              <w:top w:w="15" w:type="dxa"/>
              <w:left w:w="15" w:type="dxa"/>
              <w:bottom w:w="0" w:type="dxa"/>
              <w:right w:w="15" w:type="dxa"/>
            </w:tcMar>
            <w:hideMark/>
          </w:tcPr>
          <w:p w14:paraId="47F7171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nil"/>
              <w:bottom w:val="nil"/>
            </w:tcBorders>
            <w:shd w:val="clear" w:color="auto" w:fill="auto"/>
            <w:noWrap/>
            <w:tcMar>
              <w:top w:w="15" w:type="dxa"/>
              <w:left w:w="15" w:type="dxa"/>
              <w:bottom w:w="0" w:type="dxa"/>
              <w:right w:w="15" w:type="dxa"/>
            </w:tcMar>
            <w:hideMark/>
          </w:tcPr>
          <w:p w14:paraId="6D3DE70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bottom w:val="nil"/>
            </w:tcBorders>
            <w:shd w:val="clear" w:color="auto" w:fill="auto"/>
            <w:noWrap/>
            <w:tcMar>
              <w:top w:w="15" w:type="dxa"/>
              <w:left w:w="15" w:type="dxa"/>
              <w:bottom w:w="0" w:type="dxa"/>
              <w:right w:w="15" w:type="dxa"/>
            </w:tcMar>
            <w:hideMark/>
          </w:tcPr>
          <w:p w14:paraId="7AD50CA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32</w:t>
            </w:r>
          </w:p>
        </w:tc>
      </w:tr>
      <w:tr w:rsidR="005523BC" w:rsidRPr="000A0441" w14:paraId="2099B4A4" w14:textId="77777777" w:rsidTr="00CB3ACF">
        <w:trPr>
          <w:trHeight w:val="627"/>
        </w:trPr>
        <w:tc>
          <w:tcPr>
            <w:tcW w:w="2552" w:type="dxa"/>
            <w:tcBorders>
              <w:top w:val="nil"/>
            </w:tcBorders>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"/>
              <w:id w:val="736280417"/>
              <w:placeholder>
                <w:docPart w:val="8C10A7D549282E43B9079DAA59A69E79"/>
              </w:placeholder>
            </w:sdtPr>
            <w:sdtContent>
              <w:p w14:paraId="43373C26" w14:textId="1DD8D9D0" w:rsidR="005523BC" w:rsidRPr="000A0441" w:rsidRDefault="007A3662" w:rsidP="00CB3ACF">
                <w:pPr>
                  <w:spacing w:line="276" w:lineRule="auto"/>
                  <w:rPr>
                    <w:rFonts w:cs="Times New Roman"/>
                    <w:color w:val="000000"/>
                    <w:szCs w:val="22"/>
                  </w:rPr>
                </w:pPr>
                <w:r w:rsidRPr="007A3662">
                  <w:rPr>
                    <w:rFonts w:cs="Times New Roman"/>
                    <w:color w:val="000000"/>
                    <w:szCs w:val="22"/>
                  </w:rPr>
                  <w:t>Lindberg and Bengtsson, 2005</w:t>
                </w:r>
              </w:p>
            </w:sdtContent>
          </w:sdt>
        </w:tc>
        <w:tc>
          <w:tcPr>
            <w:tcW w:w="992" w:type="dxa"/>
            <w:tcBorders>
              <w:top w:val="nil"/>
            </w:tcBorders>
          </w:tcPr>
          <w:p w14:paraId="390B668E" w14:textId="77777777" w:rsidR="005523BC" w:rsidRPr="000A0441" w:rsidRDefault="005523BC" w:rsidP="00CB3ACF">
            <w:pPr>
              <w:spacing w:line="276" w:lineRule="auto"/>
              <w:rPr>
                <w:rFonts w:cs="Times New Roman"/>
                <w:szCs w:val="22"/>
              </w:rPr>
            </w:pPr>
            <w:r w:rsidRPr="000A0441">
              <w:rPr>
                <w:rFonts w:cs="Times New Roman"/>
                <w:szCs w:val="22"/>
              </w:rPr>
              <w:t>Sweden</w:t>
            </w:r>
          </w:p>
        </w:tc>
        <w:tc>
          <w:tcPr>
            <w:tcW w:w="1418" w:type="dxa"/>
            <w:tcBorders>
              <w:top w:val="nil"/>
            </w:tcBorders>
            <w:shd w:val="clear" w:color="auto" w:fill="auto"/>
            <w:noWrap/>
            <w:tcMar>
              <w:top w:w="15" w:type="dxa"/>
              <w:left w:w="15" w:type="dxa"/>
              <w:bottom w:w="0" w:type="dxa"/>
              <w:right w:w="15" w:type="dxa"/>
            </w:tcMar>
            <w:hideMark/>
          </w:tcPr>
          <w:p w14:paraId="056A2CE2"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nil"/>
            </w:tcBorders>
            <w:shd w:val="clear" w:color="auto" w:fill="auto"/>
            <w:noWrap/>
            <w:tcMar>
              <w:top w:w="15" w:type="dxa"/>
              <w:left w:w="15" w:type="dxa"/>
              <w:bottom w:w="0" w:type="dxa"/>
              <w:right w:w="15" w:type="dxa"/>
            </w:tcMar>
            <w:hideMark/>
          </w:tcPr>
          <w:p w14:paraId="55487EA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tcBorders>
              <w:top w:val="nil"/>
            </w:tcBorders>
            <w:shd w:val="clear" w:color="auto" w:fill="auto"/>
            <w:noWrap/>
            <w:tcMar>
              <w:top w:w="15" w:type="dxa"/>
              <w:left w:w="15" w:type="dxa"/>
              <w:bottom w:w="0" w:type="dxa"/>
              <w:right w:w="15" w:type="dxa"/>
            </w:tcMar>
            <w:hideMark/>
          </w:tcPr>
          <w:p w14:paraId="5930322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roofErr w:type="spellStart"/>
            <w:r w:rsidRPr="000A0441">
              <w:rPr>
                <w:rFonts w:cs="Times New Roman"/>
                <w:color w:val="000000"/>
                <w:szCs w:val="22"/>
              </w:rPr>
              <w:t>Macroarthropods</w:t>
            </w:r>
            <w:proofErr w:type="spellEnd"/>
            <w:r w:rsidRPr="000A0441">
              <w:rPr>
                <w:rFonts w:cs="Times New Roman"/>
                <w:color w:val="000000"/>
                <w:szCs w:val="22"/>
              </w:rPr>
              <w:t xml:space="preserve">, </w:t>
            </w:r>
            <w:proofErr w:type="spellStart"/>
            <w:r w:rsidRPr="000A0441">
              <w:rPr>
                <w:rFonts w:cs="Times New Roman"/>
                <w:color w:val="000000"/>
                <w:szCs w:val="22"/>
              </w:rPr>
              <w:t>Oribatida</w:t>
            </w:r>
            <w:proofErr w:type="spellEnd"/>
          </w:p>
        </w:tc>
        <w:tc>
          <w:tcPr>
            <w:tcW w:w="1560" w:type="dxa"/>
            <w:tcBorders>
              <w:top w:val="nil"/>
            </w:tcBorders>
            <w:shd w:val="clear" w:color="auto" w:fill="auto"/>
            <w:noWrap/>
            <w:tcMar>
              <w:top w:w="15" w:type="dxa"/>
              <w:left w:w="15" w:type="dxa"/>
              <w:bottom w:w="0" w:type="dxa"/>
              <w:right w:w="15" w:type="dxa"/>
            </w:tcMar>
            <w:hideMark/>
          </w:tcPr>
          <w:p w14:paraId="2901A9D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tcBorders>
              <w:top w:val="nil"/>
            </w:tcBorders>
            <w:shd w:val="clear" w:color="auto" w:fill="auto"/>
            <w:noWrap/>
            <w:tcMar>
              <w:top w:w="15" w:type="dxa"/>
              <w:left w:w="15" w:type="dxa"/>
              <w:bottom w:w="0" w:type="dxa"/>
              <w:right w:w="15" w:type="dxa"/>
            </w:tcMar>
            <w:hideMark/>
          </w:tcPr>
          <w:p w14:paraId="3FDD472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Boreal forest</w:t>
            </w:r>
          </w:p>
        </w:tc>
        <w:tc>
          <w:tcPr>
            <w:tcW w:w="1417" w:type="dxa"/>
            <w:tcBorders>
              <w:top w:val="nil"/>
            </w:tcBorders>
            <w:shd w:val="clear" w:color="auto" w:fill="auto"/>
            <w:noWrap/>
            <w:tcMar>
              <w:top w:w="15" w:type="dxa"/>
              <w:left w:w="15" w:type="dxa"/>
              <w:bottom w:w="0" w:type="dxa"/>
              <w:right w:w="15" w:type="dxa"/>
            </w:tcMar>
            <w:hideMark/>
          </w:tcPr>
          <w:p w14:paraId="26FF061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60</w:t>
            </w:r>
          </w:p>
        </w:tc>
      </w:tr>
      <w:tr w:rsidR="005523BC" w:rsidRPr="000A0441" w14:paraId="09968948" w14:textId="77777777" w:rsidTr="00CB3ACF">
        <w:trPr>
          <w:trHeight w:val="627"/>
        </w:trPr>
        <w:sdt>
          <w:sdtPr>
            <w:rPr>
              <w:rFonts w:cs="Times New Roman"/>
              <w:color w:val="000000"/>
              <w:szCs w:val="22"/>
            </w:rPr>
            <w:tag w:val="MENDELEY_CITATION_v3_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"/>
            <w:id w:val="-1409694015"/>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43B3BCF6" w14:textId="41685559" w:rsidR="005523BC" w:rsidRPr="000A0441" w:rsidRDefault="007A3662" w:rsidP="00CB3ACF">
                <w:pPr>
                  <w:spacing w:line="276" w:lineRule="auto"/>
                  <w:rPr>
                    <w:rFonts w:cs="Times New Roman"/>
                    <w:color w:val="000000"/>
                    <w:szCs w:val="22"/>
                  </w:rPr>
                </w:pPr>
                <w:r w:rsidRPr="007A3662">
                  <w:rPr>
                    <w:rFonts w:cs="Times New Roman"/>
                    <w:color w:val="000000"/>
                    <w:szCs w:val="22"/>
                  </w:rPr>
                  <w:t>Lindberg and Persson, 2004</w:t>
                </w:r>
              </w:p>
            </w:tc>
          </w:sdtContent>
        </w:sdt>
        <w:tc>
          <w:tcPr>
            <w:tcW w:w="992" w:type="dxa"/>
          </w:tcPr>
          <w:p w14:paraId="61650AD9" w14:textId="77777777" w:rsidR="005523BC" w:rsidRPr="000A0441" w:rsidRDefault="005523BC" w:rsidP="00CB3ACF">
            <w:pPr>
              <w:spacing w:line="276" w:lineRule="auto"/>
              <w:rPr>
                <w:rFonts w:cs="Times New Roman"/>
                <w:szCs w:val="22"/>
              </w:rPr>
            </w:pPr>
            <w:r w:rsidRPr="000A0441">
              <w:rPr>
                <w:rFonts w:cs="Times New Roman"/>
                <w:szCs w:val="22"/>
              </w:rPr>
              <w:t>Sweden</w:t>
            </w:r>
          </w:p>
        </w:tc>
        <w:tc>
          <w:tcPr>
            <w:tcW w:w="1418" w:type="dxa"/>
            <w:shd w:val="clear" w:color="auto" w:fill="auto"/>
            <w:noWrap/>
            <w:tcMar>
              <w:top w:w="15" w:type="dxa"/>
              <w:left w:w="15" w:type="dxa"/>
              <w:bottom w:w="0" w:type="dxa"/>
              <w:right w:w="15" w:type="dxa"/>
            </w:tcMar>
            <w:hideMark/>
          </w:tcPr>
          <w:p w14:paraId="7C5E0CBB"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3F1B635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shd w:val="clear" w:color="auto" w:fill="auto"/>
            <w:noWrap/>
            <w:tcMar>
              <w:top w:w="15" w:type="dxa"/>
              <w:left w:w="15" w:type="dxa"/>
              <w:bottom w:w="0" w:type="dxa"/>
              <w:right w:w="15" w:type="dxa"/>
            </w:tcMar>
            <w:hideMark/>
          </w:tcPr>
          <w:p w14:paraId="18BEA86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roofErr w:type="spellStart"/>
            <w:r w:rsidRPr="000A0441">
              <w:rPr>
                <w:rFonts w:cs="Times New Roman"/>
                <w:color w:val="000000"/>
                <w:szCs w:val="22"/>
              </w:rPr>
              <w:t>Macroarthropods</w:t>
            </w:r>
            <w:proofErr w:type="spellEnd"/>
            <w:r w:rsidRPr="000A0441">
              <w:rPr>
                <w:rFonts w:cs="Times New Roman"/>
                <w:color w:val="000000"/>
                <w:szCs w:val="22"/>
              </w:rPr>
              <w:t xml:space="preserve">, </w:t>
            </w:r>
            <w:proofErr w:type="spellStart"/>
            <w:r w:rsidRPr="000A0441">
              <w:rPr>
                <w:rFonts w:cs="Times New Roman"/>
                <w:color w:val="000000"/>
                <w:szCs w:val="22"/>
              </w:rPr>
              <w:t>Oribatida</w:t>
            </w:r>
            <w:proofErr w:type="spellEnd"/>
          </w:p>
        </w:tc>
        <w:tc>
          <w:tcPr>
            <w:tcW w:w="1560" w:type="dxa"/>
            <w:shd w:val="clear" w:color="auto" w:fill="auto"/>
            <w:noWrap/>
            <w:tcMar>
              <w:top w:w="15" w:type="dxa"/>
              <w:left w:w="15" w:type="dxa"/>
              <w:bottom w:w="0" w:type="dxa"/>
              <w:right w:w="15" w:type="dxa"/>
            </w:tcMar>
            <w:hideMark/>
          </w:tcPr>
          <w:p w14:paraId="654EEF7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2045EB6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Boreal forest</w:t>
            </w:r>
          </w:p>
        </w:tc>
        <w:tc>
          <w:tcPr>
            <w:tcW w:w="1417" w:type="dxa"/>
            <w:shd w:val="clear" w:color="auto" w:fill="auto"/>
            <w:noWrap/>
            <w:tcMar>
              <w:top w:w="15" w:type="dxa"/>
              <w:left w:w="15" w:type="dxa"/>
              <w:bottom w:w="0" w:type="dxa"/>
              <w:right w:w="15" w:type="dxa"/>
            </w:tcMar>
            <w:hideMark/>
          </w:tcPr>
          <w:p w14:paraId="3565486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8</w:t>
            </w:r>
          </w:p>
        </w:tc>
      </w:tr>
      <w:tr w:rsidR="005523BC" w:rsidRPr="000A0441" w14:paraId="1A89B230" w14:textId="77777777" w:rsidTr="00CB3ACF">
        <w:trPr>
          <w:trHeight w:val="627"/>
        </w:trPr>
        <w:sdt>
          <w:sdtPr>
            <w:rPr>
              <w:rFonts w:cs="Times New Roman"/>
              <w:color w:val="000000"/>
              <w:szCs w:val="22"/>
            </w:rPr>
            <w:tag w:val="MENDELEY_CITATION_v3_eyJjaXRhdGlvbklEIjoiTUVOREVMRVlfQ0lUQVRJT05fZWJkN2FkN2YtZDcwOC00MmNmLWJiOTctZDE5NDg0NTg4ZGJkIiwicHJvcGVydGllcyI6eyJub3RlSW5kZXgiOjB9LCJpc0VkaXRlZCI6ZmFsc2UsIm1hbnVhbE92ZXJyaWRlIjp7ImlzTWFudWFsbHlPdmVycmlkZGVuIjp0cnVlLCJjaXRlcHJvY1RleHQiOiIoTGluZGJlcmcgZXQgYWwuLCAyMDAyKSIsIm1hbnVhbE92ZXJyaWRlVGV4dCI6IkxpbmRiZXJnLCBFbmd0c3NvbiBhbmQgUGVyc3NvbiwgMjAwM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XX0="/>
            <w:id w:val="-201175530"/>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6F1D530A" w14:textId="5ED37D00" w:rsidR="005523BC" w:rsidRPr="000A0441" w:rsidRDefault="007A3662" w:rsidP="00CB3ACF">
                <w:pPr>
                  <w:spacing w:line="276" w:lineRule="auto"/>
                  <w:rPr>
                    <w:rFonts w:cs="Times New Roman"/>
                    <w:color w:val="000000"/>
                    <w:szCs w:val="22"/>
                  </w:rPr>
                </w:pPr>
                <w:r w:rsidRPr="007A3662">
                  <w:rPr>
                    <w:rFonts w:cs="Times New Roman"/>
                    <w:color w:val="000000"/>
                    <w:szCs w:val="22"/>
                  </w:rPr>
                  <w:t xml:space="preserve">Lindberg, </w:t>
                </w:r>
                <w:proofErr w:type="spellStart"/>
                <w:r w:rsidRPr="007A3662">
                  <w:rPr>
                    <w:rFonts w:cs="Times New Roman"/>
                    <w:color w:val="000000"/>
                    <w:szCs w:val="22"/>
                  </w:rPr>
                  <w:t>Engtsson</w:t>
                </w:r>
                <w:proofErr w:type="spellEnd"/>
                <w:r w:rsidRPr="007A3662">
                  <w:rPr>
                    <w:rFonts w:cs="Times New Roman"/>
                    <w:color w:val="000000"/>
                    <w:szCs w:val="22"/>
                  </w:rPr>
                  <w:t xml:space="preserve"> and Persson, 2002</w:t>
                </w:r>
              </w:p>
            </w:tc>
          </w:sdtContent>
        </w:sdt>
        <w:tc>
          <w:tcPr>
            <w:tcW w:w="992" w:type="dxa"/>
          </w:tcPr>
          <w:p w14:paraId="53079633" w14:textId="77777777" w:rsidR="005523BC" w:rsidRPr="000A0441" w:rsidRDefault="005523BC" w:rsidP="00CB3ACF">
            <w:pPr>
              <w:spacing w:line="276" w:lineRule="auto"/>
              <w:rPr>
                <w:rFonts w:cs="Times New Roman"/>
                <w:szCs w:val="22"/>
              </w:rPr>
            </w:pPr>
            <w:r w:rsidRPr="000A0441">
              <w:rPr>
                <w:rFonts w:cs="Times New Roman"/>
                <w:szCs w:val="22"/>
              </w:rPr>
              <w:t>Sweden</w:t>
            </w:r>
          </w:p>
        </w:tc>
        <w:tc>
          <w:tcPr>
            <w:tcW w:w="1418" w:type="dxa"/>
            <w:shd w:val="clear" w:color="auto" w:fill="auto"/>
            <w:noWrap/>
            <w:tcMar>
              <w:top w:w="15" w:type="dxa"/>
              <w:left w:w="15" w:type="dxa"/>
              <w:bottom w:w="0" w:type="dxa"/>
              <w:right w:w="15" w:type="dxa"/>
            </w:tcMar>
            <w:hideMark/>
          </w:tcPr>
          <w:p w14:paraId="651A0E33"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 +</w:t>
            </w:r>
          </w:p>
        </w:tc>
        <w:tc>
          <w:tcPr>
            <w:tcW w:w="1417" w:type="dxa"/>
            <w:shd w:val="clear" w:color="auto" w:fill="auto"/>
            <w:noWrap/>
            <w:tcMar>
              <w:top w:w="15" w:type="dxa"/>
              <w:left w:w="15" w:type="dxa"/>
              <w:bottom w:w="0" w:type="dxa"/>
              <w:right w:w="15" w:type="dxa"/>
            </w:tcMar>
            <w:hideMark/>
          </w:tcPr>
          <w:p w14:paraId="339F950B"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shd w:val="clear" w:color="auto" w:fill="auto"/>
            <w:noWrap/>
            <w:tcMar>
              <w:top w:w="15" w:type="dxa"/>
              <w:left w:w="15" w:type="dxa"/>
              <w:bottom w:w="0" w:type="dxa"/>
              <w:right w:w="15" w:type="dxa"/>
            </w:tcMar>
            <w:hideMark/>
          </w:tcPr>
          <w:p w14:paraId="0C258AA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roofErr w:type="spellStart"/>
            <w:r w:rsidRPr="000A0441">
              <w:rPr>
                <w:rFonts w:cs="Times New Roman"/>
                <w:color w:val="000000"/>
                <w:szCs w:val="22"/>
              </w:rPr>
              <w:t>Enchytraidae</w:t>
            </w:r>
            <w:proofErr w:type="spellEnd"/>
            <w:r w:rsidRPr="000A0441">
              <w:rPr>
                <w:rFonts w:cs="Times New Roman"/>
                <w:color w:val="000000"/>
                <w:szCs w:val="22"/>
              </w:rPr>
              <w:t xml:space="preserve">, </w:t>
            </w:r>
            <w:proofErr w:type="spellStart"/>
            <w:r w:rsidRPr="000A0441">
              <w:rPr>
                <w:rFonts w:cs="Times New Roman"/>
                <w:color w:val="000000"/>
                <w:szCs w:val="22"/>
              </w:rPr>
              <w:t>Macroarthropods</w:t>
            </w:r>
            <w:proofErr w:type="spellEnd"/>
            <w:r w:rsidRPr="000A0441">
              <w:rPr>
                <w:rFonts w:cs="Times New Roman"/>
                <w:color w:val="000000"/>
                <w:szCs w:val="22"/>
              </w:rPr>
              <w:t xml:space="preserve">, </w:t>
            </w:r>
            <w:proofErr w:type="spellStart"/>
            <w:r w:rsidRPr="000A0441">
              <w:rPr>
                <w:rFonts w:cs="Times New Roman"/>
                <w:color w:val="000000"/>
                <w:szCs w:val="22"/>
              </w:rPr>
              <w:t>Mesostigmata</w:t>
            </w:r>
            <w:proofErr w:type="spellEnd"/>
            <w:r w:rsidRPr="000A0441">
              <w:rPr>
                <w:rFonts w:cs="Times New Roman"/>
                <w:color w:val="000000"/>
                <w:szCs w:val="22"/>
              </w:rPr>
              <w:t xml:space="preserve">, </w:t>
            </w:r>
            <w:proofErr w:type="spellStart"/>
            <w:r w:rsidRPr="000A0441">
              <w:rPr>
                <w:rFonts w:cs="Times New Roman"/>
                <w:color w:val="000000"/>
                <w:szCs w:val="22"/>
              </w:rPr>
              <w:t>Oribatida</w:t>
            </w:r>
            <w:proofErr w:type="spellEnd"/>
          </w:p>
        </w:tc>
        <w:tc>
          <w:tcPr>
            <w:tcW w:w="1560" w:type="dxa"/>
            <w:shd w:val="clear" w:color="auto" w:fill="auto"/>
            <w:noWrap/>
            <w:tcMar>
              <w:top w:w="15" w:type="dxa"/>
              <w:left w:w="15" w:type="dxa"/>
              <w:bottom w:w="0" w:type="dxa"/>
              <w:right w:w="15" w:type="dxa"/>
            </w:tcMar>
            <w:hideMark/>
          </w:tcPr>
          <w:p w14:paraId="174529B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 Diversity, Evenness</w:t>
            </w:r>
          </w:p>
        </w:tc>
        <w:tc>
          <w:tcPr>
            <w:tcW w:w="1701" w:type="dxa"/>
            <w:shd w:val="clear" w:color="auto" w:fill="auto"/>
            <w:noWrap/>
            <w:tcMar>
              <w:top w:w="15" w:type="dxa"/>
              <w:left w:w="15" w:type="dxa"/>
              <w:bottom w:w="0" w:type="dxa"/>
              <w:right w:w="15" w:type="dxa"/>
            </w:tcMar>
            <w:hideMark/>
          </w:tcPr>
          <w:p w14:paraId="535D634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Boreal forest</w:t>
            </w:r>
          </w:p>
        </w:tc>
        <w:tc>
          <w:tcPr>
            <w:tcW w:w="1417" w:type="dxa"/>
            <w:shd w:val="clear" w:color="auto" w:fill="auto"/>
            <w:noWrap/>
            <w:tcMar>
              <w:top w:w="15" w:type="dxa"/>
              <w:left w:w="15" w:type="dxa"/>
              <w:bottom w:w="0" w:type="dxa"/>
              <w:right w:w="15" w:type="dxa"/>
            </w:tcMar>
            <w:hideMark/>
          </w:tcPr>
          <w:p w14:paraId="40B5D3C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26</w:t>
            </w:r>
          </w:p>
        </w:tc>
      </w:tr>
      <w:tr w:rsidR="005523BC" w:rsidRPr="000A0441" w14:paraId="69540F80" w14:textId="77777777" w:rsidTr="00CB3ACF">
        <w:trPr>
          <w:trHeight w:val="627"/>
        </w:trPr>
        <w:sdt>
          <w:sdtPr>
            <w:rPr>
              <w:rFonts w:cs="Times New Roman"/>
              <w:color w:val="000000"/>
              <w:szCs w:val="22"/>
            </w:rPr>
            <w:tag w:val="MENDELEY_CITATION_v3_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"/>
            <w:id w:val="-248816429"/>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2F85A6D1" w14:textId="1DC69E2A"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Liu et al., 2020</w:t>
                </w:r>
              </w:p>
            </w:tc>
          </w:sdtContent>
        </w:sdt>
        <w:tc>
          <w:tcPr>
            <w:tcW w:w="992" w:type="dxa"/>
          </w:tcPr>
          <w:p w14:paraId="355D6F6D" w14:textId="77777777" w:rsidR="005523BC" w:rsidRPr="000A0441" w:rsidRDefault="005523BC" w:rsidP="00CB3ACF">
            <w:pPr>
              <w:spacing w:line="276" w:lineRule="auto"/>
              <w:rPr>
                <w:rFonts w:cs="Times New Roman"/>
                <w:szCs w:val="22"/>
              </w:rPr>
            </w:pPr>
            <w:r w:rsidRPr="000A0441">
              <w:rPr>
                <w:rFonts w:cs="Times New Roman"/>
                <w:szCs w:val="22"/>
              </w:rPr>
              <w:t>China</w:t>
            </w:r>
          </w:p>
        </w:tc>
        <w:tc>
          <w:tcPr>
            <w:tcW w:w="1418" w:type="dxa"/>
            <w:shd w:val="clear" w:color="auto" w:fill="auto"/>
            <w:noWrap/>
            <w:tcMar>
              <w:top w:w="15" w:type="dxa"/>
              <w:left w:w="15" w:type="dxa"/>
              <w:bottom w:w="0" w:type="dxa"/>
              <w:right w:w="15" w:type="dxa"/>
            </w:tcMar>
            <w:hideMark/>
          </w:tcPr>
          <w:p w14:paraId="5C8877B8"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7A65C6D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 B</w:t>
            </w:r>
          </w:p>
        </w:tc>
        <w:tc>
          <w:tcPr>
            <w:tcW w:w="3260" w:type="dxa"/>
            <w:shd w:val="clear" w:color="auto" w:fill="auto"/>
            <w:noWrap/>
            <w:tcMar>
              <w:top w:w="15" w:type="dxa"/>
              <w:left w:w="15" w:type="dxa"/>
              <w:bottom w:w="0" w:type="dxa"/>
              <w:right w:w="15" w:type="dxa"/>
            </w:tcMar>
            <w:hideMark/>
          </w:tcPr>
          <w:p w14:paraId="2D8A807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shd w:val="clear" w:color="auto" w:fill="auto"/>
            <w:noWrap/>
            <w:tcMar>
              <w:top w:w="15" w:type="dxa"/>
              <w:left w:w="15" w:type="dxa"/>
              <w:bottom w:w="0" w:type="dxa"/>
              <w:right w:w="15" w:type="dxa"/>
            </w:tcMar>
            <w:hideMark/>
          </w:tcPr>
          <w:p w14:paraId="356E7AF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6A6F4E1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4B146AD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54</w:t>
            </w:r>
          </w:p>
        </w:tc>
      </w:tr>
      <w:tr w:rsidR="005523BC" w:rsidRPr="000A0441" w14:paraId="697B5DCA" w14:textId="77777777" w:rsidTr="00CB3ACF">
        <w:trPr>
          <w:trHeight w:val="627"/>
        </w:trPr>
        <w:sdt>
          <w:sdtPr>
            <w:rPr>
              <w:rFonts w:cs="Times New Roman"/>
              <w:color w:val="000000"/>
              <w:szCs w:val="22"/>
            </w:rPr>
            <w:tag w:val="MENDELEY_CITATION_v3_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"/>
            <w:id w:val="117109079"/>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58E38754" w14:textId="6CA7B470"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Peguero</w:t>
                </w:r>
                <w:proofErr w:type="spellEnd"/>
                <w:r w:rsidRPr="007A3662">
                  <w:rPr>
                    <w:rFonts w:eastAsia="Times New Roman" w:cs="Times New Roman"/>
                    <w:color w:val="000000"/>
                    <w:szCs w:val="22"/>
                  </w:rPr>
                  <w:t xml:space="preserve"> et al., 2021</w:t>
                </w:r>
              </w:p>
            </w:tc>
          </w:sdtContent>
        </w:sdt>
        <w:tc>
          <w:tcPr>
            <w:tcW w:w="992" w:type="dxa"/>
          </w:tcPr>
          <w:p w14:paraId="2BCB7596" w14:textId="77777777" w:rsidR="005523BC" w:rsidRPr="000A0441" w:rsidRDefault="005523BC" w:rsidP="00CB3ACF">
            <w:pPr>
              <w:spacing w:line="276" w:lineRule="auto"/>
              <w:rPr>
                <w:rFonts w:cs="Times New Roman"/>
                <w:szCs w:val="22"/>
              </w:rPr>
            </w:pPr>
            <w:r w:rsidRPr="000A0441">
              <w:rPr>
                <w:rFonts w:cs="Times New Roman"/>
                <w:szCs w:val="22"/>
              </w:rPr>
              <w:t>Spain</w:t>
            </w:r>
          </w:p>
        </w:tc>
        <w:tc>
          <w:tcPr>
            <w:tcW w:w="1418" w:type="dxa"/>
            <w:shd w:val="clear" w:color="auto" w:fill="auto"/>
            <w:noWrap/>
            <w:tcMar>
              <w:top w:w="15" w:type="dxa"/>
              <w:left w:w="15" w:type="dxa"/>
              <w:bottom w:w="0" w:type="dxa"/>
              <w:right w:w="15" w:type="dxa"/>
            </w:tcMar>
            <w:hideMark/>
          </w:tcPr>
          <w:p w14:paraId="376ACDB0"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1761BCB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shd w:val="clear" w:color="auto" w:fill="auto"/>
            <w:noWrap/>
            <w:tcMar>
              <w:top w:w="15" w:type="dxa"/>
              <w:left w:w="15" w:type="dxa"/>
              <w:bottom w:w="0" w:type="dxa"/>
              <w:right w:w="15" w:type="dxa"/>
            </w:tcMar>
            <w:hideMark/>
          </w:tcPr>
          <w:p w14:paraId="1B929CC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Arthropods, Collembola, </w:t>
            </w:r>
            <w:proofErr w:type="spellStart"/>
            <w:r w:rsidRPr="000A0441">
              <w:rPr>
                <w:rFonts w:cs="Times New Roman"/>
                <w:color w:val="000000"/>
                <w:szCs w:val="22"/>
              </w:rPr>
              <w:t>Mesostigmata</w:t>
            </w:r>
            <w:proofErr w:type="spellEnd"/>
            <w:r w:rsidRPr="000A0441">
              <w:rPr>
                <w:rFonts w:cs="Times New Roman"/>
                <w:color w:val="000000"/>
                <w:szCs w:val="22"/>
              </w:rPr>
              <w:t xml:space="preserve">, </w:t>
            </w:r>
            <w:proofErr w:type="spellStart"/>
            <w:r w:rsidRPr="000A0441">
              <w:rPr>
                <w:rFonts w:cs="Times New Roman"/>
                <w:color w:val="000000"/>
                <w:szCs w:val="22"/>
              </w:rPr>
              <w:t>Oribatida</w:t>
            </w:r>
            <w:proofErr w:type="spellEnd"/>
          </w:p>
        </w:tc>
        <w:tc>
          <w:tcPr>
            <w:tcW w:w="1560" w:type="dxa"/>
            <w:shd w:val="clear" w:color="auto" w:fill="auto"/>
            <w:noWrap/>
            <w:tcMar>
              <w:top w:w="15" w:type="dxa"/>
              <w:left w:w="15" w:type="dxa"/>
              <w:bottom w:w="0" w:type="dxa"/>
              <w:right w:w="15" w:type="dxa"/>
            </w:tcMar>
            <w:hideMark/>
          </w:tcPr>
          <w:p w14:paraId="6294D99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036BDC7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5BF5383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4</w:t>
            </w:r>
          </w:p>
        </w:tc>
      </w:tr>
      <w:tr w:rsidR="005523BC" w:rsidRPr="000A0441" w14:paraId="10E00F6C" w14:textId="77777777" w:rsidTr="00CB3ACF">
        <w:trPr>
          <w:trHeight w:val="627"/>
        </w:trPr>
        <w:sdt>
          <w:sdtPr>
            <w:rPr>
              <w:rFonts w:cs="Times New Roman"/>
              <w:color w:val="000000"/>
              <w:szCs w:val="22"/>
            </w:rPr>
            <w:tag w:val="MENDELEY_CITATION_v3_eyJjaXRhdGlvbklEIjoiTUVOREVMRVlfQ0lUQVRJT05fMTE5ZGU2YTQtYjlhOS00MTBiLWEyY2YtNjIyOWM3ODg1NDZhIiwicHJvcGVydGllcyI6eyJub3RlSW5kZXgiOjB9LCJpc0VkaXRlZCI6ZmFsc2UsIm1hbnVhbE92ZXJyaWRlIjp7ImlzTWFudWFsbHlPdmVycmlkZGVuIjp0cnVlLCJjaXRlcHJvY1RleHQiOiIoUGZsdWcgJiMzODsgV29sdGVycywgMjAwMSkiLCJtYW51YWxPdmVycmlkZVRleHQiOiJQZmx1ZyBhbmQgV29sdGVycywgMjAwMSJ9LCJjaXRhdGlvbkl0ZW1zIjpb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jb250YWluZXItdGl0bGUtc2hvcnQiOiJFdXIgSiBTb2lsIEJpb2w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J9LCJpc1RlbXBvcmFyeSI6ZmFsc2V9XX0="/>
            <w:id w:val="1577013261"/>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3CCA0239" w14:textId="138EFC5C"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Pflug</w:t>
                </w:r>
                <w:proofErr w:type="spellEnd"/>
                <w:r w:rsidRPr="007A3662">
                  <w:rPr>
                    <w:rFonts w:cs="Times New Roman"/>
                    <w:color w:val="000000"/>
                    <w:szCs w:val="22"/>
                  </w:rPr>
                  <w:t xml:space="preserve"> and Wolters, 2001</w:t>
                </w:r>
              </w:p>
            </w:tc>
          </w:sdtContent>
        </w:sdt>
        <w:tc>
          <w:tcPr>
            <w:tcW w:w="992" w:type="dxa"/>
          </w:tcPr>
          <w:p w14:paraId="2CC41781" w14:textId="77777777" w:rsidR="005523BC" w:rsidRPr="000A0441" w:rsidRDefault="005523BC" w:rsidP="00CB3ACF">
            <w:pPr>
              <w:spacing w:line="276" w:lineRule="auto"/>
              <w:rPr>
                <w:rFonts w:cs="Times New Roman"/>
                <w:szCs w:val="22"/>
              </w:rPr>
            </w:pPr>
            <w:r w:rsidRPr="000A0441">
              <w:rPr>
                <w:rFonts w:cs="Times New Roman"/>
                <w:szCs w:val="22"/>
              </w:rPr>
              <w:t>Germany</w:t>
            </w:r>
          </w:p>
        </w:tc>
        <w:tc>
          <w:tcPr>
            <w:tcW w:w="1418" w:type="dxa"/>
            <w:shd w:val="clear" w:color="auto" w:fill="auto"/>
            <w:noWrap/>
            <w:tcMar>
              <w:top w:w="15" w:type="dxa"/>
              <w:left w:w="15" w:type="dxa"/>
              <w:bottom w:w="0" w:type="dxa"/>
              <w:right w:w="15" w:type="dxa"/>
            </w:tcMar>
            <w:hideMark/>
          </w:tcPr>
          <w:p w14:paraId="79C67EAF"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4EF7031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753DC15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
        </w:tc>
        <w:tc>
          <w:tcPr>
            <w:tcW w:w="1560" w:type="dxa"/>
            <w:shd w:val="clear" w:color="auto" w:fill="auto"/>
            <w:noWrap/>
            <w:tcMar>
              <w:top w:w="15" w:type="dxa"/>
              <w:left w:w="15" w:type="dxa"/>
              <w:bottom w:w="0" w:type="dxa"/>
              <w:right w:w="15" w:type="dxa"/>
            </w:tcMar>
            <w:hideMark/>
          </w:tcPr>
          <w:p w14:paraId="5D2F5E2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7D3CE57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243B455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w:t>
            </w:r>
          </w:p>
        </w:tc>
      </w:tr>
      <w:tr w:rsidR="005523BC" w:rsidRPr="000A0441" w14:paraId="052EABA5" w14:textId="77777777" w:rsidTr="00CB3ACF">
        <w:trPr>
          <w:trHeight w:val="627"/>
        </w:trPr>
        <w:sdt>
          <w:sdtPr>
            <w:rPr>
              <w:rFonts w:cs="Times New Roman"/>
              <w:color w:val="000000"/>
              <w:szCs w:val="22"/>
            </w:rPr>
            <w:tag w:val="MENDELEY_CITATION_v3_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"/>
            <w:id w:val="-330372287"/>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7EBC5C86" w14:textId="371D3A58"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Riutta</w:t>
                </w:r>
                <w:proofErr w:type="spellEnd"/>
                <w:r w:rsidRPr="007A3662">
                  <w:rPr>
                    <w:rFonts w:eastAsia="Times New Roman" w:cs="Times New Roman"/>
                    <w:color w:val="000000"/>
                    <w:szCs w:val="22"/>
                  </w:rPr>
                  <w:t xml:space="preserve"> et al., 2012</w:t>
                </w:r>
              </w:p>
            </w:tc>
          </w:sdtContent>
        </w:sdt>
        <w:tc>
          <w:tcPr>
            <w:tcW w:w="992" w:type="dxa"/>
          </w:tcPr>
          <w:p w14:paraId="1B368D06" w14:textId="77777777" w:rsidR="005523BC" w:rsidRPr="000A0441" w:rsidRDefault="005523BC" w:rsidP="00CB3ACF">
            <w:pPr>
              <w:spacing w:line="276" w:lineRule="auto"/>
              <w:rPr>
                <w:rFonts w:cs="Times New Roman"/>
                <w:szCs w:val="22"/>
              </w:rPr>
            </w:pPr>
            <w:r w:rsidRPr="000A0441">
              <w:rPr>
                <w:rFonts w:cs="Times New Roman"/>
                <w:szCs w:val="22"/>
              </w:rPr>
              <w:t>United Kingdom</w:t>
            </w:r>
          </w:p>
        </w:tc>
        <w:tc>
          <w:tcPr>
            <w:tcW w:w="1418" w:type="dxa"/>
            <w:shd w:val="clear" w:color="auto" w:fill="auto"/>
            <w:noWrap/>
            <w:tcMar>
              <w:top w:w="15" w:type="dxa"/>
              <w:left w:w="15" w:type="dxa"/>
              <w:bottom w:w="0" w:type="dxa"/>
              <w:right w:w="15" w:type="dxa"/>
            </w:tcMar>
            <w:hideMark/>
          </w:tcPr>
          <w:p w14:paraId="16CCDAE6"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4BF67A7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BACI; P </w:t>
            </w:r>
          </w:p>
        </w:tc>
        <w:tc>
          <w:tcPr>
            <w:tcW w:w="3260" w:type="dxa"/>
            <w:shd w:val="clear" w:color="auto" w:fill="auto"/>
            <w:noWrap/>
            <w:tcMar>
              <w:top w:w="15" w:type="dxa"/>
              <w:left w:w="15" w:type="dxa"/>
              <w:bottom w:w="0" w:type="dxa"/>
              <w:right w:w="15" w:type="dxa"/>
            </w:tcMar>
            <w:hideMark/>
          </w:tcPr>
          <w:p w14:paraId="49C57AC1"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Diploda</w:t>
            </w:r>
            <w:proofErr w:type="spellEnd"/>
            <w:r w:rsidRPr="000A0441">
              <w:rPr>
                <w:rFonts w:cs="Times New Roman"/>
                <w:color w:val="000000"/>
                <w:szCs w:val="22"/>
              </w:rPr>
              <w:t xml:space="preserve">, </w:t>
            </w:r>
            <w:proofErr w:type="spellStart"/>
            <w:r w:rsidRPr="000A0441">
              <w:rPr>
                <w:rFonts w:cs="Times New Roman"/>
                <w:color w:val="000000"/>
                <w:szCs w:val="22"/>
              </w:rPr>
              <w:t>Oniscidea</w:t>
            </w:r>
            <w:proofErr w:type="spellEnd"/>
          </w:p>
        </w:tc>
        <w:tc>
          <w:tcPr>
            <w:tcW w:w="1560" w:type="dxa"/>
            <w:shd w:val="clear" w:color="auto" w:fill="auto"/>
            <w:noWrap/>
            <w:tcMar>
              <w:top w:w="15" w:type="dxa"/>
              <w:left w:w="15" w:type="dxa"/>
              <w:bottom w:w="0" w:type="dxa"/>
              <w:right w:w="15" w:type="dxa"/>
            </w:tcMar>
            <w:hideMark/>
          </w:tcPr>
          <w:p w14:paraId="38030F30"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686A6C7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55CF1A3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8</w:t>
            </w:r>
          </w:p>
        </w:tc>
      </w:tr>
      <w:tr w:rsidR="005523BC" w:rsidRPr="000A0441" w14:paraId="19729B52" w14:textId="77777777" w:rsidTr="00CB3ACF">
        <w:trPr>
          <w:trHeight w:val="627"/>
        </w:trPr>
        <w:sdt>
          <w:sdtPr>
            <w:rPr>
              <w:rFonts w:cs="Times New Roman"/>
              <w:color w:val="000000"/>
              <w:szCs w:val="22"/>
            </w:rPr>
            <w:tag w:val="MENDELEY_CITATION_v3_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"/>
            <w:id w:val="1907720784"/>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6A7B9ABA" w14:textId="6ABBC569"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Santonja</w:t>
                </w:r>
                <w:proofErr w:type="spellEnd"/>
                <w:r w:rsidRPr="007A3662">
                  <w:rPr>
                    <w:rFonts w:eastAsia="Times New Roman" w:cs="Times New Roman"/>
                    <w:color w:val="000000"/>
                    <w:szCs w:val="22"/>
                  </w:rPr>
                  <w:t xml:space="preserve"> et al., 2017</w:t>
                </w:r>
              </w:p>
            </w:tc>
          </w:sdtContent>
        </w:sdt>
        <w:tc>
          <w:tcPr>
            <w:tcW w:w="992" w:type="dxa"/>
          </w:tcPr>
          <w:p w14:paraId="22EBBDD8" w14:textId="77777777" w:rsidR="005523BC" w:rsidRPr="000A0441" w:rsidRDefault="005523BC" w:rsidP="00CB3ACF">
            <w:pPr>
              <w:spacing w:line="276" w:lineRule="auto"/>
              <w:rPr>
                <w:rFonts w:cs="Times New Roman"/>
                <w:szCs w:val="22"/>
              </w:rPr>
            </w:pPr>
            <w:r w:rsidRPr="000A0441">
              <w:rPr>
                <w:rFonts w:cs="Times New Roman"/>
                <w:szCs w:val="22"/>
              </w:rPr>
              <w:t>France</w:t>
            </w:r>
          </w:p>
        </w:tc>
        <w:tc>
          <w:tcPr>
            <w:tcW w:w="1418" w:type="dxa"/>
            <w:shd w:val="clear" w:color="auto" w:fill="auto"/>
            <w:noWrap/>
            <w:tcMar>
              <w:top w:w="15" w:type="dxa"/>
              <w:left w:w="15" w:type="dxa"/>
              <w:bottom w:w="0" w:type="dxa"/>
              <w:right w:w="15" w:type="dxa"/>
            </w:tcMar>
            <w:hideMark/>
          </w:tcPr>
          <w:p w14:paraId="48DECD01"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266B686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shd w:val="clear" w:color="auto" w:fill="auto"/>
            <w:noWrap/>
            <w:tcMar>
              <w:top w:w="15" w:type="dxa"/>
              <w:left w:w="15" w:type="dxa"/>
              <w:bottom w:w="0" w:type="dxa"/>
              <w:right w:w="15" w:type="dxa"/>
            </w:tcMar>
            <w:hideMark/>
          </w:tcPr>
          <w:p w14:paraId="0191AE89"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Entomobryomorpha</w:t>
            </w:r>
            <w:proofErr w:type="spellEnd"/>
            <w:r w:rsidRPr="000A0441">
              <w:rPr>
                <w:rFonts w:cs="Times New Roman"/>
                <w:color w:val="000000"/>
                <w:szCs w:val="22"/>
              </w:rPr>
              <w:t xml:space="preserve">, </w:t>
            </w:r>
            <w:proofErr w:type="spellStart"/>
            <w:r w:rsidRPr="000A0441">
              <w:rPr>
                <w:rFonts w:cs="Times New Roman"/>
                <w:color w:val="000000"/>
                <w:szCs w:val="22"/>
              </w:rPr>
              <w:t>Mesostigmata</w:t>
            </w:r>
            <w:proofErr w:type="spellEnd"/>
            <w:r w:rsidRPr="000A0441">
              <w:rPr>
                <w:rFonts w:cs="Times New Roman"/>
                <w:color w:val="000000"/>
                <w:szCs w:val="22"/>
              </w:rPr>
              <w:t xml:space="preserve">, </w:t>
            </w:r>
            <w:proofErr w:type="spellStart"/>
            <w:r w:rsidRPr="000A0441">
              <w:rPr>
                <w:rFonts w:cs="Times New Roman"/>
                <w:color w:val="000000"/>
                <w:szCs w:val="22"/>
              </w:rPr>
              <w:t>Neelipleona</w:t>
            </w:r>
            <w:proofErr w:type="spellEnd"/>
            <w:r w:rsidRPr="000A0441">
              <w:rPr>
                <w:rFonts w:cs="Times New Roman"/>
                <w:color w:val="000000"/>
                <w:szCs w:val="22"/>
              </w:rPr>
              <w:t xml:space="preserve">, </w:t>
            </w:r>
            <w:proofErr w:type="spellStart"/>
            <w:r w:rsidRPr="000A0441">
              <w:rPr>
                <w:rFonts w:cs="Times New Roman"/>
                <w:color w:val="000000"/>
                <w:szCs w:val="22"/>
              </w:rPr>
              <w:t>Oribatida</w:t>
            </w:r>
            <w:proofErr w:type="spellEnd"/>
            <w:r w:rsidRPr="000A0441">
              <w:rPr>
                <w:rFonts w:cs="Times New Roman"/>
                <w:color w:val="000000"/>
                <w:szCs w:val="22"/>
              </w:rPr>
              <w:t xml:space="preserve">, </w:t>
            </w:r>
            <w:proofErr w:type="spellStart"/>
            <w:r w:rsidRPr="000A0441">
              <w:rPr>
                <w:rFonts w:cs="Times New Roman"/>
                <w:color w:val="000000"/>
                <w:szCs w:val="22"/>
              </w:rPr>
              <w:t>Poduromorpha</w:t>
            </w:r>
            <w:proofErr w:type="spellEnd"/>
            <w:r w:rsidRPr="000A0441">
              <w:rPr>
                <w:rFonts w:cs="Times New Roman"/>
                <w:color w:val="000000"/>
                <w:szCs w:val="22"/>
              </w:rPr>
              <w:t xml:space="preserve">, </w:t>
            </w:r>
            <w:proofErr w:type="spellStart"/>
            <w:r w:rsidRPr="000A0441">
              <w:rPr>
                <w:rFonts w:cs="Times New Roman"/>
                <w:color w:val="000000"/>
                <w:szCs w:val="22"/>
              </w:rPr>
              <w:t>Prosigmata</w:t>
            </w:r>
            <w:proofErr w:type="spellEnd"/>
            <w:r w:rsidRPr="000A0441">
              <w:rPr>
                <w:rFonts w:cs="Times New Roman"/>
                <w:color w:val="000000"/>
                <w:szCs w:val="22"/>
              </w:rPr>
              <w:t xml:space="preserve">, </w:t>
            </w:r>
            <w:proofErr w:type="spellStart"/>
            <w:r w:rsidRPr="000A0441">
              <w:rPr>
                <w:rFonts w:cs="Times New Roman"/>
                <w:color w:val="000000"/>
                <w:szCs w:val="22"/>
              </w:rPr>
              <w:t>Symphypleona</w:t>
            </w:r>
            <w:proofErr w:type="spellEnd"/>
          </w:p>
        </w:tc>
        <w:tc>
          <w:tcPr>
            <w:tcW w:w="1560" w:type="dxa"/>
            <w:shd w:val="clear" w:color="auto" w:fill="auto"/>
            <w:noWrap/>
            <w:tcMar>
              <w:top w:w="15" w:type="dxa"/>
              <w:left w:w="15" w:type="dxa"/>
              <w:bottom w:w="0" w:type="dxa"/>
              <w:right w:w="15" w:type="dxa"/>
            </w:tcMar>
            <w:hideMark/>
          </w:tcPr>
          <w:p w14:paraId="4CE1733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shd w:val="clear" w:color="auto" w:fill="auto"/>
            <w:noWrap/>
            <w:tcMar>
              <w:top w:w="15" w:type="dxa"/>
              <w:left w:w="15" w:type="dxa"/>
              <w:bottom w:w="0" w:type="dxa"/>
              <w:right w:w="15" w:type="dxa"/>
            </w:tcMar>
            <w:hideMark/>
          </w:tcPr>
          <w:p w14:paraId="000D0C3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0F99C6F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23</w:t>
            </w:r>
          </w:p>
        </w:tc>
      </w:tr>
      <w:tr w:rsidR="005523BC" w:rsidRPr="000A0441" w14:paraId="773F716A" w14:textId="77777777" w:rsidTr="00CB3ACF">
        <w:trPr>
          <w:trHeight w:val="627"/>
        </w:trPr>
        <w:tc>
          <w:tcPr>
            <w:tcW w:w="2552" w:type="dxa"/>
            <w:shd w:val="clear" w:color="auto" w:fill="auto"/>
            <w:noWrap/>
            <w:tcMar>
              <w:top w:w="15" w:type="dxa"/>
              <w:left w:w="15" w:type="dxa"/>
              <w:bottom w:w="0" w:type="dxa"/>
              <w:right w:w="15" w:type="dxa"/>
            </w:tcMar>
            <w:hideMark/>
          </w:tcPr>
          <w:sdt>
            <w:sdtPr>
              <w:rPr>
                <w:rFonts w:cs="Times New Roman"/>
                <w:color w:val="000000"/>
                <w:szCs w:val="22"/>
              </w:rPr>
              <w:tag w:val="MENDELEY_CITATION_v3_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"/>
              <w:id w:val="-909298180"/>
              <w:placeholder>
                <w:docPart w:val="8C10A7D549282E43B9079DAA59A69E79"/>
              </w:placeholder>
            </w:sdtPr>
            <w:sdtContent>
              <w:p w14:paraId="5CBD52A7" w14:textId="6AE53C15"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Sohlenius</w:t>
                </w:r>
                <w:proofErr w:type="spellEnd"/>
                <w:r w:rsidRPr="007A3662">
                  <w:rPr>
                    <w:rFonts w:cs="Times New Roman"/>
                    <w:color w:val="000000"/>
                    <w:szCs w:val="22"/>
                  </w:rPr>
                  <w:t xml:space="preserve"> and </w:t>
                </w:r>
                <w:proofErr w:type="spellStart"/>
                <w:r w:rsidRPr="007A3662">
                  <w:rPr>
                    <w:rFonts w:cs="Times New Roman"/>
                    <w:color w:val="000000"/>
                    <w:szCs w:val="22"/>
                  </w:rPr>
                  <w:t>Wasilewska</w:t>
                </w:r>
                <w:proofErr w:type="spellEnd"/>
                <w:r w:rsidRPr="007A3662">
                  <w:rPr>
                    <w:rFonts w:cs="Times New Roman"/>
                    <w:color w:val="000000"/>
                    <w:szCs w:val="22"/>
                  </w:rPr>
                  <w:t>, 1984</w:t>
                </w:r>
              </w:p>
            </w:sdtContent>
          </w:sdt>
        </w:tc>
        <w:tc>
          <w:tcPr>
            <w:tcW w:w="992" w:type="dxa"/>
          </w:tcPr>
          <w:p w14:paraId="6618AB59" w14:textId="77777777" w:rsidR="005523BC" w:rsidRPr="000A0441" w:rsidRDefault="005523BC" w:rsidP="00CB3ACF">
            <w:pPr>
              <w:spacing w:line="276" w:lineRule="auto"/>
              <w:rPr>
                <w:rFonts w:cs="Times New Roman"/>
                <w:szCs w:val="22"/>
              </w:rPr>
            </w:pPr>
            <w:r w:rsidRPr="000A0441">
              <w:rPr>
                <w:rFonts w:cs="Times New Roman"/>
                <w:szCs w:val="22"/>
              </w:rPr>
              <w:t>Sweden</w:t>
            </w:r>
          </w:p>
        </w:tc>
        <w:tc>
          <w:tcPr>
            <w:tcW w:w="1418" w:type="dxa"/>
            <w:shd w:val="clear" w:color="auto" w:fill="auto"/>
            <w:noWrap/>
            <w:tcMar>
              <w:top w:w="15" w:type="dxa"/>
              <w:left w:w="15" w:type="dxa"/>
              <w:bottom w:w="0" w:type="dxa"/>
              <w:right w:w="15" w:type="dxa"/>
            </w:tcMar>
            <w:hideMark/>
          </w:tcPr>
          <w:p w14:paraId="5B72656C"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4EA9D63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B</w:t>
            </w:r>
          </w:p>
        </w:tc>
        <w:tc>
          <w:tcPr>
            <w:tcW w:w="3260" w:type="dxa"/>
            <w:shd w:val="clear" w:color="auto" w:fill="auto"/>
            <w:noWrap/>
            <w:tcMar>
              <w:top w:w="15" w:type="dxa"/>
              <w:left w:w="15" w:type="dxa"/>
              <w:bottom w:w="0" w:type="dxa"/>
              <w:right w:w="15" w:type="dxa"/>
            </w:tcMar>
            <w:hideMark/>
          </w:tcPr>
          <w:p w14:paraId="648D0BF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shd w:val="clear" w:color="auto" w:fill="auto"/>
            <w:noWrap/>
            <w:tcMar>
              <w:top w:w="15" w:type="dxa"/>
              <w:left w:w="15" w:type="dxa"/>
              <w:bottom w:w="0" w:type="dxa"/>
              <w:right w:w="15" w:type="dxa"/>
            </w:tcMar>
            <w:hideMark/>
          </w:tcPr>
          <w:p w14:paraId="121033A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129B823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Boreal forest</w:t>
            </w:r>
          </w:p>
        </w:tc>
        <w:tc>
          <w:tcPr>
            <w:tcW w:w="1417" w:type="dxa"/>
            <w:shd w:val="clear" w:color="auto" w:fill="auto"/>
            <w:noWrap/>
            <w:tcMar>
              <w:top w:w="15" w:type="dxa"/>
              <w:left w:w="15" w:type="dxa"/>
              <w:bottom w:w="0" w:type="dxa"/>
              <w:right w:w="15" w:type="dxa"/>
            </w:tcMar>
            <w:hideMark/>
          </w:tcPr>
          <w:p w14:paraId="72DF2FF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21</w:t>
            </w:r>
          </w:p>
        </w:tc>
      </w:tr>
      <w:tr w:rsidR="005523BC" w:rsidRPr="000A0441" w14:paraId="3C259BED" w14:textId="77777777" w:rsidTr="00CB3ACF">
        <w:trPr>
          <w:trHeight w:val="627"/>
        </w:trPr>
        <w:sdt>
          <w:sdtPr>
            <w:rPr>
              <w:rFonts w:cs="Times New Roman"/>
              <w:color w:val="000000"/>
              <w:szCs w:val="22"/>
            </w:rPr>
            <w:tag w:val="MENDELEY_CITATION_v3_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"/>
            <w:id w:val="2049408619"/>
            <w:placeholder>
              <w:docPart w:val="8C10A7D549282E43B9079DAA59A69E79"/>
            </w:placeholder>
          </w:sdtPr>
          <w:sdtContent>
            <w:tc>
              <w:tcPr>
                <w:tcW w:w="2552" w:type="dxa"/>
                <w:shd w:val="clear" w:color="auto" w:fill="auto"/>
                <w:noWrap/>
                <w:tcMar>
                  <w:top w:w="15" w:type="dxa"/>
                  <w:left w:w="15" w:type="dxa"/>
                  <w:bottom w:w="0" w:type="dxa"/>
                  <w:right w:w="15" w:type="dxa"/>
                </w:tcMar>
                <w:hideMark/>
              </w:tcPr>
              <w:p w14:paraId="57EEDE53" w14:textId="3959A15F"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Sun et al., 2013</w:t>
                </w:r>
              </w:p>
            </w:tc>
          </w:sdtContent>
        </w:sdt>
        <w:tc>
          <w:tcPr>
            <w:tcW w:w="992" w:type="dxa"/>
          </w:tcPr>
          <w:p w14:paraId="01D408DF" w14:textId="77777777" w:rsidR="005523BC" w:rsidRPr="000A0441" w:rsidRDefault="005523BC" w:rsidP="00CB3ACF">
            <w:pPr>
              <w:spacing w:line="276" w:lineRule="auto"/>
              <w:rPr>
                <w:rFonts w:cs="Times New Roman"/>
                <w:szCs w:val="22"/>
              </w:rPr>
            </w:pPr>
            <w:r w:rsidRPr="000A0441">
              <w:rPr>
                <w:rFonts w:cs="Times New Roman"/>
                <w:szCs w:val="22"/>
              </w:rPr>
              <w:t>China</w:t>
            </w:r>
          </w:p>
        </w:tc>
        <w:tc>
          <w:tcPr>
            <w:tcW w:w="1418" w:type="dxa"/>
            <w:shd w:val="clear" w:color="auto" w:fill="auto"/>
            <w:noWrap/>
            <w:tcMar>
              <w:top w:w="15" w:type="dxa"/>
              <w:left w:w="15" w:type="dxa"/>
              <w:bottom w:w="0" w:type="dxa"/>
              <w:right w:w="15" w:type="dxa"/>
            </w:tcMar>
            <w:hideMark/>
          </w:tcPr>
          <w:p w14:paraId="3E650A02"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shd w:val="clear" w:color="auto" w:fill="auto"/>
            <w:noWrap/>
            <w:tcMar>
              <w:top w:w="15" w:type="dxa"/>
              <w:left w:w="15" w:type="dxa"/>
              <w:bottom w:w="0" w:type="dxa"/>
              <w:right w:w="15" w:type="dxa"/>
            </w:tcMar>
            <w:hideMark/>
          </w:tcPr>
          <w:p w14:paraId="453DD50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shd w:val="clear" w:color="auto" w:fill="auto"/>
            <w:noWrap/>
            <w:tcMar>
              <w:top w:w="15" w:type="dxa"/>
              <w:left w:w="15" w:type="dxa"/>
              <w:bottom w:w="0" w:type="dxa"/>
              <w:right w:w="15" w:type="dxa"/>
            </w:tcMar>
            <w:hideMark/>
          </w:tcPr>
          <w:p w14:paraId="702175E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shd w:val="clear" w:color="auto" w:fill="auto"/>
            <w:noWrap/>
            <w:tcMar>
              <w:top w:w="15" w:type="dxa"/>
              <w:left w:w="15" w:type="dxa"/>
              <w:bottom w:w="0" w:type="dxa"/>
              <w:right w:w="15" w:type="dxa"/>
            </w:tcMar>
            <w:hideMark/>
          </w:tcPr>
          <w:p w14:paraId="4EB435D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shd w:val="clear" w:color="auto" w:fill="auto"/>
            <w:noWrap/>
            <w:tcMar>
              <w:top w:w="15" w:type="dxa"/>
              <w:left w:w="15" w:type="dxa"/>
              <w:bottom w:w="0" w:type="dxa"/>
              <w:right w:w="15" w:type="dxa"/>
            </w:tcMar>
            <w:hideMark/>
          </w:tcPr>
          <w:p w14:paraId="72836CA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shd w:val="clear" w:color="auto" w:fill="auto"/>
            <w:noWrap/>
            <w:tcMar>
              <w:top w:w="15" w:type="dxa"/>
              <w:left w:w="15" w:type="dxa"/>
              <w:bottom w:w="0" w:type="dxa"/>
              <w:right w:w="15" w:type="dxa"/>
            </w:tcMar>
            <w:hideMark/>
          </w:tcPr>
          <w:p w14:paraId="36ECF952"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7</w:t>
            </w:r>
          </w:p>
        </w:tc>
      </w:tr>
      <w:tr w:rsidR="005523BC" w:rsidRPr="000A0441" w14:paraId="7024389C" w14:textId="77777777" w:rsidTr="00CB3ACF">
        <w:trPr>
          <w:trHeight w:val="627"/>
        </w:trPr>
        <w:sdt>
          <w:sdtPr>
            <w:rPr>
              <w:rFonts w:cs="Times New Roman"/>
              <w:color w:val="000000"/>
              <w:szCs w:val="22"/>
            </w:rPr>
            <w:tag w:val="MENDELEY_CITATION_v3_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"/>
            <w:id w:val="-818038136"/>
            <w:placeholder>
              <w:docPart w:val="8C10A7D549282E43B9079DAA59A69E79"/>
            </w:placeholder>
          </w:sdtPr>
          <w:sdtContent>
            <w:tc>
              <w:tcPr>
                <w:tcW w:w="2552" w:type="dxa"/>
                <w:tcBorders>
                  <w:bottom w:val="nil"/>
                </w:tcBorders>
                <w:shd w:val="clear" w:color="auto" w:fill="auto"/>
                <w:noWrap/>
                <w:tcMar>
                  <w:top w:w="15" w:type="dxa"/>
                  <w:left w:w="15" w:type="dxa"/>
                  <w:bottom w:w="0" w:type="dxa"/>
                  <w:right w:w="15" w:type="dxa"/>
                </w:tcMar>
                <w:hideMark/>
              </w:tcPr>
              <w:p w14:paraId="09DBA479" w14:textId="79B9097C"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Sun et al., 2020</w:t>
                </w:r>
              </w:p>
            </w:tc>
          </w:sdtContent>
        </w:sdt>
        <w:tc>
          <w:tcPr>
            <w:tcW w:w="992" w:type="dxa"/>
            <w:tcBorders>
              <w:bottom w:val="nil"/>
            </w:tcBorders>
          </w:tcPr>
          <w:p w14:paraId="4A417379" w14:textId="77777777" w:rsidR="005523BC" w:rsidRPr="000A0441" w:rsidRDefault="005523BC" w:rsidP="00CB3ACF">
            <w:pPr>
              <w:spacing w:line="276" w:lineRule="auto"/>
              <w:rPr>
                <w:rFonts w:cs="Times New Roman"/>
                <w:szCs w:val="22"/>
              </w:rPr>
            </w:pPr>
            <w:r w:rsidRPr="000A0441">
              <w:rPr>
                <w:rFonts w:cs="Times New Roman"/>
                <w:szCs w:val="22"/>
              </w:rPr>
              <w:t>China</w:t>
            </w:r>
          </w:p>
        </w:tc>
        <w:tc>
          <w:tcPr>
            <w:tcW w:w="1418" w:type="dxa"/>
            <w:tcBorders>
              <w:bottom w:val="nil"/>
            </w:tcBorders>
            <w:shd w:val="clear" w:color="auto" w:fill="auto"/>
            <w:noWrap/>
            <w:tcMar>
              <w:top w:w="15" w:type="dxa"/>
              <w:left w:w="15" w:type="dxa"/>
              <w:bottom w:w="0" w:type="dxa"/>
              <w:right w:w="15" w:type="dxa"/>
            </w:tcMar>
            <w:hideMark/>
          </w:tcPr>
          <w:p w14:paraId="4BF7C7AA"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bottom w:val="nil"/>
            </w:tcBorders>
            <w:shd w:val="clear" w:color="auto" w:fill="auto"/>
            <w:noWrap/>
            <w:tcMar>
              <w:top w:w="15" w:type="dxa"/>
              <w:left w:w="15" w:type="dxa"/>
              <w:bottom w:w="0" w:type="dxa"/>
              <w:right w:w="15" w:type="dxa"/>
            </w:tcMar>
            <w:hideMark/>
          </w:tcPr>
          <w:p w14:paraId="7BB3B55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B</w:t>
            </w:r>
          </w:p>
        </w:tc>
        <w:tc>
          <w:tcPr>
            <w:tcW w:w="3260" w:type="dxa"/>
            <w:tcBorders>
              <w:bottom w:val="nil"/>
            </w:tcBorders>
            <w:shd w:val="clear" w:color="auto" w:fill="auto"/>
            <w:noWrap/>
            <w:tcMar>
              <w:top w:w="15" w:type="dxa"/>
              <w:left w:w="15" w:type="dxa"/>
              <w:bottom w:w="0" w:type="dxa"/>
              <w:right w:w="15" w:type="dxa"/>
            </w:tcMar>
            <w:hideMark/>
          </w:tcPr>
          <w:p w14:paraId="3841FDF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tcBorders>
              <w:bottom w:val="nil"/>
            </w:tcBorders>
            <w:shd w:val="clear" w:color="auto" w:fill="auto"/>
            <w:noWrap/>
            <w:tcMar>
              <w:top w:w="15" w:type="dxa"/>
              <w:left w:w="15" w:type="dxa"/>
              <w:bottom w:w="0" w:type="dxa"/>
              <w:right w:w="15" w:type="dxa"/>
            </w:tcMar>
            <w:hideMark/>
          </w:tcPr>
          <w:p w14:paraId="56B7C6E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bottom w:val="nil"/>
            </w:tcBorders>
            <w:shd w:val="clear" w:color="auto" w:fill="auto"/>
            <w:noWrap/>
            <w:tcMar>
              <w:top w:w="15" w:type="dxa"/>
              <w:left w:w="15" w:type="dxa"/>
              <w:bottom w:w="0" w:type="dxa"/>
              <w:right w:w="15" w:type="dxa"/>
            </w:tcMar>
            <w:hideMark/>
          </w:tcPr>
          <w:p w14:paraId="6356D9F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Tropical rainforest</w:t>
            </w:r>
          </w:p>
        </w:tc>
        <w:tc>
          <w:tcPr>
            <w:tcW w:w="1417" w:type="dxa"/>
            <w:tcBorders>
              <w:bottom w:val="nil"/>
            </w:tcBorders>
            <w:shd w:val="clear" w:color="auto" w:fill="auto"/>
            <w:noWrap/>
            <w:tcMar>
              <w:top w:w="15" w:type="dxa"/>
              <w:left w:w="15" w:type="dxa"/>
              <w:bottom w:w="0" w:type="dxa"/>
              <w:right w:w="15" w:type="dxa"/>
            </w:tcMar>
            <w:hideMark/>
          </w:tcPr>
          <w:p w14:paraId="15F4EC9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5</w:t>
            </w:r>
          </w:p>
        </w:tc>
      </w:tr>
      <w:tr w:rsidR="005523BC" w:rsidRPr="000A0441" w14:paraId="694C6C48" w14:textId="77777777" w:rsidTr="00CB3ACF">
        <w:trPr>
          <w:trHeight w:val="627"/>
        </w:trPr>
        <w:sdt>
          <w:sdtPr>
            <w:rPr>
              <w:rFonts w:cs="Times New Roman"/>
              <w:color w:val="000000"/>
              <w:szCs w:val="22"/>
            </w:rPr>
            <w:tag w:val="MENDELEY_CITATION_v3_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"/>
            <w:id w:val="538165477"/>
            <w:placeholder>
              <w:docPart w:val="8C10A7D549282E43B9079DAA59A69E79"/>
            </w:placeholder>
          </w:sdtPr>
          <w:sdtContent>
            <w:tc>
              <w:tcPr>
                <w:tcW w:w="2552" w:type="dxa"/>
                <w:tcBorders>
                  <w:top w:val="nil"/>
                  <w:bottom w:val="nil"/>
                </w:tcBorders>
                <w:shd w:val="clear" w:color="auto" w:fill="auto"/>
                <w:noWrap/>
                <w:tcMar>
                  <w:top w:w="15" w:type="dxa"/>
                  <w:left w:w="15" w:type="dxa"/>
                  <w:bottom w:w="0" w:type="dxa"/>
                  <w:right w:w="15" w:type="dxa"/>
                </w:tcMar>
                <w:hideMark/>
              </w:tcPr>
              <w:p w14:paraId="389CB2E1" w14:textId="60DBA7F8"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Taylor et al., 2004</w:t>
                </w:r>
              </w:p>
            </w:tc>
          </w:sdtContent>
        </w:sdt>
        <w:tc>
          <w:tcPr>
            <w:tcW w:w="992" w:type="dxa"/>
            <w:tcBorders>
              <w:top w:val="nil"/>
              <w:bottom w:val="nil"/>
            </w:tcBorders>
          </w:tcPr>
          <w:p w14:paraId="6E874577" w14:textId="77777777" w:rsidR="005523BC" w:rsidRPr="000A0441" w:rsidRDefault="005523BC" w:rsidP="00CB3ACF">
            <w:pPr>
              <w:spacing w:line="276" w:lineRule="auto"/>
              <w:rPr>
                <w:rFonts w:cs="Times New Roman"/>
                <w:szCs w:val="22"/>
              </w:rPr>
            </w:pPr>
            <w:r w:rsidRPr="000A0441">
              <w:rPr>
                <w:rFonts w:cs="Times New Roman"/>
                <w:szCs w:val="22"/>
              </w:rPr>
              <w:t>Germany</w:t>
            </w:r>
          </w:p>
        </w:tc>
        <w:tc>
          <w:tcPr>
            <w:tcW w:w="1418" w:type="dxa"/>
            <w:tcBorders>
              <w:top w:val="nil"/>
              <w:bottom w:val="nil"/>
            </w:tcBorders>
            <w:shd w:val="clear" w:color="auto" w:fill="auto"/>
            <w:noWrap/>
            <w:tcMar>
              <w:top w:w="15" w:type="dxa"/>
              <w:left w:w="15" w:type="dxa"/>
              <w:bottom w:w="0" w:type="dxa"/>
              <w:right w:w="15" w:type="dxa"/>
            </w:tcMar>
            <w:hideMark/>
          </w:tcPr>
          <w:p w14:paraId="5680DD5E"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nil"/>
              <w:bottom w:val="nil"/>
            </w:tcBorders>
            <w:shd w:val="clear" w:color="auto" w:fill="auto"/>
            <w:noWrap/>
            <w:tcMar>
              <w:top w:w="15" w:type="dxa"/>
              <w:left w:w="15" w:type="dxa"/>
              <w:bottom w:w="0" w:type="dxa"/>
              <w:right w:w="15" w:type="dxa"/>
            </w:tcMar>
            <w:hideMark/>
          </w:tcPr>
          <w:p w14:paraId="28B931C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tcBorders>
              <w:top w:val="nil"/>
              <w:bottom w:val="nil"/>
            </w:tcBorders>
            <w:shd w:val="clear" w:color="auto" w:fill="auto"/>
            <w:noWrap/>
            <w:tcMar>
              <w:top w:w="15" w:type="dxa"/>
              <w:left w:w="15" w:type="dxa"/>
              <w:bottom w:w="0" w:type="dxa"/>
              <w:right w:w="15" w:type="dxa"/>
            </w:tcMar>
            <w:hideMark/>
          </w:tcPr>
          <w:p w14:paraId="63B81FF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tcBorders>
              <w:top w:val="nil"/>
              <w:bottom w:val="nil"/>
            </w:tcBorders>
            <w:shd w:val="clear" w:color="auto" w:fill="auto"/>
            <w:noWrap/>
            <w:tcMar>
              <w:top w:w="15" w:type="dxa"/>
              <w:left w:w="15" w:type="dxa"/>
              <w:bottom w:w="0" w:type="dxa"/>
              <w:right w:w="15" w:type="dxa"/>
            </w:tcMar>
            <w:hideMark/>
          </w:tcPr>
          <w:p w14:paraId="29B05F0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nil"/>
              <w:bottom w:val="nil"/>
            </w:tcBorders>
            <w:shd w:val="clear" w:color="auto" w:fill="auto"/>
            <w:noWrap/>
            <w:tcMar>
              <w:top w:w="15" w:type="dxa"/>
              <w:left w:w="15" w:type="dxa"/>
              <w:bottom w:w="0" w:type="dxa"/>
              <w:right w:w="15" w:type="dxa"/>
            </w:tcMar>
            <w:hideMark/>
          </w:tcPr>
          <w:p w14:paraId="6E39ED1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bottom w:val="nil"/>
            </w:tcBorders>
            <w:shd w:val="clear" w:color="auto" w:fill="auto"/>
            <w:noWrap/>
            <w:tcMar>
              <w:top w:w="15" w:type="dxa"/>
              <w:left w:w="15" w:type="dxa"/>
              <w:bottom w:w="0" w:type="dxa"/>
              <w:right w:w="15" w:type="dxa"/>
            </w:tcMar>
            <w:hideMark/>
          </w:tcPr>
          <w:p w14:paraId="3F48DCD3"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3</w:t>
            </w:r>
          </w:p>
        </w:tc>
      </w:tr>
      <w:tr w:rsidR="005523BC" w:rsidRPr="000A0441" w14:paraId="434B47B8" w14:textId="77777777" w:rsidTr="00CB3ACF">
        <w:trPr>
          <w:trHeight w:val="627"/>
        </w:trPr>
        <w:sdt>
          <w:sdtPr>
            <w:rPr>
              <w:rFonts w:cs="Times New Roman"/>
              <w:color w:val="000000"/>
              <w:szCs w:val="22"/>
            </w:rPr>
            <w:tag w:val="MENDELEY_CITATION_v3_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"/>
            <w:id w:val="759499552"/>
            <w:placeholder>
              <w:docPart w:val="8C10A7D549282E43B9079DAA59A69E79"/>
            </w:placeholder>
          </w:sdtPr>
          <w:sdtContent>
            <w:tc>
              <w:tcPr>
                <w:tcW w:w="2552" w:type="dxa"/>
                <w:tcBorders>
                  <w:top w:val="nil"/>
                </w:tcBorders>
                <w:shd w:val="clear" w:color="auto" w:fill="auto"/>
                <w:noWrap/>
                <w:tcMar>
                  <w:top w:w="15" w:type="dxa"/>
                  <w:left w:w="15" w:type="dxa"/>
                  <w:bottom w:w="0" w:type="dxa"/>
                  <w:right w:w="15" w:type="dxa"/>
                </w:tcMar>
                <w:hideMark/>
              </w:tcPr>
              <w:p w14:paraId="33E2F9FF" w14:textId="44CA057D" w:rsidR="005523BC" w:rsidRPr="000A0441" w:rsidRDefault="007A3662" w:rsidP="00CB3ACF">
                <w:pPr>
                  <w:spacing w:line="276" w:lineRule="auto"/>
                  <w:rPr>
                    <w:rFonts w:cs="Times New Roman"/>
                    <w:color w:val="000000"/>
                    <w:szCs w:val="22"/>
                  </w:rPr>
                </w:pPr>
                <w:proofErr w:type="spellStart"/>
                <w:r w:rsidRPr="007A3662">
                  <w:rPr>
                    <w:rFonts w:eastAsia="Times New Roman" w:cs="Times New Roman"/>
                    <w:color w:val="000000"/>
                    <w:szCs w:val="22"/>
                  </w:rPr>
                  <w:t>Tsiafouli</w:t>
                </w:r>
                <w:proofErr w:type="spellEnd"/>
                <w:r w:rsidRPr="007A3662">
                  <w:rPr>
                    <w:rFonts w:eastAsia="Times New Roman" w:cs="Times New Roman"/>
                    <w:color w:val="000000"/>
                    <w:szCs w:val="22"/>
                  </w:rPr>
                  <w:t xml:space="preserve"> et al., 2005</w:t>
                </w:r>
              </w:p>
            </w:tc>
          </w:sdtContent>
        </w:sdt>
        <w:tc>
          <w:tcPr>
            <w:tcW w:w="992" w:type="dxa"/>
            <w:tcBorders>
              <w:top w:val="nil"/>
            </w:tcBorders>
          </w:tcPr>
          <w:p w14:paraId="259D7E6F" w14:textId="77777777" w:rsidR="005523BC" w:rsidRPr="000A0441" w:rsidRDefault="005523BC" w:rsidP="00CB3ACF">
            <w:pPr>
              <w:spacing w:line="276" w:lineRule="auto"/>
              <w:rPr>
                <w:rFonts w:cs="Times New Roman"/>
                <w:szCs w:val="22"/>
              </w:rPr>
            </w:pPr>
            <w:r w:rsidRPr="000A0441">
              <w:rPr>
                <w:rFonts w:cs="Times New Roman"/>
                <w:szCs w:val="22"/>
              </w:rPr>
              <w:t>Greece</w:t>
            </w:r>
          </w:p>
        </w:tc>
        <w:tc>
          <w:tcPr>
            <w:tcW w:w="1418" w:type="dxa"/>
            <w:tcBorders>
              <w:top w:val="nil"/>
            </w:tcBorders>
            <w:shd w:val="clear" w:color="auto" w:fill="auto"/>
            <w:noWrap/>
            <w:tcMar>
              <w:top w:w="15" w:type="dxa"/>
              <w:left w:w="15" w:type="dxa"/>
              <w:bottom w:w="0" w:type="dxa"/>
              <w:right w:w="15" w:type="dxa"/>
            </w:tcMar>
            <w:hideMark/>
          </w:tcPr>
          <w:p w14:paraId="26083727"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 +</w:t>
            </w:r>
          </w:p>
        </w:tc>
        <w:tc>
          <w:tcPr>
            <w:tcW w:w="1417" w:type="dxa"/>
            <w:tcBorders>
              <w:top w:val="nil"/>
            </w:tcBorders>
            <w:shd w:val="clear" w:color="auto" w:fill="auto"/>
            <w:noWrap/>
            <w:tcMar>
              <w:top w:w="15" w:type="dxa"/>
              <w:left w:w="15" w:type="dxa"/>
              <w:bottom w:w="0" w:type="dxa"/>
              <w:right w:w="15" w:type="dxa"/>
            </w:tcMar>
            <w:hideMark/>
          </w:tcPr>
          <w:p w14:paraId="243889F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tcBorders>
              <w:top w:val="nil"/>
            </w:tcBorders>
            <w:shd w:val="clear" w:color="auto" w:fill="auto"/>
            <w:noWrap/>
            <w:tcMar>
              <w:top w:w="15" w:type="dxa"/>
              <w:left w:w="15" w:type="dxa"/>
              <w:bottom w:w="0" w:type="dxa"/>
              <w:right w:w="15" w:type="dxa"/>
            </w:tcMar>
            <w:hideMark/>
          </w:tcPr>
          <w:p w14:paraId="2810B3E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Collembola, </w:t>
            </w:r>
            <w:proofErr w:type="spellStart"/>
            <w:r w:rsidRPr="000A0441">
              <w:rPr>
                <w:rFonts w:cs="Times New Roman"/>
                <w:color w:val="000000"/>
                <w:szCs w:val="22"/>
              </w:rPr>
              <w:t>Oribatida</w:t>
            </w:r>
            <w:proofErr w:type="spellEnd"/>
          </w:p>
        </w:tc>
        <w:tc>
          <w:tcPr>
            <w:tcW w:w="1560" w:type="dxa"/>
            <w:tcBorders>
              <w:top w:val="nil"/>
            </w:tcBorders>
            <w:shd w:val="clear" w:color="auto" w:fill="auto"/>
            <w:noWrap/>
            <w:tcMar>
              <w:top w:w="15" w:type="dxa"/>
              <w:left w:w="15" w:type="dxa"/>
              <w:bottom w:w="0" w:type="dxa"/>
              <w:right w:w="15" w:type="dxa"/>
            </w:tcMar>
            <w:hideMark/>
          </w:tcPr>
          <w:p w14:paraId="23D3489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tcBorders>
              <w:top w:val="nil"/>
            </w:tcBorders>
            <w:shd w:val="clear" w:color="auto" w:fill="auto"/>
            <w:noWrap/>
            <w:tcMar>
              <w:top w:w="15" w:type="dxa"/>
              <w:left w:w="15" w:type="dxa"/>
              <w:bottom w:w="0" w:type="dxa"/>
              <w:right w:w="15" w:type="dxa"/>
            </w:tcMar>
            <w:hideMark/>
          </w:tcPr>
          <w:p w14:paraId="7B958DBE"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tcBorders>
            <w:shd w:val="clear" w:color="auto" w:fill="auto"/>
            <w:noWrap/>
            <w:tcMar>
              <w:top w:w="15" w:type="dxa"/>
              <w:left w:w="15" w:type="dxa"/>
              <w:bottom w:w="0" w:type="dxa"/>
              <w:right w:w="15" w:type="dxa"/>
            </w:tcMar>
            <w:hideMark/>
          </w:tcPr>
          <w:p w14:paraId="336BA2A4"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24</w:t>
            </w:r>
          </w:p>
        </w:tc>
      </w:tr>
      <w:tr w:rsidR="005523BC" w:rsidRPr="000A0441" w14:paraId="408FEDD3" w14:textId="77777777" w:rsidTr="00CB3ACF">
        <w:trPr>
          <w:trHeight w:val="627"/>
        </w:trPr>
        <w:sdt>
          <w:sdtPr>
            <w:rPr>
              <w:rFonts w:cs="Times New Roman"/>
              <w:color w:val="000000"/>
              <w:szCs w:val="22"/>
            </w:rPr>
            <w:tag w:val="MENDELEY_CITATION_v3_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"/>
            <w:id w:val="-1739015050"/>
            <w:placeholder>
              <w:docPart w:val="8C10A7D549282E43B9079DAA59A69E79"/>
            </w:placeholder>
          </w:sdtPr>
          <w:sdtContent>
            <w:tc>
              <w:tcPr>
                <w:tcW w:w="2552" w:type="dxa"/>
                <w:tcBorders>
                  <w:top w:val="nil"/>
                </w:tcBorders>
                <w:shd w:val="clear" w:color="auto" w:fill="auto"/>
                <w:noWrap/>
                <w:tcMar>
                  <w:top w:w="15" w:type="dxa"/>
                  <w:left w:w="15" w:type="dxa"/>
                  <w:bottom w:w="0" w:type="dxa"/>
                  <w:right w:w="15" w:type="dxa"/>
                </w:tcMar>
                <w:hideMark/>
              </w:tcPr>
              <w:p w14:paraId="3A0B2507" w14:textId="1ED0631E" w:rsidR="005523BC" w:rsidRPr="000A0441" w:rsidRDefault="007A3662" w:rsidP="00CB3ACF">
                <w:pPr>
                  <w:spacing w:line="276" w:lineRule="auto"/>
                  <w:rPr>
                    <w:rFonts w:cs="Times New Roman"/>
                    <w:color w:val="000000"/>
                    <w:szCs w:val="22"/>
                  </w:rPr>
                </w:pPr>
                <w:proofErr w:type="spellStart"/>
                <w:r w:rsidRPr="007A3662">
                  <w:rPr>
                    <w:rFonts w:cs="Times New Roman"/>
                    <w:color w:val="000000"/>
                    <w:szCs w:val="22"/>
                  </w:rPr>
                  <w:t>Tsiafouli</w:t>
                </w:r>
                <w:proofErr w:type="spellEnd"/>
                <w:r w:rsidRPr="007A3662">
                  <w:rPr>
                    <w:rFonts w:cs="Times New Roman"/>
                    <w:color w:val="000000"/>
                    <w:szCs w:val="22"/>
                  </w:rPr>
                  <w:t xml:space="preserve">, </w:t>
                </w:r>
                <w:proofErr w:type="spellStart"/>
                <w:r w:rsidRPr="007A3662">
                  <w:rPr>
                    <w:rFonts w:cs="Times New Roman"/>
                    <w:color w:val="000000"/>
                    <w:szCs w:val="22"/>
                  </w:rPr>
                  <w:t>Monokrousos</w:t>
                </w:r>
                <w:proofErr w:type="spellEnd"/>
                <w:r w:rsidRPr="007A3662">
                  <w:rPr>
                    <w:rFonts w:cs="Times New Roman"/>
                    <w:color w:val="000000"/>
                    <w:szCs w:val="22"/>
                  </w:rPr>
                  <w:t xml:space="preserve"> and </w:t>
                </w:r>
                <w:proofErr w:type="spellStart"/>
                <w:r w:rsidRPr="007A3662">
                  <w:rPr>
                    <w:rFonts w:cs="Times New Roman"/>
                    <w:color w:val="000000"/>
                    <w:szCs w:val="22"/>
                  </w:rPr>
                  <w:t>Sgardelis</w:t>
                </w:r>
                <w:proofErr w:type="spellEnd"/>
                <w:r w:rsidRPr="007A3662">
                  <w:rPr>
                    <w:rFonts w:cs="Times New Roman"/>
                    <w:color w:val="000000"/>
                    <w:szCs w:val="22"/>
                  </w:rPr>
                  <w:t>, 2018</w:t>
                </w:r>
              </w:p>
            </w:tc>
          </w:sdtContent>
        </w:sdt>
        <w:tc>
          <w:tcPr>
            <w:tcW w:w="992" w:type="dxa"/>
            <w:tcBorders>
              <w:top w:val="nil"/>
            </w:tcBorders>
          </w:tcPr>
          <w:p w14:paraId="58984672" w14:textId="77777777" w:rsidR="005523BC" w:rsidRPr="000A0441" w:rsidRDefault="005523BC" w:rsidP="00CB3ACF">
            <w:pPr>
              <w:spacing w:line="276" w:lineRule="auto"/>
              <w:rPr>
                <w:rFonts w:cs="Times New Roman"/>
                <w:szCs w:val="22"/>
              </w:rPr>
            </w:pPr>
            <w:r w:rsidRPr="000A0441">
              <w:rPr>
                <w:rFonts w:cs="Times New Roman"/>
                <w:szCs w:val="22"/>
              </w:rPr>
              <w:t>Greece</w:t>
            </w:r>
          </w:p>
        </w:tc>
        <w:tc>
          <w:tcPr>
            <w:tcW w:w="1418" w:type="dxa"/>
            <w:tcBorders>
              <w:top w:val="nil"/>
            </w:tcBorders>
            <w:shd w:val="clear" w:color="auto" w:fill="auto"/>
            <w:noWrap/>
            <w:tcMar>
              <w:top w:w="15" w:type="dxa"/>
              <w:left w:w="15" w:type="dxa"/>
              <w:bottom w:w="0" w:type="dxa"/>
              <w:right w:w="15" w:type="dxa"/>
            </w:tcMar>
            <w:hideMark/>
          </w:tcPr>
          <w:p w14:paraId="64D37980"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nil"/>
            </w:tcBorders>
            <w:shd w:val="clear" w:color="auto" w:fill="auto"/>
            <w:noWrap/>
            <w:tcMar>
              <w:top w:w="15" w:type="dxa"/>
              <w:left w:w="15" w:type="dxa"/>
              <w:bottom w:w="0" w:type="dxa"/>
              <w:right w:w="15" w:type="dxa"/>
            </w:tcMar>
            <w:hideMark/>
          </w:tcPr>
          <w:p w14:paraId="1FE9078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tcBorders>
              <w:top w:val="nil"/>
            </w:tcBorders>
            <w:shd w:val="clear" w:color="auto" w:fill="auto"/>
            <w:noWrap/>
            <w:tcMar>
              <w:top w:w="15" w:type="dxa"/>
              <w:left w:w="15" w:type="dxa"/>
              <w:bottom w:w="0" w:type="dxa"/>
              <w:right w:w="15" w:type="dxa"/>
            </w:tcMar>
            <w:hideMark/>
          </w:tcPr>
          <w:p w14:paraId="49D2B2B0"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Acari</w:t>
            </w:r>
            <w:proofErr w:type="spellEnd"/>
            <w:r w:rsidRPr="000A0441">
              <w:rPr>
                <w:rFonts w:cs="Times New Roman"/>
                <w:color w:val="000000"/>
                <w:szCs w:val="22"/>
              </w:rPr>
              <w:t>, Collembola</w:t>
            </w:r>
          </w:p>
        </w:tc>
        <w:tc>
          <w:tcPr>
            <w:tcW w:w="1560" w:type="dxa"/>
            <w:tcBorders>
              <w:top w:val="nil"/>
            </w:tcBorders>
            <w:shd w:val="clear" w:color="auto" w:fill="auto"/>
            <w:noWrap/>
            <w:tcMar>
              <w:top w:w="15" w:type="dxa"/>
              <w:left w:w="15" w:type="dxa"/>
              <w:bottom w:w="0" w:type="dxa"/>
              <w:right w:w="15" w:type="dxa"/>
            </w:tcMar>
            <w:hideMark/>
          </w:tcPr>
          <w:p w14:paraId="331DF250"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nil"/>
            </w:tcBorders>
            <w:shd w:val="clear" w:color="auto" w:fill="auto"/>
            <w:noWrap/>
            <w:tcMar>
              <w:top w:w="15" w:type="dxa"/>
              <w:left w:w="15" w:type="dxa"/>
              <w:bottom w:w="0" w:type="dxa"/>
              <w:right w:w="15" w:type="dxa"/>
            </w:tcMar>
            <w:hideMark/>
          </w:tcPr>
          <w:p w14:paraId="1EE5C1E1"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tcBorders>
            <w:shd w:val="clear" w:color="auto" w:fill="auto"/>
            <w:noWrap/>
            <w:tcMar>
              <w:top w:w="15" w:type="dxa"/>
              <w:left w:w="15" w:type="dxa"/>
              <w:bottom w:w="0" w:type="dxa"/>
              <w:right w:w="15" w:type="dxa"/>
            </w:tcMar>
            <w:hideMark/>
          </w:tcPr>
          <w:p w14:paraId="6F4B8DE8"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4</w:t>
            </w:r>
          </w:p>
        </w:tc>
      </w:tr>
      <w:tr w:rsidR="005523BC" w:rsidRPr="000A0441" w14:paraId="2F887F99" w14:textId="77777777" w:rsidTr="00CB3ACF">
        <w:trPr>
          <w:trHeight w:val="627"/>
        </w:trPr>
        <w:sdt>
          <w:sdtPr>
            <w:rPr>
              <w:rFonts w:cs="Times New Roman"/>
              <w:color w:val="000000"/>
              <w:szCs w:val="22"/>
            </w:rPr>
            <w:tag w:val="MENDELEY_CITATION_v3_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"/>
            <w:id w:val="423391077"/>
            <w:placeholder>
              <w:docPart w:val="8C10A7D549282E43B9079DAA59A69E79"/>
            </w:placeholder>
          </w:sdtPr>
          <w:sdtContent>
            <w:tc>
              <w:tcPr>
                <w:tcW w:w="2552" w:type="dxa"/>
                <w:tcBorders>
                  <w:top w:val="nil"/>
                </w:tcBorders>
                <w:shd w:val="clear" w:color="auto" w:fill="auto"/>
                <w:noWrap/>
                <w:tcMar>
                  <w:top w:w="15" w:type="dxa"/>
                  <w:left w:w="15" w:type="dxa"/>
                  <w:bottom w:w="0" w:type="dxa"/>
                  <w:right w:w="15" w:type="dxa"/>
                </w:tcMar>
                <w:hideMark/>
              </w:tcPr>
              <w:p w14:paraId="6CA38AE5" w14:textId="625B4EED"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Wang et al., 2021</w:t>
                </w:r>
              </w:p>
            </w:tc>
          </w:sdtContent>
        </w:sdt>
        <w:tc>
          <w:tcPr>
            <w:tcW w:w="992" w:type="dxa"/>
            <w:tcBorders>
              <w:top w:val="nil"/>
            </w:tcBorders>
          </w:tcPr>
          <w:p w14:paraId="59146BD3" w14:textId="77777777" w:rsidR="005523BC" w:rsidRPr="000A0441" w:rsidRDefault="005523BC" w:rsidP="00CB3ACF">
            <w:pPr>
              <w:spacing w:line="276" w:lineRule="auto"/>
              <w:rPr>
                <w:rFonts w:cs="Times New Roman"/>
                <w:szCs w:val="22"/>
              </w:rPr>
            </w:pPr>
            <w:r w:rsidRPr="000A0441">
              <w:rPr>
                <w:rFonts w:cs="Times New Roman"/>
                <w:szCs w:val="22"/>
              </w:rPr>
              <w:t>China</w:t>
            </w:r>
          </w:p>
        </w:tc>
        <w:tc>
          <w:tcPr>
            <w:tcW w:w="1418" w:type="dxa"/>
            <w:tcBorders>
              <w:top w:val="nil"/>
            </w:tcBorders>
            <w:shd w:val="clear" w:color="auto" w:fill="auto"/>
            <w:noWrap/>
            <w:tcMar>
              <w:top w:w="15" w:type="dxa"/>
              <w:left w:w="15" w:type="dxa"/>
              <w:bottom w:w="0" w:type="dxa"/>
              <w:right w:w="15" w:type="dxa"/>
            </w:tcMar>
            <w:hideMark/>
          </w:tcPr>
          <w:p w14:paraId="7F796892"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nil"/>
            </w:tcBorders>
            <w:shd w:val="clear" w:color="auto" w:fill="auto"/>
            <w:noWrap/>
            <w:tcMar>
              <w:top w:w="15" w:type="dxa"/>
              <w:left w:w="15" w:type="dxa"/>
              <w:bottom w:w="0" w:type="dxa"/>
              <w:right w:w="15" w:type="dxa"/>
            </w:tcMar>
            <w:hideMark/>
          </w:tcPr>
          <w:p w14:paraId="6FADB0F5"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 R</w:t>
            </w:r>
          </w:p>
        </w:tc>
        <w:tc>
          <w:tcPr>
            <w:tcW w:w="3260" w:type="dxa"/>
            <w:tcBorders>
              <w:top w:val="nil"/>
            </w:tcBorders>
            <w:shd w:val="clear" w:color="auto" w:fill="auto"/>
            <w:noWrap/>
            <w:tcMar>
              <w:top w:w="15" w:type="dxa"/>
              <w:left w:w="15" w:type="dxa"/>
              <w:bottom w:w="0" w:type="dxa"/>
              <w:right w:w="15" w:type="dxa"/>
            </w:tcMar>
            <w:hideMark/>
          </w:tcPr>
          <w:p w14:paraId="756A940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Nematoda</w:t>
            </w:r>
          </w:p>
        </w:tc>
        <w:tc>
          <w:tcPr>
            <w:tcW w:w="1560" w:type="dxa"/>
            <w:tcBorders>
              <w:top w:val="nil"/>
            </w:tcBorders>
            <w:shd w:val="clear" w:color="auto" w:fill="auto"/>
            <w:noWrap/>
            <w:tcMar>
              <w:top w:w="15" w:type="dxa"/>
              <w:left w:w="15" w:type="dxa"/>
              <w:bottom w:w="0" w:type="dxa"/>
              <w:right w:w="15" w:type="dxa"/>
            </w:tcMar>
            <w:hideMark/>
          </w:tcPr>
          <w:p w14:paraId="14BD8F1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 xml:space="preserve">Abundance, Diversity </w:t>
            </w:r>
          </w:p>
        </w:tc>
        <w:tc>
          <w:tcPr>
            <w:tcW w:w="1701" w:type="dxa"/>
            <w:tcBorders>
              <w:top w:val="nil"/>
            </w:tcBorders>
            <w:shd w:val="clear" w:color="auto" w:fill="auto"/>
            <w:noWrap/>
            <w:tcMar>
              <w:top w:w="15" w:type="dxa"/>
              <w:left w:w="15" w:type="dxa"/>
              <w:bottom w:w="0" w:type="dxa"/>
              <w:right w:w="15" w:type="dxa"/>
            </w:tcMar>
            <w:hideMark/>
          </w:tcPr>
          <w:p w14:paraId="4727F26C"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tcBorders>
            <w:shd w:val="clear" w:color="auto" w:fill="auto"/>
            <w:noWrap/>
            <w:tcMar>
              <w:top w:w="15" w:type="dxa"/>
              <w:left w:w="15" w:type="dxa"/>
              <w:bottom w:w="0" w:type="dxa"/>
              <w:right w:w="15" w:type="dxa"/>
            </w:tcMar>
            <w:hideMark/>
          </w:tcPr>
          <w:p w14:paraId="628BFD7D"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5</w:t>
            </w:r>
          </w:p>
        </w:tc>
      </w:tr>
      <w:tr w:rsidR="005523BC" w:rsidRPr="000A0441" w14:paraId="50F41A39" w14:textId="77777777" w:rsidTr="00CB3ACF">
        <w:trPr>
          <w:trHeight w:val="627"/>
        </w:trPr>
        <w:sdt>
          <w:sdtPr>
            <w:rPr>
              <w:rFonts w:cs="Times New Roman"/>
              <w:color w:val="000000"/>
              <w:szCs w:val="22"/>
            </w:rPr>
            <w:tag w:val="MENDELEY_CITATION_v3_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"/>
            <w:id w:val="1402098989"/>
            <w:placeholder>
              <w:docPart w:val="8C10A7D549282E43B9079DAA59A69E79"/>
            </w:placeholder>
          </w:sdtPr>
          <w:sdtContent>
            <w:tc>
              <w:tcPr>
                <w:tcW w:w="2552" w:type="dxa"/>
                <w:tcBorders>
                  <w:top w:val="nil"/>
                </w:tcBorders>
                <w:shd w:val="clear" w:color="auto" w:fill="auto"/>
                <w:noWrap/>
                <w:tcMar>
                  <w:top w:w="15" w:type="dxa"/>
                  <w:left w:w="15" w:type="dxa"/>
                  <w:bottom w:w="0" w:type="dxa"/>
                  <w:right w:w="15" w:type="dxa"/>
                </w:tcMar>
                <w:hideMark/>
              </w:tcPr>
              <w:p w14:paraId="2293EC99" w14:textId="41182EDC" w:rsidR="005523BC" w:rsidRPr="000A0441" w:rsidRDefault="007A3662" w:rsidP="00CB3ACF">
                <w:pPr>
                  <w:spacing w:line="276" w:lineRule="auto"/>
                  <w:rPr>
                    <w:rFonts w:cs="Times New Roman"/>
                    <w:color w:val="000000"/>
                    <w:szCs w:val="22"/>
                  </w:rPr>
                </w:pPr>
                <w:r w:rsidRPr="007A3662">
                  <w:rPr>
                    <w:rFonts w:eastAsia="Times New Roman" w:cs="Times New Roman"/>
                    <w:color w:val="000000"/>
                    <w:szCs w:val="22"/>
                  </w:rPr>
                  <w:t>Williams et al., 2014</w:t>
                </w:r>
              </w:p>
            </w:tc>
          </w:sdtContent>
        </w:sdt>
        <w:tc>
          <w:tcPr>
            <w:tcW w:w="992" w:type="dxa"/>
            <w:tcBorders>
              <w:top w:val="nil"/>
            </w:tcBorders>
          </w:tcPr>
          <w:p w14:paraId="1FE85F28" w14:textId="77777777" w:rsidR="005523BC" w:rsidRPr="000A0441" w:rsidRDefault="005523BC" w:rsidP="00CB3ACF">
            <w:pPr>
              <w:spacing w:line="276" w:lineRule="auto"/>
              <w:rPr>
                <w:rFonts w:cs="Times New Roman"/>
                <w:szCs w:val="22"/>
              </w:rPr>
            </w:pPr>
            <w:r w:rsidRPr="000A0441">
              <w:rPr>
                <w:rFonts w:cs="Times New Roman"/>
                <w:szCs w:val="22"/>
              </w:rPr>
              <w:t>USA</w:t>
            </w:r>
          </w:p>
        </w:tc>
        <w:tc>
          <w:tcPr>
            <w:tcW w:w="1418" w:type="dxa"/>
            <w:tcBorders>
              <w:top w:val="nil"/>
            </w:tcBorders>
            <w:shd w:val="clear" w:color="auto" w:fill="auto"/>
            <w:noWrap/>
            <w:tcMar>
              <w:top w:w="15" w:type="dxa"/>
              <w:left w:w="15" w:type="dxa"/>
              <w:bottom w:w="0" w:type="dxa"/>
              <w:right w:w="15" w:type="dxa"/>
            </w:tcMar>
            <w:hideMark/>
          </w:tcPr>
          <w:p w14:paraId="30975680"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 +</w:t>
            </w:r>
          </w:p>
        </w:tc>
        <w:tc>
          <w:tcPr>
            <w:tcW w:w="1417" w:type="dxa"/>
            <w:tcBorders>
              <w:top w:val="nil"/>
            </w:tcBorders>
            <w:shd w:val="clear" w:color="auto" w:fill="auto"/>
            <w:noWrap/>
            <w:tcMar>
              <w:top w:w="15" w:type="dxa"/>
              <w:left w:w="15" w:type="dxa"/>
              <w:bottom w:w="0" w:type="dxa"/>
              <w:right w:w="15" w:type="dxa"/>
            </w:tcMar>
            <w:hideMark/>
          </w:tcPr>
          <w:p w14:paraId="38DE459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CI</w:t>
            </w:r>
          </w:p>
        </w:tc>
        <w:tc>
          <w:tcPr>
            <w:tcW w:w="3260" w:type="dxa"/>
            <w:tcBorders>
              <w:top w:val="nil"/>
            </w:tcBorders>
            <w:shd w:val="clear" w:color="auto" w:fill="auto"/>
            <w:noWrap/>
            <w:tcMar>
              <w:top w:w="15" w:type="dxa"/>
              <w:left w:w="15" w:type="dxa"/>
              <w:bottom w:w="0" w:type="dxa"/>
              <w:right w:w="15" w:type="dxa"/>
            </w:tcMar>
            <w:hideMark/>
          </w:tcPr>
          <w:p w14:paraId="42208A92"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Acari</w:t>
            </w:r>
            <w:proofErr w:type="spellEnd"/>
            <w:r w:rsidRPr="000A0441">
              <w:rPr>
                <w:rFonts w:cs="Times New Roman"/>
                <w:color w:val="000000"/>
                <w:szCs w:val="22"/>
              </w:rPr>
              <w:t>, Coleoptera</w:t>
            </w:r>
          </w:p>
        </w:tc>
        <w:tc>
          <w:tcPr>
            <w:tcW w:w="1560" w:type="dxa"/>
            <w:tcBorders>
              <w:top w:val="nil"/>
            </w:tcBorders>
            <w:shd w:val="clear" w:color="auto" w:fill="auto"/>
            <w:noWrap/>
            <w:tcMar>
              <w:top w:w="15" w:type="dxa"/>
              <w:left w:w="15" w:type="dxa"/>
              <w:bottom w:w="0" w:type="dxa"/>
              <w:right w:w="15" w:type="dxa"/>
            </w:tcMar>
            <w:hideMark/>
          </w:tcPr>
          <w:p w14:paraId="7570DF46"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 Diversity, Evenness</w:t>
            </w:r>
          </w:p>
        </w:tc>
        <w:tc>
          <w:tcPr>
            <w:tcW w:w="1701" w:type="dxa"/>
            <w:tcBorders>
              <w:top w:val="nil"/>
            </w:tcBorders>
            <w:shd w:val="clear" w:color="auto" w:fill="auto"/>
            <w:noWrap/>
            <w:tcMar>
              <w:top w:w="15" w:type="dxa"/>
              <w:left w:w="15" w:type="dxa"/>
              <w:bottom w:w="0" w:type="dxa"/>
              <w:right w:w="15" w:type="dxa"/>
            </w:tcMar>
            <w:hideMark/>
          </w:tcPr>
          <w:p w14:paraId="0632714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tcBorders>
            <w:shd w:val="clear" w:color="auto" w:fill="auto"/>
            <w:noWrap/>
            <w:tcMar>
              <w:top w:w="15" w:type="dxa"/>
              <w:left w:w="15" w:type="dxa"/>
              <w:bottom w:w="0" w:type="dxa"/>
              <w:right w:w="15" w:type="dxa"/>
            </w:tcMar>
            <w:hideMark/>
          </w:tcPr>
          <w:p w14:paraId="5830532F"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12</w:t>
            </w:r>
          </w:p>
        </w:tc>
      </w:tr>
      <w:tr w:rsidR="005523BC" w:rsidRPr="000A0441" w14:paraId="69E6A4BC" w14:textId="77777777" w:rsidTr="00CB3ACF">
        <w:trPr>
          <w:trHeight w:val="627"/>
        </w:trPr>
        <w:sdt>
          <w:sdtPr>
            <w:rPr>
              <w:rFonts w:cs="Times New Roman"/>
              <w:color w:val="000000"/>
              <w:szCs w:val="22"/>
            </w:rPr>
            <w:tag w:val="MENDELEY_CITATION_v3_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"/>
            <w:id w:val="-102197807"/>
            <w:placeholder>
              <w:docPart w:val="8C10A7D549282E43B9079DAA59A69E79"/>
            </w:placeholder>
          </w:sdtPr>
          <w:sdtContent>
            <w:tc>
              <w:tcPr>
                <w:tcW w:w="2552" w:type="dxa"/>
                <w:tcBorders>
                  <w:top w:val="nil"/>
                  <w:bottom w:val="single" w:sz="4" w:space="0" w:color="auto"/>
                </w:tcBorders>
                <w:shd w:val="clear" w:color="auto" w:fill="auto"/>
                <w:noWrap/>
                <w:tcMar>
                  <w:top w:w="15" w:type="dxa"/>
                  <w:left w:w="15" w:type="dxa"/>
                  <w:bottom w:w="0" w:type="dxa"/>
                  <w:right w:w="15" w:type="dxa"/>
                </w:tcMar>
                <w:hideMark/>
              </w:tcPr>
              <w:p w14:paraId="3F9EE8FB" w14:textId="056095DC" w:rsidR="005523BC" w:rsidRPr="000A0441" w:rsidRDefault="007A3662" w:rsidP="00CB3ACF">
                <w:pPr>
                  <w:spacing w:line="276" w:lineRule="auto"/>
                  <w:rPr>
                    <w:rFonts w:cs="Times New Roman"/>
                    <w:color w:val="000000"/>
                    <w:szCs w:val="22"/>
                  </w:rPr>
                </w:pPr>
                <w:r w:rsidRPr="007A3662">
                  <w:rPr>
                    <w:rFonts w:cs="Times New Roman"/>
                    <w:color w:val="000000"/>
                    <w:szCs w:val="22"/>
                  </w:rPr>
                  <w:t>Wise and Lensing, 2019</w:t>
                </w:r>
              </w:p>
            </w:tc>
          </w:sdtContent>
        </w:sdt>
        <w:tc>
          <w:tcPr>
            <w:tcW w:w="992" w:type="dxa"/>
            <w:tcBorders>
              <w:top w:val="nil"/>
              <w:bottom w:val="single" w:sz="4" w:space="0" w:color="auto"/>
            </w:tcBorders>
          </w:tcPr>
          <w:p w14:paraId="4E5CAAB7" w14:textId="77777777" w:rsidR="005523BC" w:rsidRPr="000A0441" w:rsidRDefault="005523BC" w:rsidP="00CB3ACF">
            <w:pPr>
              <w:spacing w:line="276" w:lineRule="auto"/>
              <w:rPr>
                <w:rFonts w:cs="Times New Roman"/>
                <w:szCs w:val="22"/>
              </w:rPr>
            </w:pPr>
            <w:r w:rsidRPr="000A0441">
              <w:rPr>
                <w:rFonts w:cs="Times New Roman"/>
                <w:szCs w:val="22"/>
              </w:rPr>
              <w:t>USA</w:t>
            </w:r>
          </w:p>
        </w:tc>
        <w:tc>
          <w:tcPr>
            <w:tcW w:w="1418" w:type="dxa"/>
            <w:tcBorders>
              <w:top w:val="nil"/>
              <w:bottom w:val="single" w:sz="4" w:space="0" w:color="auto"/>
            </w:tcBorders>
            <w:shd w:val="clear" w:color="auto" w:fill="auto"/>
            <w:noWrap/>
            <w:tcMar>
              <w:top w:w="15" w:type="dxa"/>
              <w:left w:w="15" w:type="dxa"/>
              <w:bottom w:w="0" w:type="dxa"/>
              <w:right w:w="15" w:type="dxa"/>
            </w:tcMar>
            <w:hideMark/>
          </w:tcPr>
          <w:p w14:paraId="540E1DE6" w14:textId="77777777" w:rsidR="005523BC" w:rsidRPr="000A0441" w:rsidRDefault="005523BC" w:rsidP="00CB3ACF">
            <w:pPr>
              <w:spacing w:line="276" w:lineRule="auto"/>
              <w:jc w:val="center"/>
              <w:rPr>
                <w:rFonts w:cs="Times New Roman"/>
                <w:color w:val="000000"/>
                <w:szCs w:val="22"/>
              </w:rPr>
            </w:pPr>
            <w:r w:rsidRPr="000A0441">
              <w:rPr>
                <w:rFonts w:cs="Times New Roman"/>
                <w:color w:val="000000"/>
                <w:szCs w:val="22"/>
              </w:rPr>
              <w:t>–</w:t>
            </w:r>
          </w:p>
        </w:tc>
        <w:tc>
          <w:tcPr>
            <w:tcW w:w="1417" w:type="dxa"/>
            <w:tcBorders>
              <w:top w:val="nil"/>
              <w:bottom w:val="single" w:sz="4" w:space="0" w:color="auto"/>
            </w:tcBorders>
            <w:shd w:val="clear" w:color="auto" w:fill="auto"/>
            <w:noWrap/>
            <w:tcMar>
              <w:top w:w="15" w:type="dxa"/>
              <w:left w:w="15" w:type="dxa"/>
              <w:bottom w:w="0" w:type="dxa"/>
              <w:right w:w="15" w:type="dxa"/>
            </w:tcMar>
            <w:hideMark/>
          </w:tcPr>
          <w:p w14:paraId="3C9DDE37"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BACI; R</w:t>
            </w:r>
          </w:p>
        </w:tc>
        <w:tc>
          <w:tcPr>
            <w:tcW w:w="3260" w:type="dxa"/>
            <w:tcBorders>
              <w:top w:val="nil"/>
              <w:bottom w:val="single" w:sz="4" w:space="0" w:color="auto"/>
            </w:tcBorders>
            <w:shd w:val="clear" w:color="auto" w:fill="auto"/>
            <w:noWrap/>
            <w:tcMar>
              <w:top w:w="15" w:type="dxa"/>
              <w:left w:w="15" w:type="dxa"/>
              <w:bottom w:w="0" w:type="dxa"/>
              <w:right w:w="15" w:type="dxa"/>
            </w:tcMar>
            <w:hideMark/>
          </w:tcPr>
          <w:p w14:paraId="0F62BFC5" w14:textId="77777777" w:rsidR="005523BC" w:rsidRPr="000A0441" w:rsidRDefault="005523BC" w:rsidP="00CB3ACF">
            <w:pPr>
              <w:spacing w:line="276" w:lineRule="auto"/>
              <w:rPr>
                <w:rFonts w:cs="Times New Roman"/>
                <w:color w:val="000000"/>
                <w:szCs w:val="22"/>
              </w:rPr>
            </w:pPr>
            <w:proofErr w:type="spellStart"/>
            <w:r w:rsidRPr="000A0441">
              <w:rPr>
                <w:rFonts w:cs="Times New Roman"/>
                <w:color w:val="000000"/>
                <w:szCs w:val="22"/>
              </w:rPr>
              <w:t>Acari</w:t>
            </w:r>
            <w:proofErr w:type="spellEnd"/>
            <w:r w:rsidRPr="000A0441">
              <w:rPr>
                <w:rFonts w:cs="Times New Roman"/>
                <w:color w:val="000000"/>
                <w:szCs w:val="22"/>
              </w:rPr>
              <w:t>, Araneidae, Arthropods, Collembola, Mesofauna</w:t>
            </w:r>
          </w:p>
        </w:tc>
        <w:tc>
          <w:tcPr>
            <w:tcW w:w="1560" w:type="dxa"/>
            <w:tcBorders>
              <w:top w:val="nil"/>
              <w:bottom w:val="single" w:sz="4" w:space="0" w:color="auto"/>
            </w:tcBorders>
            <w:shd w:val="clear" w:color="auto" w:fill="auto"/>
            <w:noWrap/>
            <w:tcMar>
              <w:top w:w="15" w:type="dxa"/>
              <w:left w:w="15" w:type="dxa"/>
              <w:bottom w:w="0" w:type="dxa"/>
              <w:right w:w="15" w:type="dxa"/>
            </w:tcMar>
            <w:hideMark/>
          </w:tcPr>
          <w:p w14:paraId="5A63AF9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Abundance</w:t>
            </w:r>
          </w:p>
        </w:tc>
        <w:tc>
          <w:tcPr>
            <w:tcW w:w="1701" w:type="dxa"/>
            <w:tcBorders>
              <w:top w:val="nil"/>
              <w:bottom w:val="single" w:sz="4" w:space="0" w:color="auto"/>
            </w:tcBorders>
            <w:shd w:val="clear" w:color="auto" w:fill="auto"/>
            <w:noWrap/>
            <w:tcMar>
              <w:top w:w="15" w:type="dxa"/>
              <w:left w:w="15" w:type="dxa"/>
              <w:bottom w:w="0" w:type="dxa"/>
              <w:right w:w="15" w:type="dxa"/>
            </w:tcMar>
            <w:hideMark/>
          </w:tcPr>
          <w:p w14:paraId="3D5461EA"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Temperate seasonal forest</w:t>
            </w:r>
          </w:p>
        </w:tc>
        <w:tc>
          <w:tcPr>
            <w:tcW w:w="1417" w:type="dxa"/>
            <w:tcBorders>
              <w:top w:val="nil"/>
              <w:bottom w:val="single" w:sz="4" w:space="0" w:color="auto"/>
            </w:tcBorders>
            <w:shd w:val="clear" w:color="auto" w:fill="auto"/>
            <w:noWrap/>
            <w:tcMar>
              <w:top w:w="15" w:type="dxa"/>
              <w:left w:w="15" w:type="dxa"/>
              <w:bottom w:w="0" w:type="dxa"/>
              <w:right w:w="15" w:type="dxa"/>
            </w:tcMar>
            <w:hideMark/>
          </w:tcPr>
          <w:p w14:paraId="693D25F9" w14:textId="77777777" w:rsidR="005523BC" w:rsidRPr="000A0441" w:rsidRDefault="005523BC" w:rsidP="00CB3ACF">
            <w:pPr>
              <w:spacing w:line="276" w:lineRule="auto"/>
              <w:rPr>
                <w:rFonts w:cs="Times New Roman"/>
                <w:color w:val="000000"/>
                <w:szCs w:val="22"/>
              </w:rPr>
            </w:pPr>
            <w:r w:rsidRPr="000A0441">
              <w:rPr>
                <w:rFonts w:cs="Times New Roman"/>
                <w:color w:val="000000"/>
                <w:szCs w:val="22"/>
              </w:rPr>
              <w:t>49</w:t>
            </w:r>
          </w:p>
        </w:tc>
      </w:tr>
    </w:tbl>
    <w:p w14:paraId="504AB3FC" w14:textId="77777777" w:rsidR="005523BC" w:rsidRPr="000A0441" w:rsidRDefault="005523BC" w:rsidP="005523BC">
      <w:pPr>
        <w:spacing w:line="360" w:lineRule="auto"/>
        <w:jc w:val="both"/>
        <w:rPr>
          <w:rFonts w:cs="Times New Roman"/>
          <w:szCs w:val="22"/>
        </w:rPr>
        <w:sectPr w:rsidR="005523BC" w:rsidRPr="000A0441" w:rsidSect="00CB3ACF">
          <w:pgSz w:w="16838" w:h="11906" w:orient="landscape"/>
          <w:pgMar w:top="1440" w:right="1440" w:bottom="1440" w:left="1440" w:header="708" w:footer="708" w:gutter="0"/>
          <w:cols w:space="708"/>
          <w:docGrid w:linePitch="360"/>
        </w:sectPr>
      </w:pPr>
      <w:r w:rsidRPr="000A0441">
        <w:rPr>
          <w:rFonts w:cs="Times New Roman"/>
          <w:szCs w:val="22"/>
        </w:rPr>
        <w:t>E</w:t>
      </w:r>
      <w:commentRangeStart w:id="93"/>
      <w:r w:rsidRPr="000A0441">
        <w:rPr>
          <w:rFonts w:cs="Times New Roman"/>
          <w:szCs w:val="22"/>
        </w:rPr>
        <w:t>xperimental design: Before After Control Impact (BACI) Before After (BA); Control Impact (CI); Randomised (R); Blocked (B); Paired (P)</w:t>
      </w:r>
      <w:commentRangeEnd w:id="93"/>
      <w:r w:rsidR="009171FE">
        <w:rPr>
          <w:rStyle w:val="CommentReference"/>
        </w:rPr>
        <w:commentReference w:id="93"/>
      </w:r>
    </w:p>
    <w:p w14:paraId="5CE7B5C5" w14:textId="77777777" w:rsidR="005523BC" w:rsidRPr="000A0441" w:rsidRDefault="005523BC" w:rsidP="005523BC">
      <w:pPr>
        <w:pStyle w:val="Heading1"/>
      </w:pPr>
      <w:bookmarkStart w:id="94" w:name="_Toc112416643"/>
      <w:bookmarkStart w:id="95" w:name="_Toc112416948"/>
      <w:r w:rsidRPr="000A0441">
        <w:lastRenderedPageBreak/>
        <w:t>Results</w:t>
      </w:r>
      <w:bookmarkEnd w:id="94"/>
      <w:bookmarkEnd w:id="95"/>
    </w:p>
    <w:p w14:paraId="40351DA2" w14:textId="77777777" w:rsidR="005523BC" w:rsidRPr="000A0441" w:rsidRDefault="005523BC" w:rsidP="005523BC">
      <w:pPr>
        <w:pStyle w:val="Heading2"/>
      </w:pPr>
      <w:bookmarkStart w:id="96" w:name="_Toc112416644"/>
      <w:bookmarkStart w:id="97" w:name="_Toc112416949"/>
      <w:commentRangeStart w:id="98"/>
      <w:r w:rsidRPr="000A0441">
        <w:t>Characterising the literature</w:t>
      </w:r>
      <w:bookmarkEnd w:id="96"/>
      <w:bookmarkEnd w:id="97"/>
      <w:r w:rsidRPr="000A0441">
        <w:t xml:space="preserve"> </w:t>
      </w:r>
      <w:commentRangeEnd w:id="98"/>
      <w:r w:rsidR="009171FE">
        <w:rPr>
          <w:rStyle w:val="CommentReference"/>
          <w:rFonts w:eastAsiaTheme="minorHAnsi" w:cs="Times New Roman (Body CS)"/>
          <w:b w:val="0"/>
          <w:color w:val="auto"/>
        </w:rPr>
        <w:commentReference w:id="98"/>
      </w:r>
    </w:p>
    <w:p w14:paraId="50BEAC3D"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 In total, the meta-analysis presented here includes 16 precipitation increase studies at 16 sites and 19 precipitation decrease studies at 26 sites. While the studies were generally distributed across different sizes of soil biota, precipitation decrease studies investigating mesofauna responses were more common (65% of sites) than sites investigating </w:t>
      </w:r>
      <w:proofErr w:type="spellStart"/>
      <w:r w:rsidRPr="000A0441">
        <w:rPr>
          <w:rFonts w:cs="Times New Roman"/>
          <w:szCs w:val="22"/>
        </w:rPr>
        <w:t>microfauna</w:t>
      </w:r>
      <w:proofErr w:type="spellEnd"/>
      <w:r w:rsidRPr="000A0441">
        <w:rPr>
          <w:rFonts w:cs="Times New Roman"/>
          <w:szCs w:val="22"/>
        </w:rPr>
        <w:t xml:space="preserve"> (27% of sites) and macrofauna (27% of sites). Percentages do not equal 100% as some studies measured more than one body size. Precipitation increase studies were more evenly distributed in their consideration of </w:t>
      </w:r>
      <w:proofErr w:type="spellStart"/>
      <w:r w:rsidRPr="000A0441">
        <w:rPr>
          <w:rFonts w:cs="Times New Roman"/>
          <w:szCs w:val="22"/>
        </w:rPr>
        <w:t>microfauna</w:t>
      </w:r>
      <w:proofErr w:type="spellEnd"/>
      <w:r w:rsidRPr="000A0441">
        <w:rPr>
          <w:rFonts w:cs="Times New Roman"/>
          <w:szCs w:val="22"/>
        </w:rPr>
        <w:t>, mesofauna and macrofauna (50%, 56%, and 50%, respectively). The spatial distribution of studies is centred in Europe and north-eastern United States, with several studies in Asia, Ecuador, and Australia but no studies in the African continent (</w:t>
      </w:r>
      <w:r w:rsidRPr="000A0441">
        <w:rPr>
          <w:rFonts w:cs="Times New Roman"/>
          <w:szCs w:val="22"/>
        </w:rPr>
        <w:fldChar w:fldCharType="begin"/>
      </w:r>
      <w:r w:rsidRPr="000A0441">
        <w:rPr>
          <w:rFonts w:cs="Times New Roman"/>
          <w:szCs w:val="22"/>
        </w:rPr>
        <w:instrText xml:space="preserve"> REF _Ref111820442 </w:instrText>
      </w:r>
      <w:r>
        <w:rPr>
          <w:rFonts w:cs="Times New Roman"/>
          <w:szCs w:val="22"/>
        </w:rPr>
        <w:instrText xml:space="preserve"> \* MERGEFORMAT </w:instrText>
      </w:r>
      <w:r w:rsidRPr="000A0441">
        <w:rPr>
          <w:rFonts w:cs="Times New Roman"/>
          <w:szCs w:val="22"/>
        </w:rPr>
        <w:fldChar w:fldCharType="separate"/>
      </w:r>
      <w:r w:rsidRPr="000A0441">
        <w:rPr>
          <w:rFonts w:cs="Times New Roman"/>
          <w:b/>
          <w:bCs/>
          <w:color w:val="000000" w:themeColor="text1"/>
          <w:sz w:val="20"/>
          <w:szCs w:val="20"/>
        </w:rPr>
        <w:t xml:space="preserve">Figure </w:t>
      </w:r>
      <w:r w:rsidRPr="000A0441">
        <w:rPr>
          <w:rFonts w:cs="Times New Roman"/>
          <w:b/>
          <w:bCs/>
          <w:noProof/>
          <w:color w:val="000000" w:themeColor="text1"/>
          <w:sz w:val="20"/>
          <w:szCs w:val="20"/>
        </w:rPr>
        <w:t>2</w:t>
      </w:r>
      <w:r w:rsidRPr="000A0441">
        <w:rPr>
          <w:rFonts w:cs="Times New Roman"/>
          <w:szCs w:val="22"/>
        </w:rPr>
        <w:fldChar w:fldCharType="end"/>
      </w:r>
      <w:r w:rsidRPr="000A0441">
        <w:rPr>
          <w:rFonts w:cs="Times New Roman"/>
          <w:szCs w:val="22"/>
        </w:rPr>
        <w:t xml:space="preserve">). The majority (76%) of the studies included in the meta-analysis focused on temperate seasonal forests, while a smaller percentage considered boreal (12%) and tropical rainforests (12%). Most sites were natural forests, although precipitation increase sites had a larger proportion of plantation studies, 37.5% compared with 12% of drought sites. All studies bar two precipitation decrease studies had an experimental design. Sampling depth is mostly consistent across studies, while the soil biota quantification methods varied widely across all studies.   </w:t>
      </w:r>
    </w:p>
    <w:p w14:paraId="3DE27893" w14:textId="77777777" w:rsidR="005523BC" w:rsidRPr="000A0441" w:rsidRDefault="005523BC" w:rsidP="005523BC">
      <w:pPr>
        <w:spacing w:line="360" w:lineRule="auto"/>
        <w:jc w:val="both"/>
        <w:rPr>
          <w:rFonts w:cs="Times New Roman"/>
          <w:noProof/>
          <w:szCs w:val="22"/>
        </w:rPr>
      </w:pPr>
    </w:p>
    <w:p w14:paraId="34388621" w14:textId="77777777" w:rsidR="005523BC" w:rsidRPr="000A0441" w:rsidRDefault="005523BC" w:rsidP="005523BC">
      <w:pPr>
        <w:pStyle w:val="Heading2"/>
      </w:pPr>
      <w:bookmarkStart w:id="99" w:name="_Toc112416645"/>
      <w:bookmarkStart w:id="100" w:name="_Toc112416950"/>
      <w:commentRangeStart w:id="101"/>
      <w:r w:rsidRPr="000A0441">
        <w:t>Bias and scale dependence</w:t>
      </w:r>
      <w:r>
        <w:t xml:space="preserve"> </w:t>
      </w:r>
      <w:commentRangeEnd w:id="101"/>
      <w:r>
        <w:rPr>
          <w:rStyle w:val="CommentReference"/>
        </w:rPr>
        <w:commentReference w:id="101"/>
      </w:r>
      <w:bookmarkEnd w:id="99"/>
      <w:bookmarkEnd w:id="100"/>
    </w:p>
    <w:p w14:paraId="777E7AF3" w14:textId="77777777" w:rsidR="005523BC" w:rsidRDefault="005523BC" w:rsidP="005523BC">
      <w:pPr>
        <w:spacing w:line="360" w:lineRule="auto"/>
        <w:jc w:val="both"/>
        <w:rPr>
          <w:rFonts w:cs="Times New Roman"/>
          <w:szCs w:val="22"/>
        </w:rPr>
      </w:pPr>
      <w:r w:rsidRPr="000A0441">
        <w:rPr>
          <w:rFonts w:cs="Times New Roman"/>
          <w:szCs w:val="22"/>
        </w:rPr>
        <w:t>A publication bias towards more negative effect sizes was detected in the reported effect of precipitation decrease on diversity (p=0.0029) and a positive skew (bias) was detected for the effect of precipitation increases on diversity (p=0.0001). No publication bias was detected for abundance observations under either precipitation changes. The publication date was found to have no effect, showing no significant temporal changes in effect sizes (</w:t>
      </w:r>
      <w:r w:rsidRPr="000A0441">
        <w:rPr>
          <w:rFonts w:cs="Times New Roman"/>
          <w:szCs w:val="22"/>
        </w:rPr>
        <w:fldChar w:fldCharType="begin"/>
      </w:r>
      <w:r w:rsidRPr="000A0441">
        <w:rPr>
          <w:rFonts w:cs="Times New Roman"/>
          <w:szCs w:val="22"/>
        </w:rPr>
        <w:instrText xml:space="preserve"> REF _Ref111541815  \* MERGEFORMAT </w:instrText>
      </w:r>
      <w:r w:rsidRPr="000A0441">
        <w:rPr>
          <w:rFonts w:cs="Times New Roman"/>
          <w:szCs w:val="22"/>
        </w:rPr>
        <w:fldChar w:fldCharType="separate"/>
      </w:r>
      <w:r w:rsidRPr="000A0441">
        <w:rPr>
          <w:rFonts w:cs="Times New Roman"/>
          <w:szCs w:val="22"/>
        </w:rPr>
        <w:t xml:space="preserve">Table </w:t>
      </w:r>
      <w:r w:rsidRPr="000A0441">
        <w:rPr>
          <w:rFonts w:cs="Times New Roman"/>
          <w:noProof/>
          <w:szCs w:val="22"/>
        </w:rPr>
        <w:t>5</w:t>
      </w:r>
      <w:r w:rsidRPr="000A0441">
        <w:rPr>
          <w:rFonts w:cs="Times New Roman"/>
          <w:szCs w:val="22"/>
        </w:rPr>
        <w:fldChar w:fldCharType="end"/>
      </w:r>
      <w:r w:rsidRPr="000A0441">
        <w:rPr>
          <w:rFonts w:cs="Times New Roman"/>
          <w:szCs w:val="22"/>
        </w:rPr>
        <w:t>). Evidence of moderate scale dependence was found for the plot and sample size (</w:t>
      </w:r>
      <w:r w:rsidRPr="000A0441">
        <w:rPr>
          <w:rFonts w:cs="Times New Roman"/>
          <w:szCs w:val="22"/>
        </w:rPr>
        <w:fldChar w:fldCharType="begin"/>
      </w:r>
      <w:r w:rsidRPr="000A0441">
        <w:rPr>
          <w:rFonts w:cs="Times New Roman"/>
          <w:szCs w:val="22"/>
        </w:rPr>
        <w:instrText xml:space="preserve"> REF _Ref111541815  \* MERGEFORMAT </w:instrText>
      </w:r>
      <w:r w:rsidRPr="000A0441">
        <w:rPr>
          <w:rFonts w:cs="Times New Roman"/>
          <w:szCs w:val="22"/>
        </w:rPr>
        <w:fldChar w:fldCharType="separate"/>
      </w:r>
      <w:r w:rsidRPr="000A0441">
        <w:rPr>
          <w:rFonts w:cs="Times New Roman"/>
          <w:szCs w:val="22"/>
        </w:rPr>
        <w:t xml:space="preserve">Table </w:t>
      </w:r>
      <w:r w:rsidRPr="000A0441">
        <w:rPr>
          <w:rFonts w:cs="Times New Roman"/>
          <w:noProof/>
          <w:szCs w:val="22"/>
        </w:rPr>
        <w:t>5</w:t>
      </w:r>
      <w:r w:rsidRPr="000A0441">
        <w:rPr>
          <w:rFonts w:cs="Times New Roman"/>
          <w:szCs w:val="22"/>
        </w:rPr>
        <w:fldChar w:fldCharType="end"/>
      </w:r>
      <w:r w:rsidRPr="000A0441">
        <w:rPr>
          <w:rFonts w:cs="Times New Roman"/>
          <w:szCs w:val="22"/>
        </w:rPr>
        <w:t xml:space="preserve">).  </w:t>
      </w:r>
    </w:p>
    <w:p w14:paraId="4A3FA9BF" w14:textId="77777777" w:rsidR="005523BC" w:rsidRPr="000A0441" w:rsidRDefault="005523BC" w:rsidP="005523BC">
      <w:pPr>
        <w:spacing w:line="360" w:lineRule="auto"/>
        <w:jc w:val="both"/>
        <w:rPr>
          <w:rFonts w:cs="Times New Roman"/>
          <w:szCs w:val="22"/>
        </w:rPr>
      </w:pPr>
      <w:r w:rsidRPr="000A0441">
        <w:rPr>
          <w:rFonts w:cs="Times New Roman"/>
          <w:noProof/>
          <w:szCs w:val="22"/>
        </w:rPr>
        <mc:AlternateContent>
          <mc:Choice Requires="wps">
            <w:drawing>
              <wp:anchor distT="0" distB="0" distL="114300" distR="114300" simplePos="0" relativeHeight="251659264" behindDoc="0" locked="0" layoutInCell="1" allowOverlap="1" wp14:anchorId="561EBC7C" wp14:editId="7431C406">
                <wp:simplePos x="0" y="0"/>
                <wp:positionH relativeFrom="column">
                  <wp:posOffset>-83300</wp:posOffset>
                </wp:positionH>
                <wp:positionV relativeFrom="paragraph">
                  <wp:posOffset>494723</wp:posOffset>
                </wp:positionV>
                <wp:extent cx="5920105" cy="1558290"/>
                <wp:effectExtent l="0" t="0" r="0" b="3810"/>
                <wp:wrapTopAndBottom/>
                <wp:docPr id="32" name="Text Box 32"/>
                <wp:cNvGraphicFramePr/>
                <a:graphic xmlns:a="http://schemas.openxmlformats.org/drawingml/2006/main">
                  <a:graphicData uri="http://schemas.microsoft.com/office/word/2010/wordprocessingShape">
                    <wps:wsp>
                      <wps:cNvSpPr txBox="1"/>
                      <wps:spPr>
                        <a:xfrm>
                          <a:off x="0" y="0"/>
                          <a:ext cx="5920105" cy="1558290"/>
                        </a:xfrm>
                        <a:prstGeom prst="rect">
                          <a:avLst/>
                        </a:prstGeom>
                        <a:solidFill>
                          <a:schemeClr val="lt1"/>
                        </a:solidFill>
                        <a:ln w="6350">
                          <a:noFill/>
                        </a:ln>
                      </wps:spPr>
                      <wps:txbx>
                        <w:txbxContent>
                          <w:p w14:paraId="297FB7FB" w14:textId="77777777" w:rsidR="0045369D" w:rsidRPr="009173E8" w:rsidRDefault="0045369D" w:rsidP="005523BC">
                            <w:pPr>
                              <w:pStyle w:val="Caption"/>
                              <w:keepNext/>
                              <w:rPr>
                                <w:color w:val="000000" w:themeColor="text1"/>
                              </w:rPr>
                            </w:pPr>
                            <w:bookmarkStart w:id="102" w:name="_Ref111541815"/>
                            <w:bookmarkStart w:id="103" w:name="_Toc112413806"/>
                            <w:bookmarkStart w:id="104" w:name="_Toc112414659"/>
                            <w:r w:rsidRPr="009173E8">
                              <w:rPr>
                                <w:color w:val="000000" w:themeColor="text1"/>
                              </w:rPr>
                              <w:t xml:space="preserve">Table </w:t>
                            </w:r>
                            <w:r w:rsidRPr="009173E8">
                              <w:rPr>
                                <w:color w:val="000000" w:themeColor="text1"/>
                              </w:rPr>
                              <w:fldChar w:fldCharType="begin"/>
                            </w:r>
                            <w:r w:rsidRPr="009173E8">
                              <w:rPr>
                                <w:color w:val="000000" w:themeColor="text1"/>
                              </w:rPr>
                              <w:instrText xml:space="preserve"> SEQ Table \* ARABIC </w:instrText>
                            </w:r>
                            <w:r w:rsidRPr="009173E8">
                              <w:rPr>
                                <w:color w:val="000000" w:themeColor="text1"/>
                              </w:rPr>
                              <w:fldChar w:fldCharType="separate"/>
                            </w:r>
                            <w:r>
                              <w:rPr>
                                <w:noProof/>
                                <w:color w:val="000000" w:themeColor="text1"/>
                              </w:rPr>
                              <w:t>5</w:t>
                            </w:r>
                            <w:r w:rsidRPr="009173E8">
                              <w:rPr>
                                <w:noProof/>
                                <w:color w:val="000000" w:themeColor="text1"/>
                              </w:rPr>
                              <w:fldChar w:fldCharType="end"/>
                            </w:r>
                            <w:bookmarkEnd w:id="102"/>
                            <w:r w:rsidRPr="009173E8">
                              <w:rPr>
                                <w:color w:val="000000" w:themeColor="text1"/>
                              </w:rPr>
                              <w:t>. Pearson's product-moment correlation of effect size with variables possibly contributing to bias.</w:t>
                            </w:r>
                            <w:bookmarkEnd w:id="103"/>
                            <w:bookmarkEnd w:id="104"/>
                          </w:p>
                          <w:tbl>
                            <w:tblPr>
                              <w:tblStyle w:val="TableGrid"/>
                              <w:tblW w:w="904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6"/>
                              <w:gridCol w:w="2546"/>
                              <w:gridCol w:w="2546"/>
                            </w:tblGrid>
                            <w:tr w:rsidR="0045369D" w:rsidRPr="009173E8" w14:paraId="6A86F803" w14:textId="77777777" w:rsidTr="00CB3ACF">
                              <w:trPr>
                                <w:trHeight w:val="323"/>
                              </w:trPr>
                              <w:tc>
                                <w:tcPr>
                                  <w:tcW w:w="3956" w:type="dxa"/>
                                  <w:tcBorders>
                                    <w:top w:val="single" w:sz="4" w:space="0" w:color="auto"/>
                                    <w:bottom w:val="single" w:sz="4" w:space="0" w:color="auto"/>
                                  </w:tcBorders>
                                  <w:noWrap/>
                                  <w:hideMark/>
                                </w:tcPr>
                                <w:p w14:paraId="23C1EE48"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Variable</w:t>
                                  </w:r>
                                </w:p>
                              </w:tc>
                              <w:tc>
                                <w:tcPr>
                                  <w:tcW w:w="2546" w:type="dxa"/>
                                  <w:tcBorders>
                                    <w:top w:val="single" w:sz="4" w:space="0" w:color="auto"/>
                                    <w:bottom w:val="single" w:sz="4" w:space="0" w:color="auto"/>
                                  </w:tcBorders>
                                  <w:noWrap/>
                                  <w:hideMark/>
                                </w:tcPr>
                                <w:p w14:paraId="61DEFF52"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Pearson’s correlation</w:t>
                                  </w:r>
                                </w:p>
                              </w:tc>
                              <w:tc>
                                <w:tcPr>
                                  <w:tcW w:w="2546" w:type="dxa"/>
                                  <w:tcBorders>
                                    <w:top w:val="single" w:sz="4" w:space="0" w:color="auto"/>
                                    <w:bottom w:val="single" w:sz="4" w:space="0" w:color="auto"/>
                                  </w:tcBorders>
                                  <w:noWrap/>
                                  <w:hideMark/>
                                </w:tcPr>
                                <w:p w14:paraId="42F5CB59"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 xml:space="preserve">p value </w:t>
                                  </w:r>
                                </w:p>
                              </w:tc>
                            </w:tr>
                            <w:tr w:rsidR="0045369D" w:rsidRPr="009173E8" w14:paraId="0C5B8B2A" w14:textId="77777777" w:rsidTr="00CB3ACF">
                              <w:trPr>
                                <w:trHeight w:val="323"/>
                              </w:trPr>
                              <w:tc>
                                <w:tcPr>
                                  <w:tcW w:w="3956" w:type="dxa"/>
                                  <w:tcBorders>
                                    <w:top w:val="single" w:sz="4" w:space="0" w:color="auto"/>
                                  </w:tcBorders>
                                  <w:noWrap/>
                                  <w:hideMark/>
                                </w:tcPr>
                                <w:p w14:paraId="56E56D65"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Publication year</w:t>
                                  </w:r>
                                </w:p>
                              </w:tc>
                              <w:tc>
                                <w:tcPr>
                                  <w:tcW w:w="2546" w:type="dxa"/>
                                  <w:tcBorders>
                                    <w:top w:val="single" w:sz="4" w:space="0" w:color="auto"/>
                                  </w:tcBorders>
                                  <w:noWrap/>
                                  <w:hideMark/>
                                </w:tcPr>
                                <w:p w14:paraId="3AA2A185"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-0.0854</w:t>
                                  </w:r>
                                </w:p>
                              </w:tc>
                              <w:tc>
                                <w:tcPr>
                                  <w:tcW w:w="2546" w:type="dxa"/>
                                  <w:tcBorders>
                                    <w:top w:val="single" w:sz="4" w:space="0" w:color="auto"/>
                                  </w:tcBorders>
                                  <w:noWrap/>
                                  <w:hideMark/>
                                </w:tcPr>
                                <w:p w14:paraId="0C1B3F64"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0.227</w:t>
                                  </w:r>
                                </w:p>
                              </w:tc>
                            </w:tr>
                            <w:tr w:rsidR="0045369D" w:rsidRPr="009173E8" w14:paraId="7BD23B3D" w14:textId="77777777" w:rsidTr="00CB3ACF">
                              <w:trPr>
                                <w:trHeight w:val="323"/>
                              </w:trPr>
                              <w:tc>
                                <w:tcPr>
                                  <w:tcW w:w="3956" w:type="dxa"/>
                                  <w:noWrap/>
                                  <w:hideMark/>
                                </w:tcPr>
                                <w:p w14:paraId="2EF687B3"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Sample area</w:t>
                                  </w:r>
                                </w:p>
                              </w:tc>
                              <w:tc>
                                <w:tcPr>
                                  <w:tcW w:w="2546" w:type="dxa"/>
                                  <w:noWrap/>
                                  <w:hideMark/>
                                </w:tcPr>
                                <w:p w14:paraId="42C0B5C5"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-0.271</w:t>
                                  </w:r>
                                </w:p>
                              </w:tc>
                              <w:tc>
                                <w:tcPr>
                                  <w:tcW w:w="2546" w:type="dxa"/>
                                  <w:noWrap/>
                                  <w:hideMark/>
                                </w:tcPr>
                                <w:p w14:paraId="760A14F0"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0.000561</w:t>
                                  </w:r>
                                </w:p>
                              </w:tc>
                            </w:tr>
                            <w:tr w:rsidR="0045369D" w:rsidRPr="009173E8" w14:paraId="2FAD12B2" w14:textId="77777777" w:rsidTr="00CB3ACF">
                              <w:trPr>
                                <w:trHeight w:val="323"/>
                              </w:trPr>
                              <w:tc>
                                <w:tcPr>
                                  <w:tcW w:w="3956" w:type="dxa"/>
                                  <w:noWrap/>
                                  <w:hideMark/>
                                </w:tcPr>
                                <w:p w14:paraId="4B377D55"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Plot area</w:t>
                                  </w:r>
                                </w:p>
                              </w:tc>
                              <w:tc>
                                <w:tcPr>
                                  <w:tcW w:w="2546" w:type="dxa"/>
                                  <w:noWrap/>
                                  <w:hideMark/>
                                </w:tcPr>
                                <w:p w14:paraId="2AD00E8E"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0.336</w:t>
                                  </w:r>
                                </w:p>
                              </w:tc>
                              <w:tc>
                                <w:tcPr>
                                  <w:tcW w:w="2546" w:type="dxa"/>
                                  <w:noWrap/>
                                  <w:hideMark/>
                                </w:tcPr>
                                <w:p w14:paraId="0ACB2DEA"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9.80E-07</w:t>
                                  </w:r>
                                </w:p>
                              </w:tc>
                            </w:tr>
                          </w:tbl>
                          <w:p w14:paraId="1DB30258" w14:textId="77777777" w:rsidR="0045369D" w:rsidRPr="009173E8" w:rsidRDefault="0045369D" w:rsidP="005523BC">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1EBC7C" id="Text Box 32" o:spid="_x0000_s1029" type="#_x0000_t202" style="position:absolute;left:0;text-align:left;margin-left:-6.55pt;margin-top:38.95pt;width:466.15pt;height:122.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" fillcolor="white [3201]" stroked="f" strokeweight=".5pt">
                <v:textbox>
                  <w:txbxContent>
                    <w:p w14:paraId="297FB7FB" w14:textId="77777777" w:rsidR="0045369D" w:rsidRPr="009173E8" w:rsidRDefault="0045369D" w:rsidP="005523BC">
                      <w:pPr>
                        <w:pStyle w:val="Caption"/>
                        <w:keepNext/>
                        <w:rPr>
                          <w:color w:val="000000" w:themeColor="text1"/>
                        </w:rPr>
                      </w:pPr>
                      <w:bookmarkStart w:id="105" w:name="_Ref111541815"/>
                      <w:bookmarkStart w:id="106" w:name="_Toc112413806"/>
                      <w:bookmarkStart w:id="107" w:name="_Toc112414659"/>
                      <w:r w:rsidRPr="009173E8">
                        <w:rPr>
                          <w:color w:val="000000" w:themeColor="text1"/>
                        </w:rPr>
                        <w:t xml:space="preserve">Table </w:t>
                      </w:r>
                      <w:r w:rsidRPr="009173E8">
                        <w:rPr>
                          <w:color w:val="000000" w:themeColor="text1"/>
                        </w:rPr>
                        <w:fldChar w:fldCharType="begin"/>
                      </w:r>
                      <w:r w:rsidRPr="009173E8">
                        <w:rPr>
                          <w:color w:val="000000" w:themeColor="text1"/>
                        </w:rPr>
                        <w:instrText xml:space="preserve"> SEQ Table \* ARABIC </w:instrText>
                      </w:r>
                      <w:r w:rsidRPr="009173E8">
                        <w:rPr>
                          <w:color w:val="000000" w:themeColor="text1"/>
                        </w:rPr>
                        <w:fldChar w:fldCharType="separate"/>
                      </w:r>
                      <w:r>
                        <w:rPr>
                          <w:noProof/>
                          <w:color w:val="000000" w:themeColor="text1"/>
                        </w:rPr>
                        <w:t>5</w:t>
                      </w:r>
                      <w:r w:rsidRPr="009173E8">
                        <w:rPr>
                          <w:noProof/>
                          <w:color w:val="000000" w:themeColor="text1"/>
                        </w:rPr>
                        <w:fldChar w:fldCharType="end"/>
                      </w:r>
                      <w:bookmarkEnd w:id="105"/>
                      <w:r w:rsidRPr="009173E8">
                        <w:rPr>
                          <w:color w:val="000000" w:themeColor="text1"/>
                        </w:rPr>
                        <w:t>. Pearson's product-moment correlation of effect size with variables possibly contributing to bias.</w:t>
                      </w:r>
                      <w:bookmarkEnd w:id="106"/>
                      <w:bookmarkEnd w:id="107"/>
                    </w:p>
                    <w:tbl>
                      <w:tblPr>
                        <w:tblStyle w:val="TableGrid"/>
                        <w:tblW w:w="9048"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56"/>
                        <w:gridCol w:w="2546"/>
                        <w:gridCol w:w="2546"/>
                      </w:tblGrid>
                      <w:tr w:rsidR="0045369D" w:rsidRPr="009173E8" w14:paraId="6A86F803" w14:textId="77777777" w:rsidTr="00CB3ACF">
                        <w:trPr>
                          <w:trHeight w:val="323"/>
                        </w:trPr>
                        <w:tc>
                          <w:tcPr>
                            <w:tcW w:w="3956" w:type="dxa"/>
                            <w:tcBorders>
                              <w:top w:val="single" w:sz="4" w:space="0" w:color="auto"/>
                              <w:bottom w:val="single" w:sz="4" w:space="0" w:color="auto"/>
                            </w:tcBorders>
                            <w:noWrap/>
                            <w:hideMark/>
                          </w:tcPr>
                          <w:p w14:paraId="23C1EE48"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Variable</w:t>
                            </w:r>
                          </w:p>
                        </w:tc>
                        <w:tc>
                          <w:tcPr>
                            <w:tcW w:w="2546" w:type="dxa"/>
                            <w:tcBorders>
                              <w:top w:val="single" w:sz="4" w:space="0" w:color="auto"/>
                              <w:bottom w:val="single" w:sz="4" w:space="0" w:color="auto"/>
                            </w:tcBorders>
                            <w:noWrap/>
                            <w:hideMark/>
                          </w:tcPr>
                          <w:p w14:paraId="61DEFF52"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Pearson’s correlation</w:t>
                            </w:r>
                          </w:p>
                        </w:tc>
                        <w:tc>
                          <w:tcPr>
                            <w:tcW w:w="2546" w:type="dxa"/>
                            <w:tcBorders>
                              <w:top w:val="single" w:sz="4" w:space="0" w:color="auto"/>
                              <w:bottom w:val="single" w:sz="4" w:space="0" w:color="auto"/>
                            </w:tcBorders>
                            <w:noWrap/>
                            <w:hideMark/>
                          </w:tcPr>
                          <w:p w14:paraId="42F5CB59" w14:textId="77777777" w:rsidR="0045369D" w:rsidRPr="009173E8" w:rsidRDefault="0045369D" w:rsidP="00CB3ACF">
                            <w:pPr>
                              <w:spacing w:line="360" w:lineRule="auto"/>
                              <w:jc w:val="both"/>
                              <w:rPr>
                                <w:rFonts w:cs="Times New Roman"/>
                                <w:b/>
                                <w:bCs/>
                                <w:color w:val="000000" w:themeColor="text1"/>
                                <w:szCs w:val="22"/>
                              </w:rPr>
                            </w:pPr>
                            <w:r w:rsidRPr="009173E8">
                              <w:rPr>
                                <w:rFonts w:cs="Times New Roman"/>
                                <w:b/>
                                <w:bCs/>
                                <w:color w:val="000000" w:themeColor="text1"/>
                                <w:szCs w:val="22"/>
                              </w:rPr>
                              <w:t xml:space="preserve">p value </w:t>
                            </w:r>
                          </w:p>
                        </w:tc>
                      </w:tr>
                      <w:tr w:rsidR="0045369D" w:rsidRPr="009173E8" w14:paraId="0C5B8B2A" w14:textId="77777777" w:rsidTr="00CB3ACF">
                        <w:trPr>
                          <w:trHeight w:val="323"/>
                        </w:trPr>
                        <w:tc>
                          <w:tcPr>
                            <w:tcW w:w="3956" w:type="dxa"/>
                            <w:tcBorders>
                              <w:top w:val="single" w:sz="4" w:space="0" w:color="auto"/>
                            </w:tcBorders>
                            <w:noWrap/>
                            <w:hideMark/>
                          </w:tcPr>
                          <w:p w14:paraId="56E56D65"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Publication year</w:t>
                            </w:r>
                          </w:p>
                        </w:tc>
                        <w:tc>
                          <w:tcPr>
                            <w:tcW w:w="2546" w:type="dxa"/>
                            <w:tcBorders>
                              <w:top w:val="single" w:sz="4" w:space="0" w:color="auto"/>
                            </w:tcBorders>
                            <w:noWrap/>
                            <w:hideMark/>
                          </w:tcPr>
                          <w:p w14:paraId="3AA2A185"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-0.0854</w:t>
                            </w:r>
                          </w:p>
                        </w:tc>
                        <w:tc>
                          <w:tcPr>
                            <w:tcW w:w="2546" w:type="dxa"/>
                            <w:tcBorders>
                              <w:top w:val="single" w:sz="4" w:space="0" w:color="auto"/>
                            </w:tcBorders>
                            <w:noWrap/>
                            <w:hideMark/>
                          </w:tcPr>
                          <w:p w14:paraId="0C1B3F64"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0.227</w:t>
                            </w:r>
                          </w:p>
                        </w:tc>
                      </w:tr>
                      <w:tr w:rsidR="0045369D" w:rsidRPr="009173E8" w14:paraId="7BD23B3D" w14:textId="77777777" w:rsidTr="00CB3ACF">
                        <w:trPr>
                          <w:trHeight w:val="323"/>
                        </w:trPr>
                        <w:tc>
                          <w:tcPr>
                            <w:tcW w:w="3956" w:type="dxa"/>
                            <w:noWrap/>
                            <w:hideMark/>
                          </w:tcPr>
                          <w:p w14:paraId="2EF687B3"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Sample area</w:t>
                            </w:r>
                          </w:p>
                        </w:tc>
                        <w:tc>
                          <w:tcPr>
                            <w:tcW w:w="2546" w:type="dxa"/>
                            <w:noWrap/>
                            <w:hideMark/>
                          </w:tcPr>
                          <w:p w14:paraId="42C0B5C5"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-0.271</w:t>
                            </w:r>
                          </w:p>
                        </w:tc>
                        <w:tc>
                          <w:tcPr>
                            <w:tcW w:w="2546" w:type="dxa"/>
                            <w:noWrap/>
                            <w:hideMark/>
                          </w:tcPr>
                          <w:p w14:paraId="760A14F0"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0.000561</w:t>
                            </w:r>
                          </w:p>
                        </w:tc>
                      </w:tr>
                      <w:tr w:rsidR="0045369D" w:rsidRPr="009173E8" w14:paraId="2FAD12B2" w14:textId="77777777" w:rsidTr="00CB3ACF">
                        <w:trPr>
                          <w:trHeight w:val="323"/>
                        </w:trPr>
                        <w:tc>
                          <w:tcPr>
                            <w:tcW w:w="3956" w:type="dxa"/>
                            <w:noWrap/>
                            <w:hideMark/>
                          </w:tcPr>
                          <w:p w14:paraId="4B377D55" w14:textId="77777777" w:rsidR="0045369D" w:rsidRPr="009173E8" w:rsidRDefault="0045369D" w:rsidP="00CB3ACF">
                            <w:pPr>
                              <w:spacing w:line="360" w:lineRule="auto"/>
                              <w:jc w:val="both"/>
                              <w:rPr>
                                <w:rFonts w:cs="Times New Roman"/>
                                <w:color w:val="000000" w:themeColor="text1"/>
                                <w:szCs w:val="22"/>
                              </w:rPr>
                            </w:pPr>
                            <w:r w:rsidRPr="009173E8">
                              <w:rPr>
                                <w:rFonts w:cs="Times New Roman"/>
                                <w:color w:val="000000" w:themeColor="text1"/>
                                <w:szCs w:val="22"/>
                              </w:rPr>
                              <w:t>Plot area</w:t>
                            </w:r>
                          </w:p>
                        </w:tc>
                        <w:tc>
                          <w:tcPr>
                            <w:tcW w:w="2546" w:type="dxa"/>
                            <w:noWrap/>
                            <w:hideMark/>
                          </w:tcPr>
                          <w:p w14:paraId="2AD00E8E"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0.336</w:t>
                            </w:r>
                          </w:p>
                        </w:tc>
                        <w:tc>
                          <w:tcPr>
                            <w:tcW w:w="2546" w:type="dxa"/>
                            <w:noWrap/>
                            <w:hideMark/>
                          </w:tcPr>
                          <w:p w14:paraId="0ACB2DEA" w14:textId="77777777" w:rsidR="0045369D" w:rsidRPr="009173E8" w:rsidRDefault="0045369D" w:rsidP="00CB3ACF">
                            <w:pPr>
                              <w:rPr>
                                <w:rFonts w:cs="Times New Roman"/>
                                <w:color w:val="000000" w:themeColor="text1"/>
                                <w:szCs w:val="22"/>
                              </w:rPr>
                            </w:pPr>
                            <w:r w:rsidRPr="009173E8">
                              <w:rPr>
                                <w:rFonts w:cs="Times New Roman"/>
                                <w:color w:val="000000" w:themeColor="text1"/>
                                <w:szCs w:val="22"/>
                              </w:rPr>
                              <w:t>9.80E-07</w:t>
                            </w:r>
                          </w:p>
                        </w:tc>
                      </w:tr>
                    </w:tbl>
                    <w:p w14:paraId="1DB30258" w14:textId="77777777" w:rsidR="0045369D" w:rsidRPr="009173E8" w:rsidRDefault="0045369D" w:rsidP="005523BC">
                      <w:pPr>
                        <w:rPr>
                          <w:color w:val="000000" w:themeColor="text1"/>
                        </w:rPr>
                      </w:pPr>
                    </w:p>
                  </w:txbxContent>
                </v:textbox>
                <w10:wrap type="topAndBottom"/>
              </v:shape>
            </w:pict>
          </mc:Fallback>
        </mc:AlternateContent>
      </w:r>
    </w:p>
    <w:p w14:paraId="075FECC4" w14:textId="77777777" w:rsidR="005523BC" w:rsidRPr="000A0441" w:rsidRDefault="005523BC" w:rsidP="005523BC">
      <w:pPr>
        <w:spacing w:line="360" w:lineRule="auto"/>
        <w:jc w:val="both"/>
        <w:rPr>
          <w:rFonts w:cs="Times New Roman"/>
          <w:szCs w:val="22"/>
        </w:rPr>
      </w:pPr>
      <w:commentRangeStart w:id="108"/>
      <w:r w:rsidRPr="000A0441">
        <w:rPr>
          <w:rFonts w:cs="Times New Roman"/>
          <w:noProof/>
          <w:szCs w:val="22"/>
        </w:rPr>
        <w:lastRenderedPageBreak/>
        <mc:AlternateContent>
          <mc:Choice Requires="wps">
            <w:drawing>
              <wp:inline distT="0" distB="0" distL="0" distR="0" wp14:anchorId="343A185C" wp14:editId="33C556C4">
                <wp:extent cx="6257290" cy="9011739"/>
                <wp:effectExtent l="0" t="0" r="3810" b="5715"/>
                <wp:docPr id="9" name="Text Box 9"/>
                <wp:cNvGraphicFramePr/>
                <a:graphic xmlns:a="http://schemas.openxmlformats.org/drawingml/2006/main">
                  <a:graphicData uri="http://schemas.microsoft.com/office/word/2010/wordprocessingShape">
                    <wps:wsp>
                      <wps:cNvSpPr txBox="1"/>
                      <wps:spPr>
                        <a:xfrm>
                          <a:off x="0" y="0"/>
                          <a:ext cx="6257290" cy="9011739"/>
                        </a:xfrm>
                        <a:prstGeom prst="rect">
                          <a:avLst/>
                        </a:prstGeom>
                        <a:solidFill>
                          <a:schemeClr val="lt1"/>
                        </a:solidFill>
                        <a:ln w="6350">
                          <a:noFill/>
                        </a:ln>
                      </wps:spPr>
                      <wps:txbx>
                        <w:txbxContent>
                          <w:p w14:paraId="45DE91D3" w14:textId="77777777" w:rsidR="0045369D" w:rsidRPr="009173E8" w:rsidRDefault="0045369D" w:rsidP="005523BC">
                            <w:pPr>
                              <w:spacing w:line="360" w:lineRule="auto"/>
                              <w:rPr>
                                <w:rFonts w:cs="Times New Roman"/>
                                <w:b/>
                                <w:bCs/>
                                <w:color w:val="000000" w:themeColor="text1"/>
                              </w:rPr>
                            </w:pPr>
                            <w:r w:rsidRPr="009173E8">
                              <w:rPr>
                                <w:rFonts w:cs="Times New Roman"/>
                                <w:b/>
                                <w:bCs/>
                                <w:color w:val="000000" w:themeColor="text1"/>
                              </w:rPr>
                              <w:t>A</w:t>
                            </w:r>
                          </w:p>
                          <w:p w14:paraId="068D1FCD" w14:textId="77777777" w:rsidR="0045369D" w:rsidRPr="009173E8" w:rsidRDefault="0045369D" w:rsidP="005523BC">
                            <w:pPr>
                              <w:keepNext/>
                              <w:spacing w:line="360" w:lineRule="auto"/>
                              <w:ind w:left="720" w:hanging="720"/>
                              <w:rPr>
                                <w:rFonts w:cs="Times New Roman"/>
                                <w:color w:val="000000" w:themeColor="text1"/>
                                <w:szCs w:val="22"/>
                              </w:rPr>
                            </w:pPr>
                            <w:r w:rsidRPr="009173E8">
                              <w:rPr>
                                <w:rFonts w:ascii="FrutigerLTPro" w:eastAsia="Times New Roman" w:hAnsi="FrutigerLTPro" w:cs="Times New Roman"/>
                                <w:noProof/>
                                <w:color w:val="000000" w:themeColor="text1"/>
                                <w:sz w:val="16"/>
                                <w:szCs w:val="16"/>
                                <w:lang w:eastAsia="en-GB"/>
                              </w:rPr>
                              <w:drawing>
                                <wp:inline distT="0" distB="0" distL="0" distR="0" wp14:anchorId="59AB5603" wp14:editId="1D0FA41B">
                                  <wp:extent cx="5996605" cy="2582490"/>
                                  <wp:effectExtent l="0" t="0" r="0" b="0"/>
                                  <wp:docPr id="139" name="Picture 139"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map of the world&#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4308" t="6353" r="2385" b="18765"/>
                                          <a:stretch/>
                                        </pic:blipFill>
                                        <pic:spPr bwMode="auto">
                                          <a:xfrm>
                                            <a:off x="0" y="0"/>
                                            <a:ext cx="6127827" cy="2639002"/>
                                          </a:xfrm>
                                          <a:prstGeom prst="rect">
                                            <a:avLst/>
                                          </a:prstGeom>
                                          <a:ln>
                                            <a:noFill/>
                                          </a:ln>
                                          <a:extLst>
                                            <a:ext uri="{53640926-AAD7-44D8-BBD7-CCE9431645EC}">
                                              <a14:shadowObscured xmlns:a14="http://schemas.microsoft.com/office/drawing/2010/main"/>
                                            </a:ext>
                                          </a:extLst>
                                        </pic:spPr>
                                      </pic:pic>
                                    </a:graphicData>
                                  </a:graphic>
                                </wp:inline>
                              </w:drawing>
                            </w:r>
                          </w:p>
                          <w:p w14:paraId="6F09AE46" w14:textId="77777777" w:rsidR="0045369D" w:rsidRPr="009173E8" w:rsidRDefault="0045369D" w:rsidP="005523BC">
                            <w:pPr>
                              <w:keepNext/>
                              <w:spacing w:line="360" w:lineRule="auto"/>
                              <w:rPr>
                                <w:rFonts w:cs="Times New Roman"/>
                                <w:b/>
                                <w:bCs/>
                                <w:color w:val="000000" w:themeColor="text1"/>
                              </w:rPr>
                            </w:pPr>
                            <w:r w:rsidRPr="009173E8">
                              <w:rPr>
                                <w:rFonts w:cs="Times New Roman"/>
                                <w:b/>
                                <w:bCs/>
                                <w:color w:val="000000" w:themeColor="text1"/>
                              </w:rPr>
                              <w:t>B</w:t>
                            </w:r>
                          </w:p>
                          <w:p w14:paraId="616F931D" w14:textId="77777777" w:rsidR="0045369D" w:rsidRPr="009173E8" w:rsidRDefault="0045369D" w:rsidP="005523BC">
                            <w:pPr>
                              <w:keepNext/>
                              <w:spacing w:line="360" w:lineRule="auto"/>
                              <w:ind w:left="720" w:hanging="720"/>
                              <w:rPr>
                                <w:rFonts w:cs="Times New Roman"/>
                                <w:color w:val="000000" w:themeColor="text1"/>
                                <w:szCs w:val="22"/>
                              </w:rPr>
                            </w:pPr>
                            <w:r w:rsidRPr="009173E8">
                              <w:rPr>
                                <w:rFonts w:ascii="FrutigerLTPro" w:eastAsia="Times New Roman" w:hAnsi="FrutigerLTPro" w:cs="Times New Roman"/>
                                <w:noProof/>
                                <w:color w:val="000000" w:themeColor="text1"/>
                                <w:sz w:val="16"/>
                                <w:szCs w:val="16"/>
                                <w:lang w:eastAsia="en-GB"/>
                              </w:rPr>
                              <w:drawing>
                                <wp:inline distT="0" distB="0" distL="0" distR="0" wp14:anchorId="7C1772AD" wp14:editId="2A975301">
                                  <wp:extent cx="3648546" cy="3290570"/>
                                  <wp:effectExtent l="0" t="0" r="0" b="0"/>
                                  <wp:docPr id="140" name="Picture 14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rotWithShape="1">
                                          <a:blip r:embed="rId13" cstate="print">
                                            <a:extLst>
                                              <a:ext uri="{28A0092B-C50C-407E-A947-70E740481C1C}">
                                                <a14:useLocalDpi xmlns:a14="http://schemas.microsoft.com/office/drawing/2010/main" val="0"/>
                                              </a:ext>
                                            </a:extLst>
                                          </a:blip>
                                          <a:srcRect r="36342"/>
                                          <a:stretch/>
                                        </pic:blipFill>
                                        <pic:spPr bwMode="auto">
                                          <a:xfrm>
                                            <a:off x="0" y="0"/>
                                            <a:ext cx="3648546" cy="3290570"/>
                                          </a:xfrm>
                                          <a:prstGeom prst="rect">
                                            <a:avLst/>
                                          </a:prstGeom>
                                          <a:ln>
                                            <a:noFill/>
                                          </a:ln>
                                          <a:extLst>
                                            <a:ext uri="{53640926-AAD7-44D8-BBD7-CCE9431645EC}">
                                              <a14:shadowObscured xmlns:a14="http://schemas.microsoft.com/office/drawing/2010/main"/>
                                            </a:ext>
                                          </a:extLst>
                                        </pic:spPr>
                                      </pic:pic>
                                    </a:graphicData>
                                  </a:graphic>
                                </wp:inline>
                              </w:drawing>
                            </w:r>
                            <w:r w:rsidRPr="009173E8">
                              <w:rPr>
                                <w:rFonts w:ascii="FrutigerLTPro" w:eastAsia="Times New Roman" w:hAnsi="FrutigerLTPro" w:cs="Times New Roman"/>
                                <w:noProof/>
                                <w:color w:val="000000" w:themeColor="text1"/>
                                <w:sz w:val="16"/>
                                <w:szCs w:val="16"/>
                                <w:lang w:eastAsia="en-GB"/>
                              </w:rPr>
                              <w:drawing>
                                <wp:inline distT="0" distB="0" distL="0" distR="0" wp14:anchorId="0A582675" wp14:editId="72C808DA">
                                  <wp:extent cx="2198831" cy="3231515"/>
                                  <wp:effectExtent l="0" t="0" r="0" b="0"/>
                                  <wp:docPr id="141" name="Picture 14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rotWithShape="1">
                                          <a:blip r:embed="rId13" cstate="print">
                                            <a:extLst>
                                              <a:ext uri="{28A0092B-C50C-407E-A947-70E740481C1C}">
                                                <a14:useLocalDpi xmlns:a14="http://schemas.microsoft.com/office/drawing/2010/main" val="0"/>
                                              </a:ext>
                                            </a:extLst>
                                          </a:blip>
                                          <a:srcRect l="61603" t="16785" b="-15072"/>
                                          <a:stretch/>
                                        </pic:blipFill>
                                        <pic:spPr bwMode="auto">
                                          <a:xfrm>
                                            <a:off x="0" y="0"/>
                                            <a:ext cx="2200728" cy="3234303"/>
                                          </a:xfrm>
                                          <a:prstGeom prst="rect">
                                            <a:avLst/>
                                          </a:prstGeom>
                                          <a:ln>
                                            <a:noFill/>
                                          </a:ln>
                                          <a:extLst>
                                            <a:ext uri="{53640926-AAD7-44D8-BBD7-CCE9431645EC}">
                                              <a14:shadowObscured xmlns:a14="http://schemas.microsoft.com/office/drawing/2010/main"/>
                                            </a:ext>
                                          </a:extLst>
                                        </pic:spPr>
                                      </pic:pic>
                                    </a:graphicData>
                                  </a:graphic>
                                </wp:inline>
                              </w:drawing>
                            </w:r>
                          </w:p>
                          <w:p w14:paraId="106B97BB" w14:textId="77777777" w:rsidR="0045369D" w:rsidRPr="009173E8" w:rsidRDefault="0045369D" w:rsidP="005523BC">
                            <w:pPr>
                              <w:pStyle w:val="Caption"/>
                              <w:spacing w:line="360" w:lineRule="auto"/>
                              <w:jc w:val="both"/>
                              <w:rPr>
                                <w:rFonts w:cs="Times New Roman"/>
                                <w:noProof/>
                                <w:color w:val="000000" w:themeColor="text1"/>
                                <w:sz w:val="20"/>
                                <w:szCs w:val="20"/>
                              </w:rPr>
                            </w:pPr>
                            <w:bookmarkStart w:id="109" w:name="_Ref111820442"/>
                            <w:bookmarkStart w:id="110" w:name="_Toc112409999"/>
                            <w:bookmarkStart w:id="111" w:name="_Toc112410049"/>
                            <w:bookmarkStart w:id="112" w:name="_Toc112410071"/>
                            <w:bookmarkStart w:id="113" w:name="_Toc112412935"/>
                            <w:bookmarkStart w:id="114" w:name="_Toc112412995"/>
                            <w:r w:rsidRPr="00494971">
                              <w:rPr>
                                <w:rFonts w:cs="Times New Roman"/>
                                <w:b/>
                                <w:bCs/>
                                <w:color w:val="000000" w:themeColor="text1"/>
                                <w:sz w:val="20"/>
                                <w:szCs w:val="20"/>
                              </w:rPr>
                              <w:t xml:space="preserve">Figure </w:t>
                            </w:r>
                            <w:r w:rsidRPr="00494971">
                              <w:rPr>
                                <w:rFonts w:cs="Times New Roman"/>
                                <w:b/>
                                <w:bCs/>
                                <w:color w:val="000000" w:themeColor="text1"/>
                                <w:sz w:val="20"/>
                                <w:szCs w:val="20"/>
                              </w:rPr>
                              <w:fldChar w:fldCharType="begin"/>
                            </w:r>
                            <w:r w:rsidRPr="00494971">
                              <w:rPr>
                                <w:rFonts w:cs="Times New Roman"/>
                                <w:b/>
                                <w:bCs/>
                                <w:color w:val="000000" w:themeColor="text1"/>
                                <w:sz w:val="20"/>
                                <w:szCs w:val="20"/>
                              </w:rPr>
                              <w:instrText xml:space="preserve"> SEQ Figure \* ARABIC </w:instrText>
                            </w:r>
                            <w:r w:rsidRPr="00494971">
                              <w:rPr>
                                <w:rFonts w:cs="Times New Roman"/>
                                <w:b/>
                                <w:bCs/>
                                <w:color w:val="000000" w:themeColor="text1"/>
                                <w:sz w:val="20"/>
                                <w:szCs w:val="20"/>
                              </w:rPr>
                              <w:fldChar w:fldCharType="separate"/>
                            </w:r>
                            <w:r>
                              <w:rPr>
                                <w:rFonts w:cs="Times New Roman"/>
                                <w:b/>
                                <w:bCs/>
                                <w:noProof/>
                                <w:color w:val="000000" w:themeColor="text1"/>
                                <w:sz w:val="20"/>
                                <w:szCs w:val="20"/>
                              </w:rPr>
                              <w:t>2</w:t>
                            </w:r>
                            <w:r w:rsidRPr="00494971">
                              <w:rPr>
                                <w:rFonts w:cs="Times New Roman"/>
                                <w:b/>
                                <w:bCs/>
                                <w:noProof/>
                                <w:color w:val="000000" w:themeColor="text1"/>
                                <w:sz w:val="20"/>
                                <w:szCs w:val="20"/>
                              </w:rPr>
                              <w:fldChar w:fldCharType="end"/>
                            </w:r>
                            <w:bookmarkEnd w:id="109"/>
                            <w:r w:rsidRPr="00494971">
                              <w:rPr>
                                <w:rFonts w:cs="Times New Roman"/>
                                <w:b/>
                                <w:bCs/>
                                <w:color w:val="000000" w:themeColor="text1"/>
                                <w:sz w:val="20"/>
                                <w:szCs w:val="20"/>
                              </w:rPr>
                              <w:t>. (A)</w:t>
                            </w:r>
                            <w:r w:rsidRPr="009173E8">
                              <w:rPr>
                                <w:rFonts w:cs="Times New Roman"/>
                                <w:color w:val="000000" w:themeColor="text1"/>
                                <w:sz w:val="20"/>
                                <w:szCs w:val="20"/>
                              </w:rPr>
                              <w:t xml:space="preserve"> Geographic location of relevant studies and the global Whittaker</w:t>
                            </w:r>
                            <w:r>
                              <w:rPr>
                                <w:rFonts w:cs="Times New Roman"/>
                                <w:color w:val="000000" w:themeColor="text1"/>
                                <w:sz w:val="20"/>
                                <w:szCs w:val="20"/>
                              </w:rPr>
                              <w:t xml:space="preserve"> </w:t>
                            </w:r>
                            <w:r w:rsidRPr="009173E8">
                              <w:rPr>
                                <w:rFonts w:cs="Times New Roman"/>
                                <w:color w:val="000000" w:themeColor="text1"/>
                                <w:sz w:val="20"/>
                                <w:szCs w:val="20"/>
                              </w:rPr>
                              <w:t>forest biomes. Precipitation decrease studies are shown by triangle symbols, precipitation increases by squares, and studies that investigated both disturbance types are shown by circles. Opacity of the symbols indicates the number of studies at each location</w:t>
                            </w:r>
                            <w:r w:rsidRPr="009173E8">
                              <w:rPr>
                                <w:rStyle w:val="CommentReference"/>
                                <w:rFonts w:cs="Times New Roman"/>
                                <w:i w:val="0"/>
                                <w:iCs w:val="0"/>
                                <w:sz w:val="20"/>
                                <w:szCs w:val="20"/>
                              </w:rPr>
                              <w:annotationRef/>
                            </w:r>
                            <w:r w:rsidRPr="009173E8">
                              <w:rPr>
                                <w:rFonts w:cs="Times New Roman"/>
                                <w:color w:val="000000" w:themeColor="text1"/>
                                <w:sz w:val="20"/>
                                <w:szCs w:val="20"/>
                              </w:rPr>
                              <w:t xml:space="preserve">. </w:t>
                            </w:r>
                            <w:r w:rsidRPr="00961FEF">
                              <w:rPr>
                                <w:rFonts w:cs="Times New Roman"/>
                                <w:b/>
                                <w:bCs/>
                                <w:color w:val="00B050"/>
                                <w:sz w:val="20"/>
                                <w:szCs w:val="20"/>
                              </w:rPr>
                              <w:t>(B)</w:t>
                            </w:r>
                            <w:r w:rsidRPr="00961FEF">
                              <w:rPr>
                                <w:rFonts w:cs="Times New Roman"/>
                                <w:color w:val="00B050"/>
                                <w:sz w:val="20"/>
                                <w:szCs w:val="20"/>
                              </w:rPr>
                              <w:t xml:space="preserve"> Location of each study in a Whittaker biome diagram defined by mean annual temperature and mean annual precipitation.</w:t>
                            </w:r>
                            <w:bookmarkEnd w:id="110"/>
                            <w:bookmarkEnd w:id="111"/>
                            <w:bookmarkEnd w:id="112"/>
                            <w:bookmarkEnd w:id="113"/>
                            <w:bookmarkEnd w:id="114"/>
                            <w:r w:rsidRPr="00961FEF">
                              <w:rPr>
                                <w:rFonts w:cs="Times New Roman"/>
                                <w:color w:val="00B050"/>
                                <w:sz w:val="20"/>
                                <w:szCs w:val="20"/>
                              </w:rPr>
                              <w:t xml:space="preserve"> </w:t>
                            </w:r>
                          </w:p>
                          <w:p w14:paraId="0AA88C65" w14:textId="77777777" w:rsidR="0045369D" w:rsidRPr="009173E8" w:rsidRDefault="0045369D" w:rsidP="005523BC">
                            <w:pPr>
                              <w:rPr>
                                <w:color w:val="000000" w:themeColor="text1"/>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3A185C" id="Text Box 9" o:spid="_x0000_s1030" type="#_x0000_t202" style="width:492.7pt;height:70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" fillcolor="white [3201]" stroked="f" strokeweight=".5pt">
                <v:textbox>
                  <w:txbxContent>
                    <w:p w14:paraId="45DE91D3" w14:textId="77777777" w:rsidR="0045369D" w:rsidRPr="009173E8" w:rsidRDefault="0045369D" w:rsidP="005523BC">
                      <w:pPr>
                        <w:spacing w:line="360" w:lineRule="auto"/>
                        <w:rPr>
                          <w:rFonts w:cs="Times New Roman"/>
                          <w:b/>
                          <w:bCs/>
                          <w:color w:val="000000" w:themeColor="text1"/>
                        </w:rPr>
                      </w:pPr>
                      <w:r w:rsidRPr="009173E8">
                        <w:rPr>
                          <w:rFonts w:cs="Times New Roman"/>
                          <w:b/>
                          <w:bCs/>
                          <w:color w:val="000000" w:themeColor="text1"/>
                        </w:rPr>
                        <w:t>A</w:t>
                      </w:r>
                    </w:p>
                    <w:p w14:paraId="068D1FCD" w14:textId="77777777" w:rsidR="0045369D" w:rsidRPr="009173E8" w:rsidRDefault="0045369D" w:rsidP="005523BC">
                      <w:pPr>
                        <w:keepNext/>
                        <w:spacing w:line="360" w:lineRule="auto"/>
                        <w:ind w:left="720" w:hanging="720"/>
                        <w:rPr>
                          <w:rFonts w:cs="Times New Roman"/>
                          <w:color w:val="000000" w:themeColor="text1"/>
                          <w:szCs w:val="22"/>
                        </w:rPr>
                      </w:pPr>
                      <w:r w:rsidRPr="009173E8">
                        <w:rPr>
                          <w:rFonts w:ascii="FrutigerLTPro" w:eastAsia="Times New Roman" w:hAnsi="FrutigerLTPro" w:cs="Times New Roman"/>
                          <w:noProof/>
                          <w:color w:val="000000" w:themeColor="text1"/>
                          <w:sz w:val="16"/>
                          <w:szCs w:val="16"/>
                          <w:lang w:eastAsia="en-GB"/>
                        </w:rPr>
                        <w:drawing>
                          <wp:inline distT="0" distB="0" distL="0" distR="0" wp14:anchorId="59AB5603" wp14:editId="1D0FA41B">
                            <wp:extent cx="5996605" cy="2582490"/>
                            <wp:effectExtent l="0" t="0" r="0" b="0"/>
                            <wp:docPr id="139" name="Picture 139"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map of the world&#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4308" t="6353" r="2385" b="18765"/>
                                    <a:stretch/>
                                  </pic:blipFill>
                                  <pic:spPr bwMode="auto">
                                    <a:xfrm>
                                      <a:off x="0" y="0"/>
                                      <a:ext cx="6127827" cy="2639002"/>
                                    </a:xfrm>
                                    <a:prstGeom prst="rect">
                                      <a:avLst/>
                                    </a:prstGeom>
                                    <a:ln>
                                      <a:noFill/>
                                    </a:ln>
                                    <a:extLst>
                                      <a:ext uri="{53640926-AAD7-44D8-BBD7-CCE9431645EC}">
                                        <a14:shadowObscured xmlns:a14="http://schemas.microsoft.com/office/drawing/2010/main"/>
                                      </a:ext>
                                    </a:extLst>
                                  </pic:spPr>
                                </pic:pic>
                              </a:graphicData>
                            </a:graphic>
                          </wp:inline>
                        </w:drawing>
                      </w:r>
                    </w:p>
                    <w:p w14:paraId="6F09AE46" w14:textId="77777777" w:rsidR="0045369D" w:rsidRPr="009173E8" w:rsidRDefault="0045369D" w:rsidP="005523BC">
                      <w:pPr>
                        <w:keepNext/>
                        <w:spacing w:line="360" w:lineRule="auto"/>
                        <w:rPr>
                          <w:rFonts w:cs="Times New Roman"/>
                          <w:b/>
                          <w:bCs/>
                          <w:color w:val="000000" w:themeColor="text1"/>
                        </w:rPr>
                      </w:pPr>
                      <w:r w:rsidRPr="009173E8">
                        <w:rPr>
                          <w:rFonts w:cs="Times New Roman"/>
                          <w:b/>
                          <w:bCs/>
                          <w:color w:val="000000" w:themeColor="text1"/>
                        </w:rPr>
                        <w:t>B</w:t>
                      </w:r>
                    </w:p>
                    <w:p w14:paraId="616F931D" w14:textId="77777777" w:rsidR="0045369D" w:rsidRPr="009173E8" w:rsidRDefault="0045369D" w:rsidP="005523BC">
                      <w:pPr>
                        <w:keepNext/>
                        <w:spacing w:line="360" w:lineRule="auto"/>
                        <w:ind w:left="720" w:hanging="720"/>
                        <w:rPr>
                          <w:rFonts w:cs="Times New Roman"/>
                          <w:color w:val="000000" w:themeColor="text1"/>
                          <w:szCs w:val="22"/>
                        </w:rPr>
                      </w:pPr>
                      <w:r w:rsidRPr="009173E8">
                        <w:rPr>
                          <w:rFonts w:ascii="FrutigerLTPro" w:eastAsia="Times New Roman" w:hAnsi="FrutigerLTPro" w:cs="Times New Roman"/>
                          <w:noProof/>
                          <w:color w:val="000000" w:themeColor="text1"/>
                          <w:sz w:val="16"/>
                          <w:szCs w:val="16"/>
                          <w:lang w:eastAsia="en-GB"/>
                        </w:rPr>
                        <w:drawing>
                          <wp:inline distT="0" distB="0" distL="0" distR="0" wp14:anchorId="7C1772AD" wp14:editId="2A975301">
                            <wp:extent cx="3648546" cy="3290570"/>
                            <wp:effectExtent l="0" t="0" r="0" b="0"/>
                            <wp:docPr id="140" name="Picture 14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rotWithShape="1">
                                    <a:blip r:embed="rId13" cstate="print">
                                      <a:extLst>
                                        <a:ext uri="{28A0092B-C50C-407E-A947-70E740481C1C}">
                                          <a14:useLocalDpi xmlns:a14="http://schemas.microsoft.com/office/drawing/2010/main" val="0"/>
                                        </a:ext>
                                      </a:extLst>
                                    </a:blip>
                                    <a:srcRect r="36342"/>
                                    <a:stretch/>
                                  </pic:blipFill>
                                  <pic:spPr bwMode="auto">
                                    <a:xfrm>
                                      <a:off x="0" y="0"/>
                                      <a:ext cx="3648546" cy="3290570"/>
                                    </a:xfrm>
                                    <a:prstGeom prst="rect">
                                      <a:avLst/>
                                    </a:prstGeom>
                                    <a:ln>
                                      <a:noFill/>
                                    </a:ln>
                                    <a:extLst>
                                      <a:ext uri="{53640926-AAD7-44D8-BBD7-CCE9431645EC}">
                                        <a14:shadowObscured xmlns:a14="http://schemas.microsoft.com/office/drawing/2010/main"/>
                                      </a:ext>
                                    </a:extLst>
                                  </pic:spPr>
                                </pic:pic>
                              </a:graphicData>
                            </a:graphic>
                          </wp:inline>
                        </w:drawing>
                      </w:r>
                      <w:r w:rsidRPr="009173E8">
                        <w:rPr>
                          <w:rFonts w:ascii="FrutigerLTPro" w:eastAsia="Times New Roman" w:hAnsi="FrutigerLTPro" w:cs="Times New Roman"/>
                          <w:noProof/>
                          <w:color w:val="000000" w:themeColor="text1"/>
                          <w:sz w:val="16"/>
                          <w:szCs w:val="16"/>
                          <w:lang w:eastAsia="en-GB"/>
                        </w:rPr>
                        <w:drawing>
                          <wp:inline distT="0" distB="0" distL="0" distR="0" wp14:anchorId="0A582675" wp14:editId="72C808DA">
                            <wp:extent cx="2198831" cy="3231515"/>
                            <wp:effectExtent l="0" t="0" r="0" b="0"/>
                            <wp:docPr id="141" name="Picture 14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rotWithShape="1">
                                    <a:blip r:embed="rId13" cstate="print">
                                      <a:extLst>
                                        <a:ext uri="{28A0092B-C50C-407E-A947-70E740481C1C}">
                                          <a14:useLocalDpi xmlns:a14="http://schemas.microsoft.com/office/drawing/2010/main" val="0"/>
                                        </a:ext>
                                      </a:extLst>
                                    </a:blip>
                                    <a:srcRect l="61603" t="16785" b="-15072"/>
                                    <a:stretch/>
                                  </pic:blipFill>
                                  <pic:spPr bwMode="auto">
                                    <a:xfrm>
                                      <a:off x="0" y="0"/>
                                      <a:ext cx="2200728" cy="3234303"/>
                                    </a:xfrm>
                                    <a:prstGeom prst="rect">
                                      <a:avLst/>
                                    </a:prstGeom>
                                    <a:ln>
                                      <a:noFill/>
                                    </a:ln>
                                    <a:extLst>
                                      <a:ext uri="{53640926-AAD7-44D8-BBD7-CCE9431645EC}">
                                        <a14:shadowObscured xmlns:a14="http://schemas.microsoft.com/office/drawing/2010/main"/>
                                      </a:ext>
                                    </a:extLst>
                                  </pic:spPr>
                                </pic:pic>
                              </a:graphicData>
                            </a:graphic>
                          </wp:inline>
                        </w:drawing>
                      </w:r>
                    </w:p>
                    <w:p w14:paraId="106B97BB" w14:textId="77777777" w:rsidR="0045369D" w:rsidRPr="009173E8" w:rsidRDefault="0045369D" w:rsidP="005523BC">
                      <w:pPr>
                        <w:pStyle w:val="Caption"/>
                        <w:spacing w:line="360" w:lineRule="auto"/>
                        <w:jc w:val="both"/>
                        <w:rPr>
                          <w:rFonts w:cs="Times New Roman"/>
                          <w:noProof/>
                          <w:color w:val="000000" w:themeColor="text1"/>
                          <w:sz w:val="20"/>
                          <w:szCs w:val="20"/>
                        </w:rPr>
                      </w:pPr>
                      <w:bookmarkStart w:id="115" w:name="_Ref111820442"/>
                      <w:bookmarkStart w:id="116" w:name="_Toc112409999"/>
                      <w:bookmarkStart w:id="117" w:name="_Toc112410049"/>
                      <w:bookmarkStart w:id="118" w:name="_Toc112410071"/>
                      <w:bookmarkStart w:id="119" w:name="_Toc112412935"/>
                      <w:bookmarkStart w:id="120" w:name="_Toc112412995"/>
                      <w:r w:rsidRPr="00494971">
                        <w:rPr>
                          <w:rFonts w:cs="Times New Roman"/>
                          <w:b/>
                          <w:bCs/>
                          <w:color w:val="000000" w:themeColor="text1"/>
                          <w:sz w:val="20"/>
                          <w:szCs w:val="20"/>
                        </w:rPr>
                        <w:t xml:space="preserve">Figure </w:t>
                      </w:r>
                      <w:r w:rsidRPr="00494971">
                        <w:rPr>
                          <w:rFonts w:cs="Times New Roman"/>
                          <w:b/>
                          <w:bCs/>
                          <w:color w:val="000000" w:themeColor="text1"/>
                          <w:sz w:val="20"/>
                          <w:szCs w:val="20"/>
                        </w:rPr>
                        <w:fldChar w:fldCharType="begin"/>
                      </w:r>
                      <w:r w:rsidRPr="00494971">
                        <w:rPr>
                          <w:rFonts w:cs="Times New Roman"/>
                          <w:b/>
                          <w:bCs/>
                          <w:color w:val="000000" w:themeColor="text1"/>
                          <w:sz w:val="20"/>
                          <w:szCs w:val="20"/>
                        </w:rPr>
                        <w:instrText xml:space="preserve"> SEQ Figure \* ARABIC </w:instrText>
                      </w:r>
                      <w:r w:rsidRPr="00494971">
                        <w:rPr>
                          <w:rFonts w:cs="Times New Roman"/>
                          <w:b/>
                          <w:bCs/>
                          <w:color w:val="000000" w:themeColor="text1"/>
                          <w:sz w:val="20"/>
                          <w:szCs w:val="20"/>
                        </w:rPr>
                        <w:fldChar w:fldCharType="separate"/>
                      </w:r>
                      <w:r>
                        <w:rPr>
                          <w:rFonts w:cs="Times New Roman"/>
                          <w:b/>
                          <w:bCs/>
                          <w:noProof/>
                          <w:color w:val="000000" w:themeColor="text1"/>
                          <w:sz w:val="20"/>
                          <w:szCs w:val="20"/>
                        </w:rPr>
                        <w:t>2</w:t>
                      </w:r>
                      <w:r w:rsidRPr="00494971">
                        <w:rPr>
                          <w:rFonts w:cs="Times New Roman"/>
                          <w:b/>
                          <w:bCs/>
                          <w:noProof/>
                          <w:color w:val="000000" w:themeColor="text1"/>
                          <w:sz w:val="20"/>
                          <w:szCs w:val="20"/>
                        </w:rPr>
                        <w:fldChar w:fldCharType="end"/>
                      </w:r>
                      <w:bookmarkEnd w:id="115"/>
                      <w:r w:rsidRPr="00494971">
                        <w:rPr>
                          <w:rFonts w:cs="Times New Roman"/>
                          <w:b/>
                          <w:bCs/>
                          <w:color w:val="000000" w:themeColor="text1"/>
                          <w:sz w:val="20"/>
                          <w:szCs w:val="20"/>
                        </w:rPr>
                        <w:t>. (A)</w:t>
                      </w:r>
                      <w:r w:rsidRPr="009173E8">
                        <w:rPr>
                          <w:rFonts w:cs="Times New Roman"/>
                          <w:color w:val="000000" w:themeColor="text1"/>
                          <w:sz w:val="20"/>
                          <w:szCs w:val="20"/>
                        </w:rPr>
                        <w:t xml:space="preserve"> Geographic location of relevant studies and the global Whittaker</w:t>
                      </w:r>
                      <w:r>
                        <w:rPr>
                          <w:rFonts w:cs="Times New Roman"/>
                          <w:color w:val="000000" w:themeColor="text1"/>
                          <w:sz w:val="20"/>
                          <w:szCs w:val="20"/>
                        </w:rPr>
                        <w:t xml:space="preserve"> </w:t>
                      </w:r>
                      <w:r w:rsidRPr="009173E8">
                        <w:rPr>
                          <w:rFonts w:cs="Times New Roman"/>
                          <w:color w:val="000000" w:themeColor="text1"/>
                          <w:sz w:val="20"/>
                          <w:szCs w:val="20"/>
                        </w:rPr>
                        <w:t>forest biomes. Precipitation decrease studies are shown by triangle symbols, precipitation increases by squares, and studies that investigated both disturbance types are shown by circles. Opacity of the symbols indicates the number of studies at each location</w:t>
                      </w:r>
                      <w:r w:rsidRPr="009173E8">
                        <w:rPr>
                          <w:rStyle w:val="CommentReference"/>
                          <w:rFonts w:cs="Times New Roman"/>
                          <w:i w:val="0"/>
                          <w:iCs w:val="0"/>
                          <w:sz w:val="20"/>
                          <w:szCs w:val="20"/>
                        </w:rPr>
                        <w:annotationRef/>
                      </w:r>
                      <w:r w:rsidRPr="009173E8">
                        <w:rPr>
                          <w:rFonts w:cs="Times New Roman"/>
                          <w:color w:val="000000" w:themeColor="text1"/>
                          <w:sz w:val="20"/>
                          <w:szCs w:val="20"/>
                        </w:rPr>
                        <w:t xml:space="preserve">. </w:t>
                      </w:r>
                      <w:r w:rsidRPr="00961FEF">
                        <w:rPr>
                          <w:rFonts w:cs="Times New Roman"/>
                          <w:b/>
                          <w:bCs/>
                          <w:color w:val="00B050"/>
                          <w:sz w:val="20"/>
                          <w:szCs w:val="20"/>
                        </w:rPr>
                        <w:t>(B)</w:t>
                      </w:r>
                      <w:r w:rsidRPr="00961FEF">
                        <w:rPr>
                          <w:rFonts w:cs="Times New Roman"/>
                          <w:color w:val="00B050"/>
                          <w:sz w:val="20"/>
                          <w:szCs w:val="20"/>
                        </w:rPr>
                        <w:t xml:space="preserve"> Location of each study in a Whittaker biome diagram defined by mean annual temperature and mean annual precipitation.</w:t>
                      </w:r>
                      <w:bookmarkEnd w:id="116"/>
                      <w:bookmarkEnd w:id="117"/>
                      <w:bookmarkEnd w:id="118"/>
                      <w:bookmarkEnd w:id="119"/>
                      <w:bookmarkEnd w:id="120"/>
                      <w:r w:rsidRPr="00961FEF">
                        <w:rPr>
                          <w:rFonts w:cs="Times New Roman"/>
                          <w:color w:val="00B050"/>
                          <w:sz w:val="20"/>
                          <w:szCs w:val="20"/>
                        </w:rPr>
                        <w:t xml:space="preserve"> </w:t>
                      </w:r>
                    </w:p>
                    <w:p w14:paraId="0AA88C65" w14:textId="77777777" w:rsidR="0045369D" w:rsidRPr="009173E8" w:rsidRDefault="0045369D" w:rsidP="005523BC">
                      <w:pPr>
                        <w:rPr>
                          <w:color w:val="000000" w:themeColor="text1"/>
                          <w:szCs w:val="22"/>
                        </w:rPr>
                      </w:pPr>
                    </w:p>
                  </w:txbxContent>
                </v:textbox>
                <w10:anchorlock/>
              </v:shape>
            </w:pict>
          </mc:Fallback>
        </mc:AlternateContent>
      </w:r>
      <w:commentRangeEnd w:id="108"/>
      <w:r w:rsidR="00DD39A2">
        <w:rPr>
          <w:rStyle w:val="CommentReference"/>
        </w:rPr>
        <w:commentReference w:id="108"/>
      </w:r>
    </w:p>
    <w:p w14:paraId="060ACFA8" w14:textId="77777777" w:rsidR="005523BC" w:rsidRPr="000A0441" w:rsidRDefault="005523BC" w:rsidP="005523BC">
      <w:pPr>
        <w:pStyle w:val="Heading2"/>
      </w:pPr>
      <w:bookmarkStart w:id="121" w:name="_Toc112416646"/>
      <w:bookmarkStart w:id="122" w:name="_Toc112416951"/>
      <w:r w:rsidRPr="000A0441">
        <w:lastRenderedPageBreak/>
        <w:t>Responses to disturbance</w:t>
      </w:r>
      <w:bookmarkEnd w:id="121"/>
      <w:bookmarkEnd w:id="122"/>
      <w:r w:rsidRPr="000A0441">
        <w:t xml:space="preserve"> </w:t>
      </w:r>
    </w:p>
    <w:p w14:paraId="67CD1933" w14:textId="77777777" w:rsidR="005523BC" w:rsidRPr="000A0441" w:rsidRDefault="005523BC" w:rsidP="005523BC">
      <w:pPr>
        <w:spacing w:line="360" w:lineRule="auto"/>
        <w:jc w:val="both"/>
        <w:rPr>
          <w:rFonts w:eastAsiaTheme="minorEastAsia" w:cs="Times New Roman"/>
          <w:szCs w:val="22"/>
        </w:rPr>
      </w:pPr>
      <w:r w:rsidRPr="000A0441">
        <w:rPr>
          <w:rFonts w:cs="Times New Roman"/>
          <w:noProof/>
          <w:szCs w:val="22"/>
        </w:rPr>
        <mc:AlternateContent>
          <mc:Choice Requires="wps">
            <w:drawing>
              <wp:anchor distT="0" distB="0" distL="114300" distR="114300" simplePos="0" relativeHeight="251663360" behindDoc="0" locked="0" layoutInCell="1" allowOverlap="1" wp14:anchorId="349E72C6" wp14:editId="3DA5DA0A">
                <wp:simplePos x="0" y="0"/>
                <wp:positionH relativeFrom="column">
                  <wp:posOffset>-12065</wp:posOffset>
                </wp:positionH>
                <wp:positionV relativeFrom="page">
                  <wp:posOffset>3344545</wp:posOffset>
                </wp:positionV>
                <wp:extent cx="5738495" cy="6532880"/>
                <wp:effectExtent l="0" t="0" r="1905" b="0"/>
                <wp:wrapSquare wrapText="bothSides"/>
                <wp:docPr id="14" name="Text Box 14"/>
                <wp:cNvGraphicFramePr/>
                <a:graphic xmlns:a="http://schemas.openxmlformats.org/drawingml/2006/main">
                  <a:graphicData uri="http://schemas.microsoft.com/office/word/2010/wordprocessingShape">
                    <wps:wsp>
                      <wps:cNvSpPr txBox="1"/>
                      <wps:spPr>
                        <a:xfrm>
                          <a:off x="0" y="0"/>
                          <a:ext cx="5738495" cy="6532880"/>
                        </a:xfrm>
                        <a:prstGeom prst="rect">
                          <a:avLst/>
                        </a:prstGeom>
                        <a:solidFill>
                          <a:schemeClr val="lt1"/>
                        </a:solidFill>
                        <a:ln w="6350">
                          <a:noFill/>
                        </a:ln>
                      </wps:spPr>
                      <wps:txbx>
                        <w:txbxContent>
                          <w:p w14:paraId="7F0895CB" w14:textId="77777777" w:rsidR="0045369D" w:rsidRDefault="0045369D" w:rsidP="005523BC">
                            <w:pPr>
                              <w:keepNext/>
                              <w:spacing w:line="360" w:lineRule="auto"/>
                              <w:jc w:val="center"/>
                            </w:pPr>
                            <w:r>
                              <w:rPr>
                                <w:b/>
                                <w:bCs/>
                                <w:noProof/>
                                <w:color w:val="000000" w:themeColor="text1"/>
                                <w:sz w:val="20"/>
                                <w:szCs w:val="20"/>
                              </w:rPr>
                              <w:drawing>
                                <wp:inline distT="0" distB="0" distL="0" distR="0" wp14:anchorId="3F1054DF" wp14:editId="7094D702">
                                  <wp:extent cx="3660127" cy="4596063"/>
                                  <wp:effectExtent l="0" t="0" r="0" b="1905"/>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1245" cy="4685367"/>
                                          </a:xfrm>
                                          <a:prstGeom prst="rect">
                                            <a:avLst/>
                                          </a:prstGeom>
                                        </pic:spPr>
                                      </pic:pic>
                                    </a:graphicData>
                                  </a:graphic>
                                </wp:inline>
                              </w:drawing>
                            </w:r>
                          </w:p>
                          <w:p w14:paraId="07677DAB" w14:textId="77777777" w:rsidR="0045369D" w:rsidRPr="003400CB" w:rsidRDefault="0045369D" w:rsidP="005523BC">
                            <w:pPr>
                              <w:pStyle w:val="Caption"/>
                              <w:spacing w:line="360" w:lineRule="auto"/>
                              <w:jc w:val="both"/>
                              <w:rPr>
                                <w:b/>
                                <w:bCs/>
                                <w:color w:val="000000" w:themeColor="text1"/>
                                <w:sz w:val="20"/>
                                <w:szCs w:val="20"/>
                              </w:rPr>
                            </w:pPr>
                            <w:bookmarkStart w:id="123" w:name="_Ref111534926"/>
                            <w:bookmarkStart w:id="124" w:name="_Ref111534919"/>
                            <w:bookmarkStart w:id="125" w:name="_Toc112410000"/>
                            <w:bookmarkStart w:id="126" w:name="_Toc112410050"/>
                            <w:bookmarkStart w:id="127" w:name="_Toc112410072"/>
                            <w:bookmarkStart w:id="128" w:name="_Toc112412936"/>
                            <w:bookmarkStart w:id="129" w:name="_Toc112412996"/>
                            <w:r w:rsidRPr="00B67004">
                              <w:rPr>
                                <w:b/>
                                <w:bCs/>
                                <w:color w:val="000000" w:themeColor="text1"/>
                                <w:sz w:val="20"/>
                                <w:szCs w:val="20"/>
                              </w:rPr>
                              <w:t xml:space="preserve">Figure </w:t>
                            </w:r>
                            <w:r w:rsidRPr="00B67004">
                              <w:rPr>
                                <w:b/>
                                <w:bCs/>
                                <w:color w:val="000000" w:themeColor="text1"/>
                                <w:sz w:val="20"/>
                                <w:szCs w:val="20"/>
                              </w:rPr>
                              <w:fldChar w:fldCharType="begin"/>
                            </w:r>
                            <w:r w:rsidRPr="00B67004">
                              <w:rPr>
                                <w:b/>
                                <w:bCs/>
                                <w:color w:val="000000" w:themeColor="text1"/>
                                <w:sz w:val="20"/>
                                <w:szCs w:val="20"/>
                              </w:rPr>
                              <w:instrText xml:space="preserve"> SEQ Figure \* ARABIC </w:instrText>
                            </w:r>
                            <w:r w:rsidRPr="00B67004">
                              <w:rPr>
                                <w:b/>
                                <w:bCs/>
                                <w:color w:val="000000" w:themeColor="text1"/>
                                <w:sz w:val="20"/>
                                <w:szCs w:val="20"/>
                              </w:rPr>
                              <w:fldChar w:fldCharType="separate"/>
                            </w:r>
                            <w:r>
                              <w:rPr>
                                <w:b/>
                                <w:bCs/>
                                <w:noProof/>
                                <w:color w:val="000000" w:themeColor="text1"/>
                                <w:sz w:val="20"/>
                                <w:szCs w:val="20"/>
                              </w:rPr>
                              <w:t>3</w:t>
                            </w:r>
                            <w:r w:rsidRPr="00B67004">
                              <w:rPr>
                                <w:b/>
                                <w:bCs/>
                                <w:color w:val="000000" w:themeColor="text1"/>
                                <w:sz w:val="20"/>
                                <w:szCs w:val="20"/>
                              </w:rPr>
                              <w:fldChar w:fldCharType="end"/>
                            </w:r>
                            <w:bookmarkEnd w:id="123"/>
                            <w:r w:rsidRPr="00B67004">
                              <w:rPr>
                                <w:b/>
                                <w:bCs/>
                                <w:color w:val="000000" w:themeColor="text1"/>
                                <w:sz w:val="20"/>
                                <w:szCs w:val="20"/>
                              </w:rPr>
                              <w:t xml:space="preserve"> </w:t>
                            </w:r>
                            <w:r>
                              <w:rPr>
                                <w:b/>
                                <w:bCs/>
                                <w:color w:val="000000" w:themeColor="text1"/>
                                <w:sz w:val="20"/>
                                <w:szCs w:val="20"/>
                              </w:rPr>
                              <w:t xml:space="preserve">(A&amp;B) </w:t>
                            </w:r>
                            <w:r w:rsidRPr="00B67004">
                              <w:rPr>
                                <w:b/>
                                <w:bCs/>
                                <w:color w:val="000000" w:themeColor="text1"/>
                                <w:sz w:val="20"/>
                                <w:szCs w:val="20"/>
                              </w:rPr>
                              <w:t>Response (</w:t>
                            </w:r>
                            <w:proofErr w:type="spellStart"/>
                            <w:r w:rsidRPr="00B67004">
                              <w:rPr>
                                <w:b/>
                                <w:bCs/>
                                <w:color w:val="000000" w:themeColor="text1"/>
                                <w:sz w:val="20"/>
                                <w:szCs w:val="20"/>
                              </w:rPr>
                              <w:t>lnRR</w:t>
                            </w:r>
                            <w:proofErr w:type="spellEnd"/>
                            <w:r w:rsidRPr="00B67004">
                              <w:rPr>
                                <w:b/>
                                <w:bCs/>
                                <w:color w:val="000000" w:themeColor="text1"/>
                                <w:sz w:val="20"/>
                                <w:szCs w:val="20"/>
                              </w:rPr>
                              <w:t>, log</w:t>
                            </w:r>
                            <w:r w:rsidRPr="00B67004">
                              <w:rPr>
                                <w:b/>
                                <w:bCs/>
                                <w:color w:val="000000" w:themeColor="text1"/>
                                <w:sz w:val="20"/>
                                <w:szCs w:val="20"/>
                                <w:vertAlign w:val="subscript"/>
                              </w:rPr>
                              <w:t>e</w:t>
                            </w:r>
                            <w:r w:rsidRPr="00B67004">
                              <w:rPr>
                                <w:b/>
                                <w:bCs/>
                                <w:color w:val="000000" w:themeColor="text1"/>
                                <w:sz w:val="20"/>
                                <w:szCs w:val="20"/>
                              </w:rPr>
                              <w:t xml:space="preserve">(control/treatment)) of soil </w:t>
                            </w:r>
                            <w:r>
                              <w:rPr>
                                <w:b/>
                                <w:bCs/>
                                <w:color w:val="000000" w:themeColor="text1"/>
                                <w:sz w:val="20"/>
                                <w:szCs w:val="20"/>
                              </w:rPr>
                              <w:t xml:space="preserve">fauna </w:t>
                            </w:r>
                            <w:r w:rsidRPr="00B67004">
                              <w:rPr>
                                <w:b/>
                                <w:bCs/>
                                <w:color w:val="000000" w:themeColor="text1"/>
                                <w:sz w:val="20"/>
                                <w:szCs w:val="20"/>
                              </w:rPr>
                              <w:t xml:space="preserve">abundance (A) and diversity (B) to </w:t>
                            </w:r>
                            <w:r>
                              <w:rPr>
                                <w:b/>
                                <w:bCs/>
                                <w:color w:val="000000" w:themeColor="text1"/>
                                <w:sz w:val="20"/>
                                <w:szCs w:val="20"/>
                              </w:rPr>
                              <w:t>precipitation alterations.</w:t>
                            </w:r>
                            <w:r w:rsidRPr="005F1A9E">
                              <w:rPr>
                                <w:color w:val="000000" w:themeColor="text1"/>
                                <w:sz w:val="20"/>
                                <w:szCs w:val="20"/>
                              </w:rPr>
                              <w:t xml:space="preserve"> </w:t>
                            </w:r>
                            <w:r w:rsidRPr="00B67004">
                              <w:rPr>
                                <w:color w:val="000000" w:themeColor="text1"/>
                                <w:sz w:val="20"/>
                                <w:szCs w:val="20"/>
                              </w:rPr>
                              <w:t>Black circles represent fitted means conditioned to a model including the disturbance type (i.e. precipitation increase</w:t>
                            </w:r>
                            <w:r>
                              <w:rPr>
                                <w:color w:val="000000" w:themeColor="text1"/>
                                <w:sz w:val="20"/>
                                <w:szCs w:val="20"/>
                              </w:rPr>
                              <w:t>s or decrease</w:t>
                            </w:r>
                            <w:r w:rsidRPr="00B67004">
                              <w:rPr>
                                <w:color w:val="000000" w:themeColor="text1"/>
                                <w:sz w:val="20"/>
                                <w:szCs w:val="20"/>
                              </w:rPr>
                              <w:t>s) as a moderator and study and site as random variables.</w:t>
                            </w:r>
                            <w:r>
                              <w:rPr>
                                <w:b/>
                                <w:bCs/>
                                <w:color w:val="000000" w:themeColor="text1"/>
                                <w:sz w:val="20"/>
                                <w:szCs w:val="20"/>
                              </w:rPr>
                              <w:t xml:space="preserve"> </w:t>
                            </w:r>
                            <w:r w:rsidRPr="00B67004">
                              <w:rPr>
                                <w:b/>
                                <w:bCs/>
                                <w:color w:val="000000" w:themeColor="text1"/>
                                <w:sz w:val="20"/>
                                <w:szCs w:val="20"/>
                              </w:rPr>
                              <w:t xml:space="preserve"> </w:t>
                            </w:r>
                            <w:r w:rsidRPr="00B67004">
                              <w:rPr>
                                <w:color w:val="000000" w:themeColor="text1"/>
                                <w:sz w:val="20"/>
                                <w:szCs w:val="20"/>
                              </w:rPr>
                              <w:t>Positive values for the response ratio indicate an increased abundance relative to the control treatment. Confidence in estimates is indicated by the horizontal lines, with the bold line representing 95% confidence intervals and the non-bold line represents the 95% prediction intervals</w:t>
                            </w:r>
                            <w:r>
                              <w:rPr>
                                <w:color w:val="000000" w:themeColor="text1"/>
                                <w:sz w:val="20"/>
                                <w:szCs w:val="20"/>
                              </w:rPr>
                              <w:t>. Coloured circles</w:t>
                            </w:r>
                            <w:r w:rsidRPr="00B67004">
                              <w:rPr>
                                <w:color w:val="000000" w:themeColor="text1"/>
                                <w:sz w:val="20"/>
                                <w:szCs w:val="20"/>
                              </w:rPr>
                              <w:t xml:space="preserve"> represent individual effect </w:t>
                            </w:r>
                            <w:r w:rsidRPr="00344DAB">
                              <w:rPr>
                                <w:rFonts w:cs="Times New Roman"/>
                                <w:color w:val="000000" w:themeColor="text1"/>
                                <w:sz w:val="20"/>
                                <w:szCs w:val="20"/>
                              </w:rPr>
                              <w:t>sizes, and k = number of effect sizes (observations), with the number of grouping levels (study sites) for each level of the moderator shown in brackets</w:t>
                            </w:r>
                            <w:bookmarkEnd w:id="124"/>
                            <w:bookmarkEnd w:id="125"/>
                            <w:bookmarkEnd w:id="126"/>
                            <w:bookmarkEnd w:id="127"/>
                            <w:bookmarkEnd w:id="128"/>
                            <w:bookmarkEnd w:id="129"/>
                          </w:p>
                          <w:p w14:paraId="284CB269" w14:textId="77777777" w:rsidR="0045369D"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9E72C6" id="Text Box 14" o:spid="_x0000_s1031" type="#_x0000_t202" style="position:absolute;left:0;text-align:left;margin-left:-.95pt;margin-top:263.35pt;width:451.85pt;height:51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" fillcolor="white [3201]" stroked="f" strokeweight=".5pt">
                <v:textbox>
                  <w:txbxContent>
                    <w:p w14:paraId="7F0895CB" w14:textId="77777777" w:rsidR="0045369D" w:rsidRDefault="0045369D" w:rsidP="005523BC">
                      <w:pPr>
                        <w:keepNext/>
                        <w:spacing w:line="360" w:lineRule="auto"/>
                        <w:jc w:val="center"/>
                      </w:pPr>
                      <w:r>
                        <w:rPr>
                          <w:b/>
                          <w:bCs/>
                          <w:noProof/>
                          <w:color w:val="000000" w:themeColor="text1"/>
                          <w:sz w:val="20"/>
                          <w:szCs w:val="20"/>
                        </w:rPr>
                        <w:drawing>
                          <wp:inline distT="0" distB="0" distL="0" distR="0" wp14:anchorId="3F1054DF" wp14:editId="7094D702">
                            <wp:extent cx="3660127" cy="4596063"/>
                            <wp:effectExtent l="0" t="0" r="0" b="1905"/>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31245" cy="4685367"/>
                                    </a:xfrm>
                                    <a:prstGeom prst="rect">
                                      <a:avLst/>
                                    </a:prstGeom>
                                  </pic:spPr>
                                </pic:pic>
                              </a:graphicData>
                            </a:graphic>
                          </wp:inline>
                        </w:drawing>
                      </w:r>
                    </w:p>
                    <w:p w14:paraId="07677DAB" w14:textId="77777777" w:rsidR="0045369D" w:rsidRPr="003400CB" w:rsidRDefault="0045369D" w:rsidP="005523BC">
                      <w:pPr>
                        <w:pStyle w:val="Caption"/>
                        <w:spacing w:line="360" w:lineRule="auto"/>
                        <w:jc w:val="both"/>
                        <w:rPr>
                          <w:b/>
                          <w:bCs/>
                          <w:color w:val="000000" w:themeColor="text1"/>
                          <w:sz w:val="20"/>
                          <w:szCs w:val="20"/>
                        </w:rPr>
                      </w:pPr>
                      <w:bookmarkStart w:id="130" w:name="_Ref111534926"/>
                      <w:bookmarkStart w:id="131" w:name="_Ref111534919"/>
                      <w:bookmarkStart w:id="132" w:name="_Toc112410000"/>
                      <w:bookmarkStart w:id="133" w:name="_Toc112410050"/>
                      <w:bookmarkStart w:id="134" w:name="_Toc112410072"/>
                      <w:bookmarkStart w:id="135" w:name="_Toc112412936"/>
                      <w:bookmarkStart w:id="136" w:name="_Toc112412996"/>
                      <w:r w:rsidRPr="00B67004">
                        <w:rPr>
                          <w:b/>
                          <w:bCs/>
                          <w:color w:val="000000" w:themeColor="text1"/>
                          <w:sz w:val="20"/>
                          <w:szCs w:val="20"/>
                        </w:rPr>
                        <w:t xml:space="preserve">Figure </w:t>
                      </w:r>
                      <w:r w:rsidRPr="00B67004">
                        <w:rPr>
                          <w:b/>
                          <w:bCs/>
                          <w:color w:val="000000" w:themeColor="text1"/>
                          <w:sz w:val="20"/>
                          <w:szCs w:val="20"/>
                        </w:rPr>
                        <w:fldChar w:fldCharType="begin"/>
                      </w:r>
                      <w:r w:rsidRPr="00B67004">
                        <w:rPr>
                          <w:b/>
                          <w:bCs/>
                          <w:color w:val="000000" w:themeColor="text1"/>
                          <w:sz w:val="20"/>
                          <w:szCs w:val="20"/>
                        </w:rPr>
                        <w:instrText xml:space="preserve"> SEQ Figure \* ARABIC </w:instrText>
                      </w:r>
                      <w:r w:rsidRPr="00B67004">
                        <w:rPr>
                          <w:b/>
                          <w:bCs/>
                          <w:color w:val="000000" w:themeColor="text1"/>
                          <w:sz w:val="20"/>
                          <w:szCs w:val="20"/>
                        </w:rPr>
                        <w:fldChar w:fldCharType="separate"/>
                      </w:r>
                      <w:r>
                        <w:rPr>
                          <w:b/>
                          <w:bCs/>
                          <w:noProof/>
                          <w:color w:val="000000" w:themeColor="text1"/>
                          <w:sz w:val="20"/>
                          <w:szCs w:val="20"/>
                        </w:rPr>
                        <w:t>3</w:t>
                      </w:r>
                      <w:r w:rsidRPr="00B67004">
                        <w:rPr>
                          <w:b/>
                          <w:bCs/>
                          <w:color w:val="000000" w:themeColor="text1"/>
                          <w:sz w:val="20"/>
                          <w:szCs w:val="20"/>
                        </w:rPr>
                        <w:fldChar w:fldCharType="end"/>
                      </w:r>
                      <w:bookmarkEnd w:id="130"/>
                      <w:r w:rsidRPr="00B67004">
                        <w:rPr>
                          <w:b/>
                          <w:bCs/>
                          <w:color w:val="000000" w:themeColor="text1"/>
                          <w:sz w:val="20"/>
                          <w:szCs w:val="20"/>
                        </w:rPr>
                        <w:t xml:space="preserve"> </w:t>
                      </w:r>
                      <w:r>
                        <w:rPr>
                          <w:b/>
                          <w:bCs/>
                          <w:color w:val="000000" w:themeColor="text1"/>
                          <w:sz w:val="20"/>
                          <w:szCs w:val="20"/>
                        </w:rPr>
                        <w:t xml:space="preserve">(A&amp;B) </w:t>
                      </w:r>
                      <w:r w:rsidRPr="00B67004">
                        <w:rPr>
                          <w:b/>
                          <w:bCs/>
                          <w:color w:val="000000" w:themeColor="text1"/>
                          <w:sz w:val="20"/>
                          <w:szCs w:val="20"/>
                        </w:rPr>
                        <w:t>Response (</w:t>
                      </w:r>
                      <w:proofErr w:type="spellStart"/>
                      <w:r w:rsidRPr="00B67004">
                        <w:rPr>
                          <w:b/>
                          <w:bCs/>
                          <w:color w:val="000000" w:themeColor="text1"/>
                          <w:sz w:val="20"/>
                          <w:szCs w:val="20"/>
                        </w:rPr>
                        <w:t>lnRR</w:t>
                      </w:r>
                      <w:proofErr w:type="spellEnd"/>
                      <w:r w:rsidRPr="00B67004">
                        <w:rPr>
                          <w:b/>
                          <w:bCs/>
                          <w:color w:val="000000" w:themeColor="text1"/>
                          <w:sz w:val="20"/>
                          <w:szCs w:val="20"/>
                        </w:rPr>
                        <w:t>, log</w:t>
                      </w:r>
                      <w:r w:rsidRPr="00B67004">
                        <w:rPr>
                          <w:b/>
                          <w:bCs/>
                          <w:color w:val="000000" w:themeColor="text1"/>
                          <w:sz w:val="20"/>
                          <w:szCs w:val="20"/>
                          <w:vertAlign w:val="subscript"/>
                        </w:rPr>
                        <w:t>e</w:t>
                      </w:r>
                      <w:r w:rsidRPr="00B67004">
                        <w:rPr>
                          <w:b/>
                          <w:bCs/>
                          <w:color w:val="000000" w:themeColor="text1"/>
                          <w:sz w:val="20"/>
                          <w:szCs w:val="20"/>
                        </w:rPr>
                        <w:t xml:space="preserve">(control/treatment)) of soil </w:t>
                      </w:r>
                      <w:r>
                        <w:rPr>
                          <w:b/>
                          <w:bCs/>
                          <w:color w:val="000000" w:themeColor="text1"/>
                          <w:sz w:val="20"/>
                          <w:szCs w:val="20"/>
                        </w:rPr>
                        <w:t xml:space="preserve">fauna </w:t>
                      </w:r>
                      <w:r w:rsidRPr="00B67004">
                        <w:rPr>
                          <w:b/>
                          <w:bCs/>
                          <w:color w:val="000000" w:themeColor="text1"/>
                          <w:sz w:val="20"/>
                          <w:szCs w:val="20"/>
                        </w:rPr>
                        <w:t xml:space="preserve">abundance (A) and diversity (B) to </w:t>
                      </w:r>
                      <w:r>
                        <w:rPr>
                          <w:b/>
                          <w:bCs/>
                          <w:color w:val="000000" w:themeColor="text1"/>
                          <w:sz w:val="20"/>
                          <w:szCs w:val="20"/>
                        </w:rPr>
                        <w:t>precipitation alterations.</w:t>
                      </w:r>
                      <w:r w:rsidRPr="005F1A9E">
                        <w:rPr>
                          <w:color w:val="000000" w:themeColor="text1"/>
                          <w:sz w:val="20"/>
                          <w:szCs w:val="20"/>
                        </w:rPr>
                        <w:t xml:space="preserve"> </w:t>
                      </w:r>
                      <w:r w:rsidRPr="00B67004">
                        <w:rPr>
                          <w:color w:val="000000" w:themeColor="text1"/>
                          <w:sz w:val="20"/>
                          <w:szCs w:val="20"/>
                        </w:rPr>
                        <w:t>Black circles represent fitted means conditioned to a model including the disturbance type (i.e. precipitation increase</w:t>
                      </w:r>
                      <w:r>
                        <w:rPr>
                          <w:color w:val="000000" w:themeColor="text1"/>
                          <w:sz w:val="20"/>
                          <w:szCs w:val="20"/>
                        </w:rPr>
                        <w:t>s or decrease</w:t>
                      </w:r>
                      <w:r w:rsidRPr="00B67004">
                        <w:rPr>
                          <w:color w:val="000000" w:themeColor="text1"/>
                          <w:sz w:val="20"/>
                          <w:szCs w:val="20"/>
                        </w:rPr>
                        <w:t>s) as a moderator and study and site as random variables.</w:t>
                      </w:r>
                      <w:r>
                        <w:rPr>
                          <w:b/>
                          <w:bCs/>
                          <w:color w:val="000000" w:themeColor="text1"/>
                          <w:sz w:val="20"/>
                          <w:szCs w:val="20"/>
                        </w:rPr>
                        <w:t xml:space="preserve"> </w:t>
                      </w:r>
                      <w:r w:rsidRPr="00B67004">
                        <w:rPr>
                          <w:b/>
                          <w:bCs/>
                          <w:color w:val="000000" w:themeColor="text1"/>
                          <w:sz w:val="20"/>
                          <w:szCs w:val="20"/>
                        </w:rPr>
                        <w:t xml:space="preserve"> </w:t>
                      </w:r>
                      <w:r w:rsidRPr="00B67004">
                        <w:rPr>
                          <w:color w:val="000000" w:themeColor="text1"/>
                          <w:sz w:val="20"/>
                          <w:szCs w:val="20"/>
                        </w:rPr>
                        <w:t>Positive values for the response ratio indicate an increased abundance relative to the control treatment. Confidence in estimates is indicated by the horizontal lines, with the bold line representing 95% confidence intervals and the non-bold line represents the 95% prediction intervals</w:t>
                      </w:r>
                      <w:r>
                        <w:rPr>
                          <w:color w:val="000000" w:themeColor="text1"/>
                          <w:sz w:val="20"/>
                          <w:szCs w:val="20"/>
                        </w:rPr>
                        <w:t>. Coloured circles</w:t>
                      </w:r>
                      <w:r w:rsidRPr="00B67004">
                        <w:rPr>
                          <w:color w:val="000000" w:themeColor="text1"/>
                          <w:sz w:val="20"/>
                          <w:szCs w:val="20"/>
                        </w:rPr>
                        <w:t xml:space="preserve"> represent individual effect </w:t>
                      </w:r>
                      <w:r w:rsidRPr="00344DAB">
                        <w:rPr>
                          <w:rFonts w:cs="Times New Roman"/>
                          <w:color w:val="000000" w:themeColor="text1"/>
                          <w:sz w:val="20"/>
                          <w:szCs w:val="20"/>
                        </w:rPr>
                        <w:t>sizes, and k = number of effect sizes (observations), with the number of grouping levels (study sites) for each level of the moderator shown in brackets</w:t>
                      </w:r>
                      <w:bookmarkEnd w:id="131"/>
                      <w:bookmarkEnd w:id="132"/>
                      <w:bookmarkEnd w:id="133"/>
                      <w:bookmarkEnd w:id="134"/>
                      <w:bookmarkEnd w:id="135"/>
                      <w:bookmarkEnd w:id="136"/>
                    </w:p>
                    <w:p w14:paraId="284CB269" w14:textId="77777777" w:rsidR="0045369D" w:rsidRDefault="0045369D" w:rsidP="005523BC"/>
                  </w:txbxContent>
                </v:textbox>
                <w10:wrap type="square" anchory="page"/>
              </v:shape>
            </w:pict>
          </mc:Fallback>
        </mc:AlternateContent>
      </w:r>
      <w:r w:rsidRPr="000A0441">
        <w:rPr>
          <w:rFonts w:cs="Times New Roman"/>
          <w:szCs w:val="22"/>
        </w:rPr>
        <w:t>Overall, both soil fauna abundance and diversity decreased with precipitation reduction and increased with elevated precipitation (</w:t>
      </w:r>
      <w:r w:rsidRPr="00044928">
        <w:rPr>
          <w:rFonts w:cs="Times New Roman"/>
          <w:szCs w:val="22"/>
        </w:rPr>
        <w:fldChar w:fldCharType="begin"/>
      </w:r>
      <w:r w:rsidRPr="00044928">
        <w:rPr>
          <w:rFonts w:cs="Times New Roman"/>
          <w:szCs w:val="22"/>
        </w:rPr>
        <w:instrText xml:space="preserve"> REF _Ref111534926  \* MERGEFORMAT </w:instrText>
      </w:r>
      <w:r w:rsidRPr="00044928">
        <w:rPr>
          <w:rFonts w:cs="Times New Roman"/>
          <w:szCs w:val="22"/>
        </w:rPr>
        <w:fldChar w:fldCharType="separate"/>
      </w:r>
      <w:r w:rsidRPr="00044928">
        <w:rPr>
          <w:rFonts w:cs="Times New Roman"/>
          <w:color w:val="000000" w:themeColor="text1"/>
          <w:szCs w:val="22"/>
        </w:rPr>
        <w:t xml:space="preserve">Figure </w:t>
      </w:r>
      <w:r w:rsidRPr="00044928">
        <w:rPr>
          <w:rFonts w:cs="Times New Roman"/>
          <w:noProof/>
          <w:color w:val="000000" w:themeColor="text1"/>
          <w:szCs w:val="22"/>
        </w:rPr>
        <w:t>3</w:t>
      </w:r>
      <w:r w:rsidRPr="00044928">
        <w:rPr>
          <w:rFonts w:cs="Times New Roman"/>
          <w:szCs w:val="22"/>
        </w:rPr>
        <w:fldChar w:fldCharType="end"/>
      </w:r>
      <w:r w:rsidRPr="00044928">
        <w:rPr>
          <w:rFonts w:cs="Times New Roman"/>
          <w:szCs w:val="22"/>
        </w:rPr>
        <w:t xml:space="preserve">, </w:t>
      </w:r>
      <w:r w:rsidRPr="00044928">
        <w:rPr>
          <w:rFonts w:cs="Times New Roman"/>
          <w:szCs w:val="22"/>
        </w:rPr>
        <w:fldChar w:fldCharType="begin"/>
      </w:r>
      <w:r w:rsidRPr="00044928">
        <w:rPr>
          <w:rFonts w:cs="Times New Roman"/>
          <w:szCs w:val="22"/>
        </w:rPr>
        <w:instrText xml:space="preserve"> REF _Ref111883807  \* MERGEFORMAT </w:instrText>
      </w:r>
      <w:r w:rsidRPr="00044928">
        <w:rPr>
          <w:rFonts w:cs="Times New Roman"/>
          <w:szCs w:val="22"/>
        </w:rPr>
        <w:fldChar w:fldCharType="separate"/>
      </w:r>
      <w:r w:rsidRPr="00044928">
        <w:rPr>
          <w:color w:val="000000" w:themeColor="text1"/>
          <w:sz w:val="20"/>
          <w:szCs w:val="20"/>
        </w:rPr>
        <w:t xml:space="preserve">Table </w:t>
      </w:r>
      <w:r w:rsidRPr="00044928">
        <w:rPr>
          <w:noProof/>
          <w:color w:val="000000" w:themeColor="text1"/>
          <w:sz w:val="20"/>
          <w:szCs w:val="20"/>
        </w:rPr>
        <w:t>6</w:t>
      </w:r>
      <w:r w:rsidRPr="00044928">
        <w:rPr>
          <w:rFonts w:cs="Times New Roman"/>
          <w:szCs w:val="22"/>
        </w:rPr>
        <w:fldChar w:fldCharType="end"/>
      </w:r>
      <w:r w:rsidRPr="00044928">
        <w:rPr>
          <w:rFonts w:cs="Times New Roman"/>
          <w:szCs w:val="22"/>
        </w:rPr>
        <w:t>).</w:t>
      </w:r>
      <w:r w:rsidRPr="000A0441">
        <w:rPr>
          <w:rFonts w:cs="Times New Roman"/>
          <w:szCs w:val="22"/>
        </w:rPr>
        <w:t xml:space="preserve"> Abundance measures responded more to precipitation reduction than increases (–37.3±10.4%, p &lt;.0001; 34.9±11.4%, p= 0.0053, respectively) whereas diversity responded more to precipitation increases than precipitation decreases (14.7±3.76%, p=0002; –6.70±3.31%, p=0.0335, respectively). The high </w:t>
      </w:r>
      <w:r w:rsidRPr="000A0441">
        <w:rPr>
          <w:rFonts w:eastAsiaTheme="minorEastAsia" w:cs="Times New Roman"/>
          <w:szCs w:val="22"/>
        </w:rPr>
        <w:t>I</w:t>
      </w:r>
      <w:r w:rsidRPr="000A0441">
        <w:rPr>
          <w:rFonts w:eastAsiaTheme="minorEastAsia" w:cs="Times New Roman"/>
          <w:szCs w:val="22"/>
          <w:vertAlign w:val="superscript"/>
        </w:rPr>
        <w:t>2</w:t>
      </w:r>
      <w:r w:rsidRPr="000A0441">
        <w:rPr>
          <w:rFonts w:eastAsiaTheme="minorEastAsia" w:cs="Times New Roman"/>
          <w:szCs w:val="22"/>
        </w:rPr>
        <w:t xml:space="preserve"> values for these models (all values except diversity under increased precipitation are greater than 60%) indicate high between-study heterogeneity to be explored through further analysis. Initial explorations revealed varied responses in abundance of body width groups: significant reductions</w:t>
      </w:r>
      <w:r>
        <w:rPr>
          <w:rFonts w:eastAsiaTheme="minorEastAsia" w:cs="Times New Roman"/>
          <w:szCs w:val="22"/>
        </w:rPr>
        <w:t xml:space="preserve"> after precipitation decreases</w:t>
      </w:r>
      <w:r w:rsidRPr="000A0441">
        <w:rPr>
          <w:rFonts w:eastAsiaTheme="minorEastAsia" w:cs="Times New Roman"/>
          <w:szCs w:val="22"/>
        </w:rPr>
        <w:t xml:space="preserve"> are observed in macrofauna </w:t>
      </w:r>
    </w:p>
    <w:p w14:paraId="424CAA12" w14:textId="77777777" w:rsidR="005523BC" w:rsidRDefault="005523BC" w:rsidP="005523BC">
      <w:pPr>
        <w:spacing w:line="360" w:lineRule="auto"/>
        <w:jc w:val="both"/>
        <w:rPr>
          <w:rFonts w:cs="Times New Roman"/>
          <w:szCs w:val="22"/>
        </w:rPr>
      </w:pPr>
      <w:r w:rsidRPr="000A0441">
        <w:rPr>
          <w:rFonts w:cs="Times New Roman"/>
          <w:noProof/>
          <w:szCs w:val="22"/>
        </w:rPr>
        <w:lastRenderedPageBreak/>
        <mc:AlternateContent>
          <mc:Choice Requires="wps">
            <w:drawing>
              <wp:anchor distT="0" distB="0" distL="114300" distR="114300" simplePos="0" relativeHeight="251669504" behindDoc="0" locked="0" layoutInCell="1" allowOverlap="1" wp14:anchorId="1EAA8FBF" wp14:editId="10594B43">
                <wp:simplePos x="0" y="0"/>
                <wp:positionH relativeFrom="column">
                  <wp:posOffset>-101600</wp:posOffset>
                </wp:positionH>
                <wp:positionV relativeFrom="page">
                  <wp:posOffset>2942590</wp:posOffset>
                </wp:positionV>
                <wp:extent cx="5974715" cy="3695700"/>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5974715" cy="3695700"/>
                        </a:xfrm>
                        <a:prstGeom prst="rect">
                          <a:avLst/>
                        </a:prstGeom>
                        <a:solidFill>
                          <a:schemeClr val="lt1"/>
                        </a:solidFill>
                        <a:ln w="6350">
                          <a:noFill/>
                        </a:ln>
                      </wps:spPr>
                      <wps:txbx>
                        <w:txbxContent>
                          <w:p w14:paraId="19096C6D" w14:textId="77777777" w:rsidR="0045369D" w:rsidRPr="00DE4CDD" w:rsidRDefault="0045369D" w:rsidP="005523BC">
                            <w:pPr>
                              <w:pStyle w:val="Caption"/>
                              <w:keepNext/>
                              <w:spacing w:line="360" w:lineRule="auto"/>
                              <w:jc w:val="both"/>
                              <w:rPr>
                                <w:rFonts w:cs="Times New Roman"/>
                                <w:color w:val="000000" w:themeColor="text1"/>
                                <w:sz w:val="20"/>
                                <w:szCs w:val="20"/>
                              </w:rPr>
                            </w:pPr>
                            <w:bookmarkStart w:id="137" w:name="_Ref111541971"/>
                            <w:bookmarkStart w:id="138" w:name="_Toc112413808"/>
                            <w:bookmarkStart w:id="139" w:name="_Toc112414661"/>
                            <w:r w:rsidRPr="00DE4CDD">
                              <w:rPr>
                                <w:rFonts w:cs="Times New Roman"/>
                                <w:b/>
                                <w:bCs/>
                                <w:color w:val="000000" w:themeColor="text1"/>
                                <w:sz w:val="20"/>
                                <w:szCs w:val="20"/>
                              </w:rPr>
                              <w:t xml:space="preserve">Table </w:t>
                            </w:r>
                            <w:r w:rsidRPr="00DE4CDD">
                              <w:rPr>
                                <w:rFonts w:cs="Times New Roman"/>
                                <w:b/>
                                <w:bCs/>
                                <w:color w:val="000000" w:themeColor="text1"/>
                                <w:sz w:val="20"/>
                                <w:szCs w:val="20"/>
                              </w:rPr>
                              <w:fldChar w:fldCharType="begin"/>
                            </w:r>
                            <w:r w:rsidRPr="00DE4CDD">
                              <w:rPr>
                                <w:rFonts w:cs="Times New Roman"/>
                                <w:b/>
                                <w:bCs/>
                                <w:color w:val="000000" w:themeColor="text1"/>
                                <w:sz w:val="20"/>
                                <w:szCs w:val="20"/>
                              </w:rPr>
                              <w:instrText xml:space="preserve"> SEQ Table \* ARABIC </w:instrText>
                            </w:r>
                            <w:r w:rsidRPr="00DE4CDD">
                              <w:rPr>
                                <w:rFonts w:cs="Times New Roman"/>
                                <w:b/>
                                <w:bCs/>
                                <w:color w:val="000000" w:themeColor="text1"/>
                                <w:sz w:val="20"/>
                                <w:szCs w:val="20"/>
                              </w:rPr>
                              <w:fldChar w:fldCharType="separate"/>
                            </w:r>
                            <w:r>
                              <w:rPr>
                                <w:rFonts w:cs="Times New Roman"/>
                                <w:b/>
                                <w:bCs/>
                                <w:noProof/>
                                <w:color w:val="000000" w:themeColor="text1"/>
                                <w:sz w:val="20"/>
                                <w:szCs w:val="20"/>
                              </w:rPr>
                              <w:t>7</w:t>
                            </w:r>
                            <w:r w:rsidRPr="00DE4CDD">
                              <w:rPr>
                                <w:rFonts w:cs="Times New Roman"/>
                                <w:b/>
                                <w:bCs/>
                                <w:color w:val="000000" w:themeColor="text1"/>
                                <w:sz w:val="20"/>
                                <w:szCs w:val="20"/>
                              </w:rPr>
                              <w:fldChar w:fldCharType="end"/>
                            </w:r>
                            <w:bookmarkEnd w:id="137"/>
                            <w:r w:rsidRPr="00DE4CDD">
                              <w:rPr>
                                <w:rFonts w:cs="Times New Roman"/>
                                <w:b/>
                                <w:bCs/>
                                <w:color w:val="000000" w:themeColor="text1"/>
                                <w:sz w:val="20"/>
                                <w:szCs w:val="20"/>
                              </w:rPr>
                              <w:t xml:space="preserve">. </w:t>
                            </w:r>
                            <w:r w:rsidRPr="0026023C">
                              <w:rPr>
                                <w:rFonts w:cs="Times New Roman"/>
                                <w:color w:val="000000" w:themeColor="text1"/>
                                <w:sz w:val="20"/>
                                <w:szCs w:val="20"/>
                              </w:rPr>
                              <w:t>Variables included in models of abundance change after precipitation disturbance.</w:t>
                            </w:r>
                            <w:r w:rsidRPr="00DE4CDD">
                              <w:rPr>
                                <w:rFonts w:cs="Times New Roman"/>
                                <w:b/>
                                <w:bCs/>
                                <w:color w:val="000000" w:themeColor="text1"/>
                                <w:sz w:val="20"/>
                                <w:szCs w:val="20"/>
                              </w:rPr>
                              <w:t xml:space="preserve"> </w:t>
                            </w:r>
                            <w:r w:rsidRPr="00DE4CDD">
                              <w:rPr>
                                <w:rFonts w:cs="Times New Roman"/>
                                <w:color w:val="000000" w:themeColor="text1"/>
                                <w:sz w:val="20"/>
                                <w:szCs w:val="20"/>
                              </w:rPr>
                              <w:t>Models are ranked by ∆AIC, with the smaller the ∆AIC representing the most parsimonious models.</w:t>
                            </w:r>
                            <w:r>
                              <w:rPr>
                                <w:rFonts w:cs="Times New Roman"/>
                                <w:color w:val="000000" w:themeColor="text1"/>
                                <w:sz w:val="20"/>
                                <w:szCs w:val="20"/>
                              </w:rPr>
                              <w:t xml:space="preserve"> Interaction effects are shown by * symbol. Results are not pr</w:t>
                            </w:r>
                            <w:r w:rsidRPr="00D76546">
                              <w:rPr>
                                <w:rFonts w:cs="Times New Roman"/>
                                <w:color w:val="000000" w:themeColor="text1"/>
                                <w:sz w:val="20"/>
                                <w:szCs w:val="20"/>
                              </w:rPr>
                              <w:t>esented for ‘both disturbances’ under ‘duration’ as</w:t>
                            </w:r>
                            <w:r>
                              <w:rPr>
                                <w:rFonts w:cs="Times New Roman"/>
                                <w:color w:val="000000" w:themeColor="text1"/>
                                <w:sz w:val="20"/>
                                <w:szCs w:val="20"/>
                              </w:rPr>
                              <w:t xml:space="preserve"> this</w:t>
                            </w:r>
                            <w:r w:rsidRPr="00D76546">
                              <w:rPr>
                                <w:rFonts w:cs="Times New Roman"/>
                                <w:color w:val="000000" w:themeColor="text1"/>
                                <w:sz w:val="20"/>
                                <w:szCs w:val="20"/>
                              </w:rPr>
                              <w:t xml:space="preserve"> wasn’t considered to make theoretical sense given the difference in the range of durations between disturbance types.</w:t>
                            </w:r>
                            <w:r>
                              <w:rPr>
                                <w:rFonts w:cs="Times New Roman"/>
                                <w:color w:val="000000" w:themeColor="text1"/>
                                <w:sz w:val="20"/>
                                <w:szCs w:val="20"/>
                              </w:rPr>
                              <w:t xml:space="preserve"> </w:t>
                            </w:r>
                            <w:r w:rsidRPr="00DE4CDD">
                              <w:rPr>
                                <w:rFonts w:cs="Times New Roman"/>
                                <w:color w:val="000000" w:themeColor="text1"/>
                                <w:sz w:val="20"/>
                                <w:szCs w:val="20"/>
                              </w:rPr>
                              <w:t xml:space="preserve"> Full comparisons of models with all variables included in Appendix.</w:t>
                            </w:r>
                            <w:bookmarkEnd w:id="138"/>
                            <w:bookmarkEnd w:id="139"/>
                            <w:r w:rsidRPr="00DE4CDD">
                              <w:rPr>
                                <w:rFonts w:cs="Times New Roman"/>
                                <w:color w:val="000000" w:themeColor="text1"/>
                                <w:sz w:val="20"/>
                                <w:szCs w:val="20"/>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gridCol w:w="584"/>
                              <w:gridCol w:w="711"/>
                              <w:gridCol w:w="874"/>
                              <w:gridCol w:w="505"/>
                              <w:gridCol w:w="971"/>
                              <w:gridCol w:w="934"/>
                              <w:gridCol w:w="400"/>
                              <w:gridCol w:w="1051"/>
                              <w:gridCol w:w="926"/>
                            </w:tblGrid>
                            <w:tr w:rsidR="0045369D" w:rsidRPr="00EE6EA1" w14:paraId="03C359F8" w14:textId="77777777">
                              <w:trPr>
                                <w:trHeight w:val="320"/>
                              </w:trPr>
                              <w:tc>
                                <w:tcPr>
                                  <w:tcW w:w="2084" w:type="dxa"/>
                                  <w:tcBorders>
                                    <w:top w:val="single" w:sz="4" w:space="0" w:color="auto"/>
                                    <w:bottom w:val="nil"/>
                                  </w:tcBorders>
                                  <w:noWrap/>
                                  <w:hideMark/>
                                </w:tcPr>
                                <w:p w14:paraId="19915F73" w14:textId="77777777" w:rsidR="0045369D" w:rsidRPr="00EE6EA1" w:rsidRDefault="0045369D" w:rsidP="00CB3ACF">
                                  <w:pPr>
                                    <w:spacing w:line="360" w:lineRule="auto"/>
                                    <w:jc w:val="both"/>
                                    <w:rPr>
                                      <w:rFonts w:cs="Times New Roman"/>
                                      <w:b/>
                                      <w:bCs/>
                                      <w:szCs w:val="22"/>
                                    </w:rPr>
                                  </w:pPr>
                                </w:p>
                              </w:tc>
                              <w:tc>
                                <w:tcPr>
                                  <w:tcW w:w="2169" w:type="dxa"/>
                                  <w:gridSpan w:val="3"/>
                                  <w:tcBorders>
                                    <w:top w:val="single" w:sz="4" w:space="0" w:color="auto"/>
                                    <w:bottom w:val="nil"/>
                                  </w:tcBorders>
                                  <w:noWrap/>
                                  <w:hideMark/>
                                </w:tcPr>
                                <w:p w14:paraId="79078E0C" w14:textId="77777777" w:rsidR="0045369D" w:rsidRPr="00EE6EA1" w:rsidRDefault="0045369D" w:rsidP="00CB3ACF">
                                  <w:pPr>
                                    <w:spacing w:line="360" w:lineRule="auto"/>
                                    <w:jc w:val="both"/>
                                    <w:rPr>
                                      <w:rFonts w:cs="Times New Roman"/>
                                      <w:b/>
                                      <w:bCs/>
                                      <w:szCs w:val="22"/>
                                    </w:rPr>
                                  </w:pPr>
                                  <w:r w:rsidRPr="00EE6EA1">
                                    <w:rPr>
                                      <w:rFonts w:cs="Times New Roman"/>
                                      <w:b/>
                                      <w:bCs/>
                                      <w:szCs w:val="22"/>
                                    </w:rPr>
                                    <w:t xml:space="preserve">Both disturbances </w:t>
                                  </w:r>
                                </w:p>
                              </w:tc>
                              <w:tc>
                                <w:tcPr>
                                  <w:tcW w:w="2410" w:type="dxa"/>
                                  <w:gridSpan w:val="3"/>
                                  <w:tcBorders>
                                    <w:top w:val="single" w:sz="4" w:space="0" w:color="auto"/>
                                    <w:bottom w:val="nil"/>
                                  </w:tcBorders>
                                  <w:noWrap/>
                                  <w:hideMark/>
                                </w:tcPr>
                                <w:p w14:paraId="31E1694E" w14:textId="77777777" w:rsidR="0045369D" w:rsidRPr="00EE6EA1" w:rsidRDefault="0045369D" w:rsidP="00CB3ACF">
                                  <w:pPr>
                                    <w:spacing w:line="360" w:lineRule="auto"/>
                                    <w:jc w:val="both"/>
                                    <w:rPr>
                                      <w:rFonts w:cs="Times New Roman"/>
                                      <w:b/>
                                      <w:bCs/>
                                      <w:szCs w:val="22"/>
                                    </w:rPr>
                                  </w:pPr>
                                  <w:r>
                                    <w:rPr>
                                      <w:rFonts w:cs="Times New Roman"/>
                                      <w:b/>
                                      <w:bCs/>
                                      <w:szCs w:val="22"/>
                                    </w:rPr>
                                    <w:t>Precipitation decreases</w:t>
                                  </w:r>
                                </w:p>
                              </w:tc>
                              <w:tc>
                                <w:tcPr>
                                  <w:tcW w:w="2377" w:type="dxa"/>
                                  <w:gridSpan w:val="3"/>
                                  <w:tcBorders>
                                    <w:top w:val="single" w:sz="4" w:space="0" w:color="auto"/>
                                    <w:bottom w:val="nil"/>
                                  </w:tcBorders>
                                  <w:noWrap/>
                                  <w:hideMark/>
                                </w:tcPr>
                                <w:p w14:paraId="2F91B46C" w14:textId="77777777" w:rsidR="0045369D" w:rsidRPr="00EE6EA1" w:rsidRDefault="0045369D" w:rsidP="00CB3ACF">
                                  <w:pPr>
                                    <w:spacing w:line="360" w:lineRule="auto"/>
                                    <w:jc w:val="both"/>
                                    <w:rPr>
                                      <w:rFonts w:cs="Times New Roman"/>
                                      <w:b/>
                                      <w:bCs/>
                                      <w:szCs w:val="22"/>
                                    </w:rPr>
                                  </w:pPr>
                                  <w:r w:rsidRPr="00EE6EA1">
                                    <w:rPr>
                                      <w:rFonts w:cs="Times New Roman"/>
                                      <w:b/>
                                      <w:bCs/>
                                      <w:szCs w:val="22"/>
                                    </w:rPr>
                                    <w:t xml:space="preserve">Precipitation </w:t>
                                  </w:r>
                                  <w:r>
                                    <w:rPr>
                                      <w:rFonts w:cs="Times New Roman"/>
                                      <w:b/>
                                      <w:bCs/>
                                      <w:szCs w:val="22"/>
                                    </w:rPr>
                                    <w:t>increases</w:t>
                                  </w:r>
                                </w:p>
                              </w:tc>
                            </w:tr>
                            <w:tr w:rsidR="0045369D" w:rsidRPr="003B67FB" w14:paraId="394C88B6" w14:textId="77777777">
                              <w:trPr>
                                <w:trHeight w:val="320"/>
                              </w:trPr>
                              <w:tc>
                                <w:tcPr>
                                  <w:tcW w:w="2084" w:type="dxa"/>
                                  <w:tcBorders>
                                    <w:top w:val="single" w:sz="4" w:space="0" w:color="auto"/>
                                    <w:bottom w:val="single" w:sz="4" w:space="0" w:color="auto"/>
                                  </w:tcBorders>
                                  <w:noWrap/>
                                  <w:hideMark/>
                                </w:tcPr>
                                <w:p w14:paraId="785F448D" w14:textId="77777777" w:rsidR="0045369D" w:rsidRPr="003B67FB" w:rsidRDefault="0045369D" w:rsidP="00CB3ACF">
                                  <w:pPr>
                                    <w:spacing w:line="360" w:lineRule="auto"/>
                                    <w:jc w:val="both"/>
                                    <w:rPr>
                                      <w:rFonts w:cs="Times New Roman"/>
                                      <w:szCs w:val="22"/>
                                    </w:rPr>
                                  </w:pPr>
                                  <w:r>
                                    <w:rPr>
                                      <w:rFonts w:cs="Times New Roman"/>
                                      <w:szCs w:val="22"/>
                                    </w:rPr>
                                    <w:t>Variables included in model</w:t>
                                  </w:r>
                                </w:p>
                              </w:tc>
                              <w:tc>
                                <w:tcPr>
                                  <w:tcW w:w="584" w:type="dxa"/>
                                  <w:tcBorders>
                                    <w:top w:val="single" w:sz="4" w:space="0" w:color="auto"/>
                                    <w:bottom w:val="single" w:sz="4" w:space="0" w:color="auto"/>
                                  </w:tcBorders>
                                  <w:noWrap/>
                                  <w:hideMark/>
                                </w:tcPr>
                                <w:p w14:paraId="79D5BDAB"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711" w:type="dxa"/>
                                  <w:tcBorders>
                                    <w:top w:val="single" w:sz="4" w:space="0" w:color="auto"/>
                                    <w:bottom w:val="single" w:sz="4" w:space="0" w:color="auto"/>
                                  </w:tcBorders>
                                  <w:noWrap/>
                                  <w:hideMark/>
                                </w:tcPr>
                                <w:p w14:paraId="17DA516B" w14:textId="77777777" w:rsidR="0045369D" w:rsidRPr="005224F4" w:rsidRDefault="0045369D" w:rsidP="00CB3ACF">
                                  <w:pPr>
                                    <w:spacing w:line="360" w:lineRule="auto"/>
                                    <w:jc w:val="both"/>
                                    <w:rPr>
                                      <w:rFonts w:cs="Times New Roman"/>
                                      <w:szCs w:val="22"/>
                                      <w:vertAlign w:val="superscript"/>
                                    </w:rPr>
                                  </w:pPr>
                                  <w:r>
                                    <w:rPr>
                                      <w:rFonts w:cs="Times New Roman"/>
                                      <w:szCs w:val="22"/>
                                    </w:rPr>
                                    <w:t>R</w:t>
                                  </w:r>
                                  <w:r>
                                    <w:rPr>
                                      <w:rFonts w:cs="Times New Roman"/>
                                      <w:szCs w:val="22"/>
                                      <w:vertAlign w:val="superscript"/>
                                    </w:rPr>
                                    <w:t>2</w:t>
                                  </w:r>
                                </w:p>
                              </w:tc>
                              <w:tc>
                                <w:tcPr>
                                  <w:tcW w:w="874" w:type="dxa"/>
                                  <w:tcBorders>
                                    <w:top w:val="single" w:sz="4" w:space="0" w:color="auto"/>
                                    <w:bottom w:val="single" w:sz="4" w:space="0" w:color="auto"/>
                                  </w:tcBorders>
                                  <w:noWrap/>
                                  <w:hideMark/>
                                </w:tcPr>
                                <w:p w14:paraId="2D7238EF"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c>
                                <w:tcPr>
                                  <w:tcW w:w="505" w:type="dxa"/>
                                  <w:tcBorders>
                                    <w:top w:val="single" w:sz="4" w:space="0" w:color="auto"/>
                                    <w:bottom w:val="single" w:sz="4" w:space="0" w:color="auto"/>
                                  </w:tcBorders>
                                  <w:noWrap/>
                                  <w:hideMark/>
                                </w:tcPr>
                                <w:p w14:paraId="11FEF21B"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971" w:type="dxa"/>
                                  <w:tcBorders>
                                    <w:top w:val="single" w:sz="4" w:space="0" w:color="auto"/>
                                    <w:bottom w:val="single" w:sz="4" w:space="0" w:color="auto"/>
                                  </w:tcBorders>
                                  <w:noWrap/>
                                  <w:hideMark/>
                                </w:tcPr>
                                <w:p w14:paraId="7C9AC202" w14:textId="77777777" w:rsidR="0045369D" w:rsidRPr="003B67FB" w:rsidRDefault="0045369D" w:rsidP="00CB3ACF">
                                  <w:pPr>
                                    <w:spacing w:line="360" w:lineRule="auto"/>
                                    <w:jc w:val="both"/>
                                    <w:rPr>
                                      <w:rFonts w:cs="Times New Roman"/>
                                      <w:szCs w:val="22"/>
                                    </w:rPr>
                                  </w:pPr>
                                  <w:r>
                                    <w:rPr>
                                      <w:rFonts w:cs="Times New Roman"/>
                                      <w:szCs w:val="22"/>
                                    </w:rPr>
                                    <w:t>R</w:t>
                                  </w:r>
                                  <w:r>
                                    <w:rPr>
                                      <w:rFonts w:cs="Times New Roman"/>
                                      <w:szCs w:val="22"/>
                                      <w:vertAlign w:val="superscript"/>
                                    </w:rPr>
                                    <w:t>2</w:t>
                                  </w:r>
                                </w:p>
                              </w:tc>
                              <w:tc>
                                <w:tcPr>
                                  <w:tcW w:w="934" w:type="dxa"/>
                                  <w:tcBorders>
                                    <w:top w:val="single" w:sz="4" w:space="0" w:color="auto"/>
                                    <w:bottom w:val="single" w:sz="4" w:space="0" w:color="auto"/>
                                  </w:tcBorders>
                                  <w:noWrap/>
                                  <w:hideMark/>
                                </w:tcPr>
                                <w:p w14:paraId="5811BC83"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c>
                                <w:tcPr>
                                  <w:tcW w:w="400" w:type="dxa"/>
                                  <w:tcBorders>
                                    <w:top w:val="single" w:sz="4" w:space="0" w:color="auto"/>
                                    <w:bottom w:val="single" w:sz="4" w:space="0" w:color="auto"/>
                                  </w:tcBorders>
                                  <w:noWrap/>
                                  <w:hideMark/>
                                </w:tcPr>
                                <w:p w14:paraId="3B79DC1C"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1051" w:type="dxa"/>
                                  <w:tcBorders>
                                    <w:top w:val="single" w:sz="4" w:space="0" w:color="auto"/>
                                    <w:bottom w:val="single" w:sz="4" w:space="0" w:color="auto"/>
                                  </w:tcBorders>
                                  <w:noWrap/>
                                  <w:hideMark/>
                                </w:tcPr>
                                <w:p w14:paraId="4CFDF4F0" w14:textId="77777777" w:rsidR="0045369D" w:rsidRPr="003B67FB" w:rsidRDefault="0045369D" w:rsidP="00CB3ACF">
                                  <w:pPr>
                                    <w:spacing w:line="360" w:lineRule="auto"/>
                                    <w:jc w:val="both"/>
                                    <w:rPr>
                                      <w:rFonts w:cs="Times New Roman"/>
                                      <w:szCs w:val="22"/>
                                    </w:rPr>
                                  </w:pPr>
                                  <w:r>
                                    <w:rPr>
                                      <w:rFonts w:cs="Times New Roman"/>
                                      <w:szCs w:val="22"/>
                                    </w:rPr>
                                    <w:t>R</w:t>
                                  </w:r>
                                  <w:r>
                                    <w:rPr>
                                      <w:rFonts w:cs="Times New Roman"/>
                                      <w:szCs w:val="22"/>
                                      <w:vertAlign w:val="superscript"/>
                                    </w:rPr>
                                    <w:t>2</w:t>
                                  </w:r>
                                </w:p>
                              </w:tc>
                              <w:tc>
                                <w:tcPr>
                                  <w:tcW w:w="926" w:type="dxa"/>
                                  <w:tcBorders>
                                    <w:top w:val="single" w:sz="4" w:space="0" w:color="auto"/>
                                    <w:bottom w:val="single" w:sz="4" w:space="0" w:color="auto"/>
                                  </w:tcBorders>
                                  <w:noWrap/>
                                  <w:hideMark/>
                                </w:tcPr>
                                <w:p w14:paraId="45AA8210"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r>
                            <w:tr w:rsidR="0045369D" w:rsidRPr="00EE6EA1" w14:paraId="2FA66548" w14:textId="77777777">
                              <w:trPr>
                                <w:trHeight w:val="320"/>
                              </w:trPr>
                              <w:tc>
                                <w:tcPr>
                                  <w:tcW w:w="2084" w:type="dxa"/>
                                  <w:tcBorders>
                                    <w:top w:val="single" w:sz="4" w:space="0" w:color="auto"/>
                                  </w:tcBorders>
                                  <w:noWrap/>
                                  <w:hideMark/>
                                </w:tcPr>
                                <w:p w14:paraId="48259358" w14:textId="77777777" w:rsidR="0045369D" w:rsidRPr="00EE6EA1" w:rsidRDefault="0045369D" w:rsidP="00CB3ACF">
                                  <w:pPr>
                                    <w:spacing w:line="360" w:lineRule="auto"/>
                                    <w:jc w:val="both"/>
                                    <w:rPr>
                                      <w:rFonts w:cs="Times New Roman"/>
                                      <w:szCs w:val="22"/>
                                    </w:rPr>
                                  </w:pPr>
                                  <w:r w:rsidRPr="00EE6EA1">
                                    <w:rPr>
                                      <w:rFonts w:cs="Times New Roman"/>
                                      <w:szCs w:val="22"/>
                                    </w:rPr>
                                    <w:t>size</w:t>
                                  </w:r>
                                </w:p>
                              </w:tc>
                              <w:tc>
                                <w:tcPr>
                                  <w:tcW w:w="584" w:type="dxa"/>
                                  <w:tcBorders>
                                    <w:top w:val="single" w:sz="4" w:space="0" w:color="auto"/>
                                  </w:tcBorders>
                                  <w:noWrap/>
                                  <w:hideMark/>
                                </w:tcPr>
                                <w:p w14:paraId="64928004"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711" w:type="dxa"/>
                                  <w:tcBorders>
                                    <w:top w:val="single" w:sz="4" w:space="0" w:color="auto"/>
                                  </w:tcBorders>
                                  <w:noWrap/>
                                  <w:hideMark/>
                                </w:tcPr>
                                <w:p w14:paraId="63460C9E" w14:textId="77777777" w:rsidR="0045369D" w:rsidRPr="00EE6EA1" w:rsidRDefault="0045369D" w:rsidP="00CB3ACF">
                                  <w:pPr>
                                    <w:spacing w:line="360" w:lineRule="auto"/>
                                    <w:jc w:val="both"/>
                                    <w:rPr>
                                      <w:rFonts w:cs="Times New Roman"/>
                                      <w:szCs w:val="22"/>
                                    </w:rPr>
                                  </w:pPr>
                                  <w:r w:rsidRPr="00EE6EA1">
                                    <w:rPr>
                                      <w:rFonts w:cs="Times New Roman"/>
                                      <w:szCs w:val="22"/>
                                    </w:rPr>
                                    <w:t>0.016</w:t>
                                  </w:r>
                                </w:p>
                              </w:tc>
                              <w:tc>
                                <w:tcPr>
                                  <w:tcW w:w="874" w:type="dxa"/>
                                  <w:tcBorders>
                                    <w:top w:val="single" w:sz="4" w:space="0" w:color="auto"/>
                                  </w:tcBorders>
                                  <w:noWrap/>
                                  <w:hideMark/>
                                </w:tcPr>
                                <w:p w14:paraId="115EEA35" w14:textId="77777777" w:rsidR="0045369D" w:rsidRPr="00EE6EA1" w:rsidRDefault="0045369D" w:rsidP="00CB3ACF">
                                  <w:pPr>
                                    <w:spacing w:line="360" w:lineRule="auto"/>
                                    <w:jc w:val="both"/>
                                    <w:rPr>
                                      <w:rFonts w:cs="Times New Roman"/>
                                      <w:szCs w:val="22"/>
                                    </w:rPr>
                                  </w:pPr>
                                  <w:r w:rsidRPr="00EE6EA1">
                                    <w:rPr>
                                      <w:rFonts w:cs="Times New Roman"/>
                                      <w:szCs w:val="22"/>
                                    </w:rPr>
                                    <w:t>249.5</w:t>
                                  </w:r>
                                </w:p>
                              </w:tc>
                              <w:tc>
                                <w:tcPr>
                                  <w:tcW w:w="505" w:type="dxa"/>
                                  <w:tcBorders>
                                    <w:top w:val="single" w:sz="4" w:space="0" w:color="auto"/>
                                  </w:tcBorders>
                                  <w:noWrap/>
                                  <w:hideMark/>
                                </w:tcPr>
                                <w:p w14:paraId="014BC0CF"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971" w:type="dxa"/>
                                  <w:tcBorders>
                                    <w:top w:val="single" w:sz="4" w:space="0" w:color="auto"/>
                                  </w:tcBorders>
                                  <w:noWrap/>
                                  <w:hideMark/>
                                </w:tcPr>
                                <w:p w14:paraId="52307899" w14:textId="77777777" w:rsidR="0045369D" w:rsidRPr="00EE6EA1" w:rsidRDefault="0045369D" w:rsidP="00CB3ACF">
                                  <w:pPr>
                                    <w:spacing w:line="360" w:lineRule="auto"/>
                                    <w:jc w:val="both"/>
                                    <w:rPr>
                                      <w:rFonts w:cs="Times New Roman"/>
                                      <w:szCs w:val="22"/>
                                    </w:rPr>
                                  </w:pPr>
                                  <w:r w:rsidRPr="00EE6EA1">
                                    <w:rPr>
                                      <w:rFonts w:cs="Times New Roman"/>
                                      <w:szCs w:val="22"/>
                                    </w:rPr>
                                    <w:t>0.0549</w:t>
                                  </w:r>
                                </w:p>
                              </w:tc>
                              <w:tc>
                                <w:tcPr>
                                  <w:tcW w:w="934" w:type="dxa"/>
                                  <w:tcBorders>
                                    <w:top w:val="single" w:sz="4" w:space="0" w:color="auto"/>
                                  </w:tcBorders>
                                  <w:noWrap/>
                                  <w:hideMark/>
                                </w:tcPr>
                                <w:p w14:paraId="288F76A7" w14:textId="77777777" w:rsidR="0045369D" w:rsidRPr="00EE6EA1" w:rsidRDefault="0045369D" w:rsidP="00CB3ACF">
                                  <w:pPr>
                                    <w:spacing w:line="360" w:lineRule="auto"/>
                                    <w:jc w:val="both"/>
                                    <w:rPr>
                                      <w:rFonts w:cs="Times New Roman"/>
                                      <w:szCs w:val="22"/>
                                    </w:rPr>
                                  </w:pPr>
                                  <w:r w:rsidRPr="00EE6EA1">
                                    <w:rPr>
                                      <w:rFonts w:cs="Times New Roman"/>
                                      <w:szCs w:val="22"/>
                                    </w:rPr>
                                    <w:t>34.4</w:t>
                                  </w:r>
                                </w:p>
                              </w:tc>
                              <w:tc>
                                <w:tcPr>
                                  <w:tcW w:w="400" w:type="dxa"/>
                                  <w:tcBorders>
                                    <w:top w:val="single" w:sz="4" w:space="0" w:color="auto"/>
                                  </w:tcBorders>
                                  <w:noWrap/>
                                  <w:hideMark/>
                                </w:tcPr>
                                <w:p w14:paraId="22C7A748"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1051" w:type="dxa"/>
                                  <w:tcBorders>
                                    <w:top w:val="single" w:sz="4" w:space="0" w:color="auto"/>
                                  </w:tcBorders>
                                  <w:noWrap/>
                                  <w:hideMark/>
                                </w:tcPr>
                                <w:p w14:paraId="60693AFD" w14:textId="77777777" w:rsidR="0045369D" w:rsidRPr="00EE6EA1" w:rsidRDefault="0045369D" w:rsidP="00CB3ACF">
                                  <w:pPr>
                                    <w:spacing w:line="360" w:lineRule="auto"/>
                                    <w:jc w:val="both"/>
                                    <w:rPr>
                                      <w:rFonts w:cs="Times New Roman"/>
                                      <w:szCs w:val="22"/>
                                    </w:rPr>
                                  </w:pPr>
                                  <w:r w:rsidRPr="00EE6EA1">
                                    <w:rPr>
                                      <w:rFonts w:cs="Times New Roman"/>
                                      <w:szCs w:val="22"/>
                                    </w:rPr>
                                    <w:t>0.350</w:t>
                                  </w:r>
                                </w:p>
                              </w:tc>
                              <w:tc>
                                <w:tcPr>
                                  <w:tcW w:w="926" w:type="dxa"/>
                                  <w:tcBorders>
                                    <w:top w:val="single" w:sz="4" w:space="0" w:color="auto"/>
                                  </w:tcBorders>
                                  <w:noWrap/>
                                  <w:hideMark/>
                                </w:tcPr>
                                <w:p w14:paraId="4008E0D7" w14:textId="77777777" w:rsidR="0045369D" w:rsidRPr="00EE6EA1" w:rsidRDefault="0045369D" w:rsidP="00CB3ACF">
                                  <w:pPr>
                                    <w:spacing w:line="360" w:lineRule="auto"/>
                                    <w:jc w:val="both"/>
                                    <w:rPr>
                                      <w:rFonts w:cs="Times New Roman"/>
                                      <w:szCs w:val="22"/>
                                    </w:rPr>
                                  </w:pPr>
                                  <w:r w:rsidRPr="00EE6EA1">
                                    <w:rPr>
                                      <w:rFonts w:cs="Times New Roman"/>
                                      <w:szCs w:val="22"/>
                                    </w:rPr>
                                    <w:t>5.57</w:t>
                                  </w:r>
                                </w:p>
                              </w:tc>
                            </w:tr>
                            <w:tr w:rsidR="0045369D" w:rsidRPr="00EE6EA1" w14:paraId="2DDE32B6" w14:textId="77777777">
                              <w:trPr>
                                <w:trHeight w:val="320"/>
                              </w:trPr>
                              <w:tc>
                                <w:tcPr>
                                  <w:tcW w:w="2084" w:type="dxa"/>
                                  <w:noWrap/>
                                  <w:hideMark/>
                                </w:tcPr>
                                <w:p w14:paraId="1D885872" w14:textId="77777777" w:rsidR="0045369D" w:rsidRPr="00EE6EA1" w:rsidRDefault="0045369D" w:rsidP="00CB3ACF">
                                  <w:pPr>
                                    <w:spacing w:line="360" w:lineRule="auto"/>
                                    <w:jc w:val="both"/>
                                    <w:rPr>
                                      <w:rFonts w:cs="Times New Roman"/>
                                      <w:szCs w:val="22"/>
                                    </w:rPr>
                                  </w:pPr>
                                  <w:r w:rsidRPr="00EE6EA1">
                                    <w:rPr>
                                      <w:rFonts w:cs="Times New Roman"/>
                                      <w:szCs w:val="22"/>
                                    </w:rPr>
                                    <w:t>size*duration</w:t>
                                  </w:r>
                                </w:p>
                              </w:tc>
                              <w:tc>
                                <w:tcPr>
                                  <w:tcW w:w="584" w:type="dxa"/>
                                  <w:noWrap/>
                                  <w:hideMark/>
                                </w:tcPr>
                                <w:p w14:paraId="12B5C65D"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711" w:type="dxa"/>
                                  <w:noWrap/>
                                  <w:hideMark/>
                                </w:tcPr>
                                <w:p w14:paraId="6287930F" w14:textId="77777777" w:rsidR="0045369D" w:rsidRPr="00EE6EA1" w:rsidRDefault="0045369D" w:rsidP="00CB3ACF">
                                  <w:pPr>
                                    <w:spacing w:line="360" w:lineRule="auto"/>
                                    <w:jc w:val="both"/>
                                    <w:rPr>
                                      <w:rFonts w:cs="Times New Roman"/>
                                      <w:szCs w:val="22"/>
                                    </w:rPr>
                                  </w:pPr>
                                  <w:r w:rsidRPr="00EE6EA1">
                                    <w:rPr>
                                      <w:rFonts w:cs="Times New Roman"/>
                                      <w:szCs w:val="22"/>
                                    </w:rPr>
                                    <w:t>0.025</w:t>
                                  </w:r>
                                </w:p>
                              </w:tc>
                              <w:tc>
                                <w:tcPr>
                                  <w:tcW w:w="874" w:type="dxa"/>
                                  <w:noWrap/>
                                  <w:hideMark/>
                                </w:tcPr>
                                <w:p w14:paraId="062185E9" w14:textId="77777777" w:rsidR="0045369D" w:rsidRPr="00EE6EA1" w:rsidRDefault="0045369D" w:rsidP="00CB3ACF">
                                  <w:pPr>
                                    <w:spacing w:line="360" w:lineRule="auto"/>
                                    <w:jc w:val="both"/>
                                    <w:rPr>
                                      <w:rFonts w:cs="Times New Roman"/>
                                      <w:szCs w:val="22"/>
                                    </w:rPr>
                                  </w:pPr>
                                  <w:r w:rsidRPr="00EE6EA1">
                                    <w:rPr>
                                      <w:rFonts w:cs="Times New Roman"/>
                                      <w:szCs w:val="22"/>
                                    </w:rPr>
                                    <w:t>249.3</w:t>
                                  </w:r>
                                </w:p>
                              </w:tc>
                              <w:tc>
                                <w:tcPr>
                                  <w:tcW w:w="505" w:type="dxa"/>
                                  <w:noWrap/>
                                  <w:hideMark/>
                                </w:tcPr>
                                <w:p w14:paraId="4F1AFEDB"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971" w:type="dxa"/>
                                  <w:noWrap/>
                                  <w:hideMark/>
                                </w:tcPr>
                                <w:p w14:paraId="59AFEEC6" w14:textId="77777777" w:rsidR="0045369D" w:rsidRPr="00EE6EA1" w:rsidRDefault="0045369D" w:rsidP="00CB3ACF">
                                  <w:pPr>
                                    <w:spacing w:line="360" w:lineRule="auto"/>
                                    <w:jc w:val="both"/>
                                    <w:rPr>
                                      <w:rFonts w:cs="Times New Roman"/>
                                      <w:szCs w:val="22"/>
                                    </w:rPr>
                                  </w:pPr>
                                  <w:r w:rsidRPr="00EE6EA1">
                                    <w:rPr>
                                      <w:rFonts w:cs="Times New Roman"/>
                                      <w:szCs w:val="22"/>
                                    </w:rPr>
                                    <w:t>0.125</w:t>
                                  </w:r>
                                </w:p>
                              </w:tc>
                              <w:tc>
                                <w:tcPr>
                                  <w:tcW w:w="934" w:type="dxa"/>
                                  <w:noWrap/>
                                  <w:hideMark/>
                                </w:tcPr>
                                <w:p w14:paraId="4D680C41" w14:textId="77777777" w:rsidR="0045369D" w:rsidRPr="00EE6EA1" w:rsidRDefault="0045369D" w:rsidP="00CB3ACF">
                                  <w:pPr>
                                    <w:spacing w:line="360" w:lineRule="auto"/>
                                    <w:jc w:val="both"/>
                                    <w:rPr>
                                      <w:rFonts w:cs="Times New Roman"/>
                                      <w:szCs w:val="22"/>
                                    </w:rPr>
                                  </w:pPr>
                                  <w:r w:rsidRPr="00EE6EA1">
                                    <w:rPr>
                                      <w:rFonts w:cs="Times New Roman"/>
                                      <w:szCs w:val="22"/>
                                    </w:rPr>
                                    <w:t>21.4</w:t>
                                  </w:r>
                                </w:p>
                              </w:tc>
                              <w:tc>
                                <w:tcPr>
                                  <w:tcW w:w="400" w:type="dxa"/>
                                  <w:noWrap/>
                                  <w:hideMark/>
                                </w:tcPr>
                                <w:p w14:paraId="2BAAE9CA"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1051" w:type="dxa"/>
                                  <w:noWrap/>
                                  <w:hideMark/>
                                </w:tcPr>
                                <w:p w14:paraId="56D7AB7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0.409</w:t>
                                  </w:r>
                                </w:p>
                              </w:tc>
                              <w:tc>
                                <w:tcPr>
                                  <w:tcW w:w="926" w:type="dxa"/>
                                  <w:noWrap/>
                                  <w:hideMark/>
                                </w:tcPr>
                                <w:p w14:paraId="2ADAFB0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r>
                            <w:tr w:rsidR="0045369D" w:rsidRPr="00EE6EA1" w14:paraId="01A4BFAC" w14:textId="77777777">
                              <w:trPr>
                                <w:trHeight w:val="320"/>
                              </w:trPr>
                              <w:tc>
                                <w:tcPr>
                                  <w:tcW w:w="2084" w:type="dxa"/>
                                  <w:noWrap/>
                                  <w:hideMark/>
                                </w:tcPr>
                                <w:p w14:paraId="404C35CD" w14:textId="77777777" w:rsidR="0045369D" w:rsidRPr="00EE6EA1" w:rsidRDefault="0045369D" w:rsidP="00CB3ACF">
                                  <w:pPr>
                                    <w:spacing w:line="360" w:lineRule="auto"/>
                                    <w:jc w:val="both"/>
                                    <w:rPr>
                                      <w:rFonts w:cs="Times New Roman"/>
                                      <w:szCs w:val="22"/>
                                    </w:rPr>
                                  </w:pPr>
                                  <w:r w:rsidRPr="00EE6EA1">
                                    <w:rPr>
                                      <w:rFonts w:cs="Times New Roman"/>
                                      <w:szCs w:val="22"/>
                                    </w:rPr>
                                    <w:t>size*strength</w:t>
                                  </w:r>
                                </w:p>
                              </w:tc>
                              <w:tc>
                                <w:tcPr>
                                  <w:tcW w:w="584" w:type="dxa"/>
                                  <w:noWrap/>
                                  <w:hideMark/>
                                </w:tcPr>
                                <w:p w14:paraId="46B8D077"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711" w:type="dxa"/>
                                  <w:noWrap/>
                                  <w:hideMark/>
                                </w:tcPr>
                                <w:p w14:paraId="3B223AA6"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0.374</w:t>
                                  </w:r>
                                </w:p>
                              </w:tc>
                              <w:tc>
                                <w:tcPr>
                                  <w:tcW w:w="874" w:type="dxa"/>
                                  <w:noWrap/>
                                  <w:hideMark/>
                                </w:tcPr>
                                <w:p w14:paraId="2B30CED8"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c>
                                <w:tcPr>
                                  <w:tcW w:w="505" w:type="dxa"/>
                                  <w:noWrap/>
                                  <w:hideMark/>
                                </w:tcPr>
                                <w:p w14:paraId="0A7BF476"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971" w:type="dxa"/>
                                  <w:noWrap/>
                                  <w:hideMark/>
                                </w:tcPr>
                                <w:p w14:paraId="505E0AFD"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0.201</w:t>
                                  </w:r>
                                </w:p>
                              </w:tc>
                              <w:tc>
                                <w:tcPr>
                                  <w:tcW w:w="934" w:type="dxa"/>
                                  <w:noWrap/>
                                  <w:hideMark/>
                                </w:tcPr>
                                <w:p w14:paraId="42D8679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c>
                                <w:tcPr>
                                  <w:tcW w:w="400" w:type="dxa"/>
                                  <w:noWrap/>
                                  <w:hideMark/>
                                </w:tcPr>
                                <w:p w14:paraId="030C2531"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1051" w:type="dxa"/>
                                  <w:noWrap/>
                                  <w:hideMark/>
                                </w:tcPr>
                                <w:p w14:paraId="03FB87E5" w14:textId="77777777" w:rsidR="0045369D" w:rsidRPr="00EE6EA1" w:rsidRDefault="0045369D" w:rsidP="00CB3ACF">
                                  <w:pPr>
                                    <w:spacing w:line="360" w:lineRule="auto"/>
                                    <w:jc w:val="both"/>
                                    <w:rPr>
                                      <w:rFonts w:cs="Times New Roman"/>
                                      <w:szCs w:val="22"/>
                                    </w:rPr>
                                  </w:pPr>
                                  <w:r w:rsidRPr="00EE6EA1">
                                    <w:rPr>
                                      <w:rFonts w:cs="Times New Roman"/>
                                      <w:szCs w:val="22"/>
                                    </w:rPr>
                                    <w:t>0.398</w:t>
                                  </w:r>
                                </w:p>
                              </w:tc>
                              <w:tc>
                                <w:tcPr>
                                  <w:tcW w:w="926" w:type="dxa"/>
                                  <w:noWrap/>
                                  <w:hideMark/>
                                </w:tcPr>
                                <w:p w14:paraId="63990D6B" w14:textId="77777777" w:rsidR="0045369D" w:rsidRPr="00EE6EA1" w:rsidRDefault="0045369D" w:rsidP="00CB3ACF">
                                  <w:pPr>
                                    <w:spacing w:line="360" w:lineRule="auto"/>
                                    <w:jc w:val="both"/>
                                    <w:rPr>
                                      <w:rFonts w:cs="Times New Roman"/>
                                      <w:szCs w:val="22"/>
                                    </w:rPr>
                                  </w:pPr>
                                  <w:r w:rsidRPr="00EE6EA1">
                                    <w:rPr>
                                      <w:rFonts w:cs="Times New Roman"/>
                                      <w:szCs w:val="22"/>
                                    </w:rPr>
                                    <w:t>2.28</w:t>
                                  </w:r>
                                </w:p>
                              </w:tc>
                            </w:tr>
                            <w:tr w:rsidR="0045369D" w:rsidRPr="00EE6EA1" w14:paraId="26CA310E" w14:textId="77777777">
                              <w:trPr>
                                <w:trHeight w:val="320"/>
                              </w:trPr>
                              <w:tc>
                                <w:tcPr>
                                  <w:tcW w:w="2084" w:type="dxa"/>
                                  <w:noWrap/>
                                  <w:hideMark/>
                                </w:tcPr>
                                <w:p w14:paraId="2859CCB4" w14:textId="77777777" w:rsidR="0045369D" w:rsidRPr="00EE6EA1" w:rsidRDefault="0045369D" w:rsidP="00CB3ACF">
                                  <w:pPr>
                                    <w:spacing w:line="360" w:lineRule="auto"/>
                                    <w:jc w:val="both"/>
                                    <w:rPr>
                                      <w:rFonts w:cs="Times New Roman"/>
                                      <w:szCs w:val="22"/>
                                    </w:rPr>
                                  </w:pPr>
                                  <w:r w:rsidRPr="00EE6EA1">
                                    <w:rPr>
                                      <w:rFonts w:cs="Times New Roman"/>
                                      <w:szCs w:val="22"/>
                                    </w:rPr>
                                    <w:t>duration</w:t>
                                  </w:r>
                                </w:p>
                              </w:tc>
                              <w:tc>
                                <w:tcPr>
                                  <w:tcW w:w="584" w:type="dxa"/>
                                  <w:noWrap/>
                                  <w:hideMark/>
                                </w:tcPr>
                                <w:p w14:paraId="180ED71B"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711" w:type="dxa"/>
                                  <w:noWrap/>
                                  <w:hideMark/>
                                </w:tcPr>
                                <w:p w14:paraId="0C5EF141"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874" w:type="dxa"/>
                                  <w:noWrap/>
                                  <w:hideMark/>
                                </w:tcPr>
                                <w:p w14:paraId="3159FC8E"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505" w:type="dxa"/>
                                  <w:noWrap/>
                                  <w:hideMark/>
                                </w:tcPr>
                                <w:p w14:paraId="643A9CAD"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971" w:type="dxa"/>
                                  <w:noWrap/>
                                  <w:hideMark/>
                                </w:tcPr>
                                <w:p w14:paraId="37998D2D" w14:textId="77777777" w:rsidR="0045369D" w:rsidRPr="00EE6EA1" w:rsidRDefault="0045369D" w:rsidP="00CB3ACF">
                                  <w:pPr>
                                    <w:spacing w:line="360" w:lineRule="auto"/>
                                    <w:jc w:val="both"/>
                                    <w:rPr>
                                      <w:rFonts w:cs="Times New Roman"/>
                                      <w:szCs w:val="22"/>
                                    </w:rPr>
                                  </w:pPr>
                                  <w:r w:rsidRPr="00EE6EA1">
                                    <w:rPr>
                                      <w:rFonts w:cs="Times New Roman"/>
                                      <w:szCs w:val="22"/>
                                    </w:rPr>
                                    <w:t>0.0240</w:t>
                                  </w:r>
                                </w:p>
                              </w:tc>
                              <w:tc>
                                <w:tcPr>
                                  <w:tcW w:w="934" w:type="dxa"/>
                                  <w:noWrap/>
                                  <w:hideMark/>
                                </w:tcPr>
                                <w:p w14:paraId="18C9BDEF" w14:textId="77777777" w:rsidR="0045369D" w:rsidRPr="00EE6EA1" w:rsidRDefault="0045369D" w:rsidP="00CB3ACF">
                                  <w:pPr>
                                    <w:spacing w:line="360" w:lineRule="auto"/>
                                    <w:jc w:val="both"/>
                                    <w:rPr>
                                      <w:rFonts w:cs="Times New Roman"/>
                                      <w:szCs w:val="22"/>
                                    </w:rPr>
                                  </w:pPr>
                                  <w:r w:rsidRPr="00EE6EA1">
                                    <w:rPr>
                                      <w:rFonts w:cs="Times New Roman"/>
                                      <w:szCs w:val="22"/>
                                    </w:rPr>
                                    <w:t>41.0</w:t>
                                  </w:r>
                                </w:p>
                              </w:tc>
                              <w:tc>
                                <w:tcPr>
                                  <w:tcW w:w="400" w:type="dxa"/>
                                  <w:noWrap/>
                                  <w:hideMark/>
                                </w:tcPr>
                                <w:p w14:paraId="0E883159"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1051" w:type="dxa"/>
                                  <w:noWrap/>
                                  <w:hideMark/>
                                </w:tcPr>
                                <w:p w14:paraId="19D9EDAA" w14:textId="77777777" w:rsidR="0045369D" w:rsidRPr="00EE6EA1" w:rsidRDefault="0045369D" w:rsidP="00CB3ACF">
                                  <w:pPr>
                                    <w:spacing w:line="360" w:lineRule="auto"/>
                                    <w:jc w:val="both"/>
                                    <w:rPr>
                                      <w:rFonts w:cs="Times New Roman"/>
                                      <w:szCs w:val="22"/>
                                    </w:rPr>
                                  </w:pPr>
                                  <w:r w:rsidRPr="00EE6EA1">
                                    <w:rPr>
                                      <w:rFonts w:cs="Times New Roman"/>
                                      <w:szCs w:val="22"/>
                                    </w:rPr>
                                    <w:t>0.00473</w:t>
                                  </w:r>
                                </w:p>
                              </w:tc>
                              <w:tc>
                                <w:tcPr>
                                  <w:tcW w:w="926" w:type="dxa"/>
                                  <w:noWrap/>
                                  <w:hideMark/>
                                </w:tcPr>
                                <w:p w14:paraId="587F4D6D" w14:textId="77777777" w:rsidR="0045369D" w:rsidRPr="00EE6EA1" w:rsidRDefault="0045369D" w:rsidP="00CB3ACF">
                                  <w:pPr>
                                    <w:spacing w:line="360" w:lineRule="auto"/>
                                    <w:jc w:val="both"/>
                                    <w:rPr>
                                      <w:rFonts w:cs="Times New Roman"/>
                                      <w:szCs w:val="22"/>
                                    </w:rPr>
                                  </w:pPr>
                                  <w:r w:rsidRPr="00EE6EA1">
                                    <w:rPr>
                                      <w:rFonts w:cs="Times New Roman"/>
                                      <w:szCs w:val="22"/>
                                    </w:rPr>
                                    <w:t>77.0</w:t>
                                  </w:r>
                                </w:p>
                              </w:tc>
                            </w:tr>
                            <w:tr w:rsidR="0045369D" w:rsidRPr="00EE6EA1" w14:paraId="39A9AFB0" w14:textId="77777777">
                              <w:trPr>
                                <w:trHeight w:val="320"/>
                              </w:trPr>
                              <w:tc>
                                <w:tcPr>
                                  <w:tcW w:w="2084" w:type="dxa"/>
                                  <w:noWrap/>
                                  <w:hideMark/>
                                </w:tcPr>
                                <w:p w14:paraId="35C8B37D" w14:textId="77777777" w:rsidR="0045369D" w:rsidRPr="00EE6EA1" w:rsidRDefault="0045369D" w:rsidP="00CB3ACF">
                                  <w:pPr>
                                    <w:spacing w:line="360" w:lineRule="auto"/>
                                    <w:jc w:val="both"/>
                                    <w:rPr>
                                      <w:rFonts w:cs="Times New Roman"/>
                                      <w:szCs w:val="22"/>
                                    </w:rPr>
                                  </w:pPr>
                                  <w:r w:rsidRPr="00EE6EA1">
                                    <w:rPr>
                                      <w:rFonts w:cs="Times New Roman"/>
                                      <w:szCs w:val="22"/>
                                    </w:rPr>
                                    <w:t>strength</w:t>
                                  </w:r>
                                </w:p>
                              </w:tc>
                              <w:tc>
                                <w:tcPr>
                                  <w:tcW w:w="584" w:type="dxa"/>
                                  <w:noWrap/>
                                  <w:hideMark/>
                                </w:tcPr>
                                <w:p w14:paraId="6F9A8E3C"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711" w:type="dxa"/>
                                  <w:noWrap/>
                                  <w:hideMark/>
                                </w:tcPr>
                                <w:p w14:paraId="174F8D1C" w14:textId="77777777" w:rsidR="0045369D" w:rsidRPr="00EE6EA1" w:rsidRDefault="0045369D" w:rsidP="00CB3ACF">
                                  <w:pPr>
                                    <w:spacing w:line="360" w:lineRule="auto"/>
                                    <w:jc w:val="both"/>
                                    <w:rPr>
                                      <w:rFonts w:cs="Times New Roman"/>
                                      <w:szCs w:val="22"/>
                                    </w:rPr>
                                  </w:pPr>
                                  <w:r w:rsidRPr="00EE6EA1">
                                    <w:rPr>
                                      <w:rFonts w:cs="Times New Roman"/>
                                      <w:szCs w:val="22"/>
                                    </w:rPr>
                                    <w:t>0.235</w:t>
                                  </w:r>
                                </w:p>
                              </w:tc>
                              <w:tc>
                                <w:tcPr>
                                  <w:tcW w:w="874" w:type="dxa"/>
                                  <w:noWrap/>
                                  <w:hideMark/>
                                </w:tcPr>
                                <w:p w14:paraId="61E521A5" w14:textId="77777777" w:rsidR="0045369D" w:rsidRPr="00EE6EA1" w:rsidRDefault="0045369D" w:rsidP="00CB3ACF">
                                  <w:pPr>
                                    <w:spacing w:line="360" w:lineRule="auto"/>
                                    <w:jc w:val="both"/>
                                    <w:rPr>
                                      <w:rFonts w:cs="Times New Roman"/>
                                      <w:szCs w:val="22"/>
                                    </w:rPr>
                                  </w:pPr>
                                  <w:r w:rsidRPr="00EE6EA1">
                                    <w:rPr>
                                      <w:rFonts w:cs="Times New Roman"/>
                                      <w:szCs w:val="22"/>
                                    </w:rPr>
                                    <w:t>91.1</w:t>
                                  </w:r>
                                </w:p>
                              </w:tc>
                              <w:tc>
                                <w:tcPr>
                                  <w:tcW w:w="505" w:type="dxa"/>
                                  <w:noWrap/>
                                  <w:hideMark/>
                                </w:tcPr>
                                <w:p w14:paraId="2E4892CE"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971" w:type="dxa"/>
                                  <w:noWrap/>
                                  <w:hideMark/>
                                </w:tcPr>
                                <w:p w14:paraId="3134B6D6" w14:textId="77777777" w:rsidR="0045369D" w:rsidRPr="00EE6EA1" w:rsidRDefault="0045369D" w:rsidP="00CB3ACF">
                                  <w:pPr>
                                    <w:spacing w:line="360" w:lineRule="auto"/>
                                    <w:jc w:val="both"/>
                                    <w:rPr>
                                      <w:rFonts w:cs="Times New Roman"/>
                                      <w:szCs w:val="22"/>
                                    </w:rPr>
                                  </w:pPr>
                                  <w:r w:rsidRPr="00EE6EA1">
                                    <w:rPr>
                                      <w:rFonts w:cs="Times New Roman"/>
                                      <w:szCs w:val="22"/>
                                    </w:rPr>
                                    <w:t>0.0155</w:t>
                                  </w:r>
                                </w:p>
                              </w:tc>
                              <w:tc>
                                <w:tcPr>
                                  <w:tcW w:w="934" w:type="dxa"/>
                                  <w:noWrap/>
                                  <w:hideMark/>
                                </w:tcPr>
                                <w:p w14:paraId="4E570CF4" w14:textId="77777777" w:rsidR="0045369D" w:rsidRPr="00EE6EA1" w:rsidRDefault="0045369D" w:rsidP="00CB3ACF">
                                  <w:pPr>
                                    <w:spacing w:line="360" w:lineRule="auto"/>
                                    <w:jc w:val="both"/>
                                    <w:rPr>
                                      <w:rFonts w:cs="Times New Roman"/>
                                      <w:szCs w:val="22"/>
                                    </w:rPr>
                                  </w:pPr>
                                  <w:r w:rsidRPr="00EE6EA1">
                                    <w:rPr>
                                      <w:rFonts w:cs="Times New Roman"/>
                                      <w:szCs w:val="22"/>
                                    </w:rPr>
                                    <w:t>43.4</w:t>
                                  </w:r>
                                </w:p>
                              </w:tc>
                              <w:tc>
                                <w:tcPr>
                                  <w:tcW w:w="400" w:type="dxa"/>
                                  <w:noWrap/>
                                  <w:hideMark/>
                                </w:tcPr>
                                <w:p w14:paraId="7C98C4FA"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1051" w:type="dxa"/>
                                  <w:noWrap/>
                                  <w:hideMark/>
                                </w:tcPr>
                                <w:p w14:paraId="0BC9B0F2" w14:textId="77777777" w:rsidR="0045369D" w:rsidRPr="00EE6EA1" w:rsidRDefault="0045369D" w:rsidP="00CB3ACF">
                                  <w:pPr>
                                    <w:spacing w:line="360" w:lineRule="auto"/>
                                    <w:jc w:val="both"/>
                                    <w:rPr>
                                      <w:rFonts w:cs="Times New Roman"/>
                                      <w:szCs w:val="22"/>
                                    </w:rPr>
                                  </w:pPr>
                                  <w:r w:rsidRPr="00EE6EA1">
                                    <w:rPr>
                                      <w:rFonts w:cs="Times New Roman"/>
                                      <w:szCs w:val="22"/>
                                    </w:rPr>
                                    <w:t>0.0288</w:t>
                                  </w:r>
                                </w:p>
                              </w:tc>
                              <w:tc>
                                <w:tcPr>
                                  <w:tcW w:w="926" w:type="dxa"/>
                                  <w:noWrap/>
                                  <w:hideMark/>
                                </w:tcPr>
                                <w:p w14:paraId="5395ECC9" w14:textId="77777777" w:rsidR="0045369D" w:rsidRPr="00EE6EA1" w:rsidRDefault="0045369D" w:rsidP="00CB3ACF">
                                  <w:pPr>
                                    <w:spacing w:line="360" w:lineRule="auto"/>
                                    <w:jc w:val="both"/>
                                    <w:rPr>
                                      <w:rFonts w:cs="Times New Roman"/>
                                      <w:szCs w:val="22"/>
                                    </w:rPr>
                                  </w:pPr>
                                  <w:r w:rsidRPr="00EE6EA1">
                                    <w:rPr>
                                      <w:rFonts w:cs="Times New Roman"/>
                                      <w:szCs w:val="22"/>
                                    </w:rPr>
                                    <w:t>71.9</w:t>
                                  </w:r>
                                </w:p>
                              </w:tc>
                            </w:tr>
                            <w:tr w:rsidR="0045369D" w:rsidRPr="00EE6EA1" w14:paraId="33606042" w14:textId="77777777">
                              <w:trPr>
                                <w:trHeight w:val="320"/>
                              </w:trPr>
                              <w:tc>
                                <w:tcPr>
                                  <w:tcW w:w="2084" w:type="dxa"/>
                                  <w:noWrap/>
                                  <w:hideMark/>
                                </w:tcPr>
                                <w:p w14:paraId="3DC5D685" w14:textId="77777777" w:rsidR="0045369D" w:rsidRPr="00EE6EA1" w:rsidRDefault="0045369D" w:rsidP="00CB3ACF">
                                  <w:pPr>
                                    <w:spacing w:line="360" w:lineRule="auto"/>
                                    <w:jc w:val="both"/>
                                    <w:rPr>
                                      <w:rFonts w:cs="Times New Roman"/>
                                      <w:szCs w:val="22"/>
                                    </w:rPr>
                                  </w:pPr>
                                  <w:r w:rsidRPr="00EE6EA1">
                                    <w:rPr>
                                      <w:rFonts w:cs="Times New Roman"/>
                                      <w:szCs w:val="22"/>
                                    </w:rPr>
                                    <w:t>duration*strength</w:t>
                                  </w:r>
                                </w:p>
                              </w:tc>
                              <w:tc>
                                <w:tcPr>
                                  <w:tcW w:w="584" w:type="dxa"/>
                                  <w:noWrap/>
                                  <w:hideMark/>
                                </w:tcPr>
                                <w:p w14:paraId="69C36F26"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711" w:type="dxa"/>
                                  <w:noWrap/>
                                  <w:hideMark/>
                                </w:tcPr>
                                <w:p w14:paraId="098C05E9" w14:textId="77777777" w:rsidR="0045369D" w:rsidRPr="00EE6EA1" w:rsidRDefault="0045369D" w:rsidP="00CB3ACF">
                                  <w:pPr>
                                    <w:spacing w:line="360" w:lineRule="auto"/>
                                    <w:jc w:val="both"/>
                                    <w:rPr>
                                      <w:rFonts w:cs="Times New Roman"/>
                                      <w:szCs w:val="22"/>
                                    </w:rPr>
                                  </w:pPr>
                                  <w:r w:rsidRPr="00EE6EA1">
                                    <w:rPr>
                                      <w:rFonts w:cs="Times New Roman"/>
                                      <w:szCs w:val="22"/>
                                    </w:rPr>
                                    <w:t>0.250</w:t>
                                  </w:r>
                                </w:p>
                              </w:tc>
                              <w:tc>
                                <w:tcPr>
                                  <w:tcW w:w="874" w:type="dxa"/>
                                  <w:noWrap/>
                                  <w:hideMark/>
                                </w:tcPr>
                                <w:p w14:paraId="5BCB6DD8" w14:textId="77777777" w:rsidR="0045369D" w:rsidRPr="00EE6EA1" w:rsidRDefault="0045369D" w:rsidP="00CB3ACF">
                                  <w:pPr>
                                    <w:spacing w:line="360" w:lineRule="auto"/>
                                    <w:jc w:val="both"/>
                                    <w:rPr>
                                      <w:rFonts w:cs="Times New Roman"/>
                                      <w:szCs w:val="22"/>
                                    </w:rPr>
                                  </w:pPr>
                                  <w:r w:rsidRPr="00EE6EA1">
                                    <w:rPr>
                                      <w:rFonts w:cs="Times New Roman"/>
                                      <w:szCs w:val="22"/>
                                    </w:rPr>
                                    <w:t>84.7</w:t>
                                  </w:r>
                                </w:p>
                              </w:tc>
                              <w:tc>
                                <w:tcPr>
                                  <w:tcW w:w="505" w:type="dxa"/>
                                  <w:noWrap/>
                                  <w:hideMark/>
                                </w:tcPr>
                                <w:p w14:paraId="2641EC22"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971" w:type="dxa"/>
                                  <w:noWrap/>
                                  <w:hideMark/>
                                </w:tcPr>
                                <w:p w14:paraId="4A0CA712" w14:textId="77777777" w:rsidR="0045369D" w:rsidRPr="00EE6EA1" w:rsidRDefault="0045369D" w:rsidP="00CB3ACF">
                                  <w:pPr>
                                    <w:spacing w:line="360" w:lineRule="auto"/>
                                    <w:jc w:val="both"/>
                                    <w:rPr>
                                      <w:rFonts w:cs="Times New Roman"/>
                                      <w:szCs w:val="22"/>
                                    </w:rPr>
                                  </w:pPr>
                                  <w:r w:rsidRPr="00EE6EA1">
                                    <w:rPr>
                                      <w:rFonts w:cs="Times New Roman"/>
                                      <w:szCs w:val="22"/>
                                    </w:rPr>
                                    <w:t>0.0536</w:t>
                                  </w:r>
                                </w:p>
                              </w:tc>
                              <w:tc>
                                <w:tcPr>
                                  <w:tcW w:w="934" w:type="dxa"/>
                                  <w:noWrap/>
                                  <w:hideMark/>
                                </w:tcPr>
                                <w:p w14:paraId="62724BC2" w14:textId="77777777" w:rsidR="0045369D" w:rsidRPr="00EE6EA1" w:rsidRDefault="0045369D" w:rsidP="00CB3ACF">
                                  <w:pPr>
                                    <w:spacing w:line="360" w:lineRule="auto"/>
                                    <w:jc w:val="both"/>
                                    <w:rPr>
                                      <w:rFonts w:cs="Times New Roman"/>
                                      <w:szCs w:val="22"/>
                                    </w:rPr>
                                  </w:pPr>
                                  <w:r w:rsidRPr="00EE6EA1">
                                    <w:rPr>
                                      <w:rFonts w:cs="Times New Roman"/>
                                      <w:szCs w:val="22"/>
                                    </w:rPr>
                                    <w:t>37.0</w:t>
                                  </w:r>
                                </w:p>
                              </w:tc>
                              <w:tc>
                                <w:tcPr>
                                  <w:tcW w:w="400" w:type="dxa"/>
                                  <w:noWrap/>
                                  <w:hideMark/>
                                </w:tcPr>
                                <w:p w14:paraId="55D132BC"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1051" w:type="dxa"/>
                                  <w:noWrap/>
                                  <w:hideMark/>
                                </w:tcPr>
                                <w:p w14:paraId="5594274B" w14:textId="77777777" w:rsidR="0045369D" w:rsidRPr="00EE6EA1" w:rsidRDefault="0045369D" w:rsidP="00CB3ACF">
                                  <w:pPr>
                                    <w:spacing w:line="360" w:lineRule="auto"/>
                                    <w:jc w:val="both"/>
                                    <w:rPr>
                                      <w:rFonts w:cs="Times New Roman"/>
                                      <w:szCs w:val="22"/>
                                    </w:rPr>
                                  </w:pPr>
                                  <w:r w:rsidRPr="00EE6EA1">
                                    <w:rPr>
                                      <w:rFonts w:cs="Times New Roman"/>
                                      <w:szCs w:val="22"/>
                                    </w:rPr>
                                    <w:t>0.0496</w:t>
                                  </w:r>
                                </w:p>
                              </w:tc>
                              <w:tc>
                                <w:tcPr>
                                  <w:tcW w:w="926" w:type="dxa"/>
                                  <w:noWrap/>
                                  <w:hideMark/>
                                </w:tcPr>
                                <w:p w14:paraId="2FB44FA6" w14:textId="77777777" w:rsidR="0045369D" w:rsidRPr="00EE6EA1" w:rsidRDefault="0045369D" w:rsidP="00CB3ACF">
                                  <w:pPr>
                                    <w:spacing w:line="360" w:lineRule="auto"/>
                                    <w:jc w:val="both"/>
                                    <w:rPr>
                                      <w:rFonts w:cs="Times New Roman"/>
                                      <w:szCs w:val="22"/>
                                    </w:rPr>
                                  </w:pPr>
                                  <w:r w:rsidRPr="00EE6EA1">
                                    <w:rPr>
                                      <w:rFonts w:cs="Times New Roman"/>
                                      <w:szCs w:val="22"/>
                                    </w:rPr>
                                    <w:t>72.0</w:t>
                                  </w:r>
                                </w:p>
                              </w:tc>
                            </w:tr>
                          </w:tbl>
                          <w:p w14:paraId="13598C5C" w14:textId="77777777" w:rsidR="0045369D" w:rsidRPr="00EE6EA1" w:rsidRDefault="0045369D" w:rsidP="005523BC">
                            <w:pPr>
                              <w:spacing w:line="360" w:lineRule="auto"/>
                              <w:jc w:val="both"/>
                              <w:rPr>
                                <w:rFonts w:cs="Times New Roman"/>
                                <w:b/>
                                <w:bCs/>
                                <w:szCs w:val="22"/>
                              </w:rPr>
                            </w:pPr>
                          </w:p>
                          <w:p w14:paraId="6D6A6ABA" w14:textId="77777777" w:rsidR="0045369D"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A8FBF" id="Text Box 33" o:spid="_x0000_s1032" type="#_x0000_t202" style="position:absolute;left:0;text-align:left;margin-left:-8pt;margin-top:231.7pt;width:470.45pt;height:2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" fillcolor="white [3201]" stroked="f" strokeweight=".5pt">
                <v:textbox>
                  <w:txbxContent>
                    <w:p w14:paraId="19096C6D" w14:textId="77777777" w:rsidR="0045369D" w:rsidRPr="00DE4CDD" w:rsidRDefault="0045369D" w:rsidP="005523BC">
                      <w:pPr>
                        <w:pStyle w:val="Caption"/>
                        <w:keepNext/>
                        <w:spacing w:line="360" w:lineRule="auto"/>
                        <w:jc w:val="both"/>
                        <w:rPr>
                          <w:rFonts w:cs="Times New Roman"/>
                          <w:color w:val="000000" w:themeColor="text1"/>
                          <w:sz w:val="20"/>
                          <w:szCs w:val="20"/>
                        </w:rPr>
                      </w:pPr>
                      <w:bookmarkStart w:id="140" w:name="_Ref111541971"/>
                      <w:bookmarkStart w:id="141" w:name="_Toc112413808"/>
                      <w:bookmarkStart w:id="142" w:name="_Toc112414661"/>
                      <w:r w:rsidRPr="00DE4CDD">
                        <w:rPr>
                          <w:rFonts w:cs="Times New Roman"/>
                          <w:b/>
                          <w:bCs/>
                          <w:color w:val="000000" w:themeColor="text1"/>
                          <w:sz w:val="20"/>
                          <w:szCs w:val="20"/>
                        </w:rPr>
                        <w:t xml:space="preserve">Table </w:t>
                      </w:r>
                      <w:r w:rsidRPr="00DE4CDD">
                        <w:rPr>
                          <w:rFonts w:cs="Times New Roman"/>
                          <w:b/>
                          <w:bCs/>
                          <w:color w:val="000000" w:themeColor="text1"/>
                          <w:sz w:val="20"/>
                          <w:szCs w:val="20"/>
                        </w:rPr>
                        <w:fldChar w:fldCharType="begin"/>
                      </w:r>
                      <w:r w:rsidRPr="00DE4CDD">
                        <w:rPr>
                          <w:rFonts w:cs="Times New Roman"/>
                          <w:b/>
                          <w:bCs/>
                          <w:color w:val="000000" w:themeColor="text1"/>
                          <w:sz w:val="20"/>
                          <w:szCs w:val="20"/>
                        </w:rPr>
                        <w:instrText xml:space="preserve"> SEQ Table \* ARABIC </w:instrText>
                      </w:r>
                      <w:r w:rsidRPr="00DE4CDD">
                        <w:rPr>
                          <w:rFonts w:cs="Times New Roman"/>
                          <w:b/>
                          <w:bCs/>
                          <w:color w:val="000000" w:themeColor="text1"/>
                          <w:sz w:val="20"/>
                          <w:szCs w:val="20"/>
                        </w:rPr>
                        <w:fldChar w:fldCharType="separate"/>
                      </w:r>
                      <w:r>
                        <w:rPr>
                          <w:rFonts w:cs="Times New Roman"/>
                          <w:b/>
                          <w:bCs/>
                          <w:noProof/>
                          <w:color w:val="000000" w:themeColor="text1"/>
                          <w:sz w:val="20"/>
                          <w:szCs w:val="20"/>
                        </w:rPr>
                        <w:t>7</w:t>
                      </w:r>
                      <w:r w:rsidRPr="00DE4CDD">
                        <w:rPr>
                          <w:rFonts w:cs="Times New Roman"/>
                          <w:b/>
                          <w:bCs/>
                          <w:color w:val="000000" w:themeColor="text1"/>
                          <w:sz w:val="20"/>
                          <w:szCs w:val="20"/>
                        </w:rPr>
                        <w:fldChar w:fldCharType="end"/>
                      </w:r>
                      <w:bookmarkEnd w:id="140"/>
                      <w:r w:rsidRPr="00DE4CDD">
                        <w:rPr>
                          <w:rFonts w:cs="Times New Roman"/>
                          <w:b/>
                          <w:bCs/>
                          <w:color w:val="000000" w:themeColor="text1"/>
                          <w:sz w:val="20"/>
                          <w:szCs w:val="20"/>
                        </w:rPr>
                        <w:t xml:space="preserve">. </w:t>
                      </w:r>
                      <w:r w:rsidRPr="0026023C">
                        <w:rPr>
                          <w:rFonts w:cs="Times New Roman"/>
                          <w:color w:val="000000" w:themeColor="text1"/>
                          <w:sz w:val="20"/>
                          <w:szCs w:val="20"/>
                        </w:rPr>
                        <w:t>Variables included in models of abundance change after precipitation disturbance.</w:t>
                      </w:r>
                      <w:r w:rsidRPr="00DE4CDD">
                        <w:rPr>
                          <w:rFonts w:cs="Times New Roman"/>
                          <w:b/>
                          <w:bCs/>
                          <w:color w:val="000000" w:themeColor="text1"/>
                          <w:sz w:val="20"/>
                          <w:szCs w:val="20"/>
                        </w:rPr>
                        <w:t xml:space="preserve"> </w:t>
                      </w:r>
                      <w:r w:rsidRPr="00DE4CDD">
                        <w:rPr>
                          <w:rFonts w:cs="Times New Roman"/>
                          <w:color w:val="000000" w:themeColor="text1"/>
                          <w:sz w:val="20"/>
                          <w:szCs w:val="20"/>
                        </w:rPr>
                        <w:t>Models are ranked by ∆AIC, with the smaller the ∆AIC representing the most parsimonious models.</w:t>
                      </w:r>
                      <w:r>
                        <w:rPr>
                          <w:rFonts w:cs="Times New Roman"/>
                          <w:color w:val="000000" w:themeColor="text1"/>
                          <w:sz w:val="20"/>
                          <w:szCs w:val="20"/>
                        </w:rPr>
                        <w:t xml:space="preserve"> Interaction effects are shown by * symbol. Results are not pr</w:t>
                      </w:r>
                      <w:r w:rsidRPr="00D76546">
                        <w:rPr>
                          <w:rFonts w:cs="Times New Roman"/>
                          <w:color w:val="000000" w:themeColor="text1"/>
                          <w:sz w:val="20"/>
                          <w:szCs w:val="20"/>
                        </w:rPr>
                        <w:t>esented for ‘both disturbances’ under ‘duration’ as</w:t>
                      </w:r>
                      <w:r>
                        <w:rPr>
                          <w:rFonts w:cs="Times New Roman"/>
                          <w:color w:val="000000" w:themeColor="text1"/>
                          <w:sz w:val="20"/>
                          <w:szCs w:val="20"/>
                        </w:rPr>
                        <w:t xml:space="preserve"> this</w:t>
                      </w:r>
                      <w:r w:rsidRPr="00D76546">
                        <w:rPr>
                          <w:rFonts w:cs="Times New Roman"/>
                          <w:color w:val="000000" w:themeColor="text1"/>
                          <w:sz w:val="20"/>
                          <w:szCs w:val="20"/>
                        </w:rPr>
                        <w:t xml:space="preserve"> wasn’t considered to make theoretical sense given the difference in the range of durations between disturbance types.</w:t>
                      </w:r>
                      <w:r>
                        <w:rPr>
                          <w:rFonts w:cs="Times New Roman"/>
                          <w:color w:val="000000" w:themeColor="text1"/>
                          <w:sz w:val="20"/>
                          <w:szCs w:val="20"/>
                        </w:rPr>
                        <w:t xml:space="preserve"> </w:t>
                      </w:r>
                      <w:r w:rsidRPr="00DE4CDD">
                        <w:rPr>
                          <w:rFonts w:cs="Times New Roman"/>
                          <w:color w:val="000000" w:themeColor="text1"/>
                          <w:sz w:val="20"/>
                          <w:szCs w:val="20"/>
                        </w:rPr>
                        <w:t xml:space="preserve"> Full comparisons of models with all variables included in Appendix.</w:t>
                      </w:r>
                      <w:bookmarkEnd w:id="141"/>
                      <w:bookmarkEnd w:id="142"/>
                      <w:r w:rsidRPr="00DE4CDD">
                        <w:rPr>
                          <w:rFonts w:cs="Times New Roman"/>
                          <w:color w:val="000000" w:themeColor="text1"/>
                          <w:sz w:val="20"/>
                          <w:szCs w:val="20"/>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4"/>
                        <w:gridCol w:w="584"/>
                        <w:gridCol w:w="711"/>
                        <w:gridCol w:w="874"/>
                        <w:gridCol w:w="505"/>
                        <w:gridCol w:w="971"/>
                        <w:gridCol w:w="934"/>
                        <w:gridCol w:w="400"/>
                        <w:gridCol w:w="1051"/>
                        <w:gridCol w:w="926"/>
                      </w:tblGrid>
                      <w:tr w:rsidR="0045369D" w:rsidRPr="00EE6EA1" w14:paraId="03C359F8" w14:textId="77777777">
                        <w:trPr>
                          <w:trHeight w:val="320"/>
                        </w:trPr>
                        <w:tc>
                          <w:tcPr>
                            <w:tcW w:w="2084" w:type="dxa"/>
                            <w:tcBorders>
                              <w:top w:val="single" w:sz="4" w:space="0" w:color="auto"/>
                              <w:bottom w:val="nil"/>
                            </w:tcBorders>
                            <w:noWrap/>
                            <w:hideMark/>
                          </w:tcPr>
                          <w:p w14:paraId="19915F73" w14:textId="77777777" w:rsidR="0045369D" w:rsidRPr="00EE6EA1" w:rsidRDefault="0045369D" w:rsidP="00CB3ACF">
                            <w:pPr>
                              <w:spacing w:line="360" w:lineRule="auto"/>
                              <w:jc w:val="both"/>
                              <w:rPr>
                                <w:rFonts w:cs="Times New Roman"/>
                                <w:b/>
                                <w:bCs/>
                                <w:szCs w:val="22"/>
                              </w:rPr>
                            </w:pPr>
                          </w:p>
                        </w:tc>
                        <w:tc>
                          <w:tcPr>
                            <w:tcW w:w="2169" w:type="dxa"/>
                            <w:gridSpan w:val="3"/>
                            <w:tcBorders>
                              <w:top w:val="single" w:sz="4" w:space="0" w:color="auto"/>
                              <w:bottom w:val="nil"/>
                            </w:tcBorders>
                            <w:noWrap/>
                            <w:hideMark/>
                          </w:tcPr>
                          <w:p w14:paraId="79078E0C" w14:textId="77777777" w:rsidR="0045369D" w:rsidRPr="00EE6EA1" w:rsidRDefault="0045369D" w:rsidP="00CB3ACF">
                            <w:pPr>
                              <w:spacing w:line="360" w:lineRule="auto"/>
                              <w:jc w:val="both"/>
                              <w:rPr>
                                <w:rFonts w:cs="Times New Roman"/>
                                <w:b/>
                                <w:bCs/>
                                <w:szCs w:val="22"/>
                              </w:rPr>
                            </w:pPr>
                            <w:r w:rsidRPr="00EE6EA1">
                              <w:rPr>
                                <w:rFonts w:cs="Times New Roman"/>
                                <w:b/>
                                <w:bCs/>
                                <w:szCs w:val="22"/>
                              </w:rPr>
                              <w:t xml:space="preserve">Both disturbances </w:t>
                            </w:r>
                          </w:p>
                        </w:tc>
                        <w:tc>
                          <w:tcPr>
                            <w:tcW w:w="2410" w:type="dxa"/>
                            <w:gridSpan w:val="3"/>
                            <w:tcBorders>
                              <w:top w:val="single" w:sz="4" w:space="0" w:color="auto"/>
                              <w:bottom w:val="nil"/>
                            </w:tcBorders>
                            <w:noWrap/>
                            <w:hideMark/>
                          </w:tcPr>
                          <w:p w14:paraId="31E1694E" w14:textId="77777777" w:rsidR="0045369D" w:rsidRPr="00EE6EA1" w:rsidRDefault="0045369D" w:rsidP="00CB3ACF">
                            <w:pPr>
                              <w:spacing w:line="360" w:lineRule="auto"/>
                              <w:jc w:val="both"/>
                              <w:rPr>
                                <w:rFonts w:cs="Times New Roman"/>
                                <w:b/>
                                <w:bCs/>
                                <w:szCs w:val="22"/>
                              </w:rPr>
                            </w:pPr>
                            <w:r>
                              <w:rPr>
                                <w:rFonts w:cs="Times New Roman"/>
                                <w:b/>
                                <w:bCs/>
                                <w:szCs w:val="22"/>
                              </w:rPr>
                              <w:t>Precipitation decreases</w:t>
                            </w:r>
                          </w:p>
                        </w:tc>
                        <w:tc>
                          <w:tcPr>
                            <w:tcW w:w="2377" w:type="dxa"/>
                            <w:gridSpan w:val="3"/>
                            <w:tcBorders>
                              <w:top w:val="single" w:sz="4" w:space="0" w:color="auto"/>
                              <w:bottom w:val="nil"/>
                            </w:tcBorders>
                            <w:noWrap/>
                            <w:hideMark/>
                          </w:tcPr>
                          <w:p w14:paraId="2F91B46C" w14:textId="77777777" w:rsidR="0045369D" w:rsidRPr="00EE6EA1" w:rsidRDefault="0045369D" w:rsidP="00CB3ACF">
                            <w:pPr>
                              <w:spacing w:line="360" w:lineRule="auto"/>
                              <w:jc w:val="both"/>
                              <w:rPr>
                                <w:rFonts w:cs="Times New Roman"/>
                                <w:b/>
                                <w:bCs/>
                                <w:szCs w:val="22"/>
                              </w:rPr>
                            </w:pPr>
                            <w:r w:rsidRPr="00EE6EA1">
                              <w:rPr>
                                <w:rFonts w:cs="Times New Roman"/>
                                <w:b/>
                                <w:bCs/>
                                <w:szCs w:val="22"/>
                              </w:rPr>
                              <w:t xml:space="preserve">Precipitation </w:t>
                            </w:r>
                            <w:r>
                              <w:rPr>
                                <w:rFonts w:cs="Times New Roman"/>
                                <w:b/>
                                <w:bCs/>
                                <w:szCs w:val="22"/>
                              </w:rPr>
                              <w:t>increases</w:t>
                            </w:r>
                          </w:p>
                        </w:tc>
                      </w:tr>
                      <w:tr w:rsidR="0045369D" w:rsidRPr="003B67FB" w14:paraId="394C88B6" w14:textId="77777777">
                        <w:trPr>
                          <w:trHeight w:val="320"/>
                        </w:trPr>
                        <w:tc>
                          <w:tcPr>
                            <w:tcW w:w="2084" w:type="dxa"/>
                            <w:tcBorders>
                              <w:top w:val="single" w:sz="4" w:space="0" w:color="auto"/>
                              <w:bottom w:val="single" w:sz="4" w:space="0" w:color="auto"/>
                            </w:tcBorders>
                            <w:noWrap/>
                            <w:hideMark/>
                          </w:tcPr>
                          <w:p w14:paraId="785F448D" w14:textId="77777777" w:rsidR="0045369D" w:rsidRPr="003B67FB" w:rsidRDefault="0045369D" w:rsidP="00CB3ACF">
                            <w:pPr>
                              <w:spacing w:line="360" w:lineRule="auto"/>
                              <w:jc w:val="both"/>
                              <w:rPr>
                                <w:rFonts w:cs="Times New Roman"/>
                                <w:szCs w:val="22"/>
                              </w:rPr>
                            </w:pPr>
                            <w:r>
                              <w:rPr>
                                <w:rFonts w:cs="Times New Roman"/>
                                <w:szCs w:val="22"/>
                              </w:rPr>
                              <w:t>Variables included in model</w:t>
                            </w:r>
                          </w:p>
                        </w:tc>
                        <w:tc>
                          <w:tcPr>
                            <w:tcW w:w="584" w:type="dxa"/>
                            <w:tcBorders>
                              <w:top w:val="single" w:sz="4" w:space="0" w:color="auto"/>
                              <w:bottom w:val="single" w:sz="4" w:space="0" w:color="auto"/>
                            </w:tcBorders>
                            <w:noWrap/>
                            <w:hideMark/>
                          </w:tcPr>
                          <w:p w14:paraId="79D5BDAB"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711" w:type="dxa"/>
                            <w:tcBorders>
                              <w:top w:val="single" w:sz="4" w:space="0" w:color="auto"/>
                              <w:bottom w:val="single" w:sz="4" w:space="0" w:color="auto"/>
                            </w:tcBorders>
                            <w:noWrap/>
                            <w:hideMark/>
                          </w:tcPr>
                          <w:p w14:paraId="17DA516B" w14:textId="77777777" w:rsidR="0045369D" w:rsidRPr="005224F4" w:rsidRDefault="0045369D" w:rsidP="00CB3ACF">
                            <w:pPr>
                              <w:spacing w:line="360" w:lineRule="auto"/>
                              <w:jc w:val="both"/>
                              <w:rPr>
                                <w:rFonts w:cs="Times New Roman"/>
                                <w:szCs w:val="22"/>
                                <w:vertAlign w:val="superscript"/>
                              </w:rPr>
                            </w:pPr>
                            <w:r>
                              <w:rPr>
                                <w:rFonts w:cs="Times New Roman"/>
                                <w:szCs w:val="22"/>
                              </w:rPr>
                              <w:t>R</w:t>
                            </w:r>
                            <w:r>
                              <w:rPr>
                                <w:rFonts w:cs="Times New Roman"/>
                                <w:szCs w:val="22"/>
                                <w:vertAlign w:val="superscript"/>
                              </w:rPr>
                              <w:t>2</w:t>
                            </w:r>
                          </w:p>
                        </w:tc>
                        <w:tc>
                          <w:tcPr>
                            <w:tcW w:w="874" w:type="dxa"/>
                            <w:tcBorders>
                              <w:top w:val="single" w:sz="4" w:space="0" w:color="auto"/>
                              <w:bottom w:val="single" w:sz="4" w:space="0" w:color="auto"/>
                            </w:tcBorders>
                            <w:noWrap/>
                            <w:hideMark/>
                          </w:tcPr>
                          <w:p w14:paraId="2D7238EF"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c>
                          <w:tcPr>
                            <w:tcW w:w="505" w:type="dxa"/>
                            <w:tcBorders>
                              <w:top w:val="single" w:sz="4" w:space="0" w:color="auto"/>
                              <w:bottom w:val="single" w:sz="4" w:space="0" w:color="auto"/>
                            </w:tcBorders>
                            <w:noWrap/>
                            <w:hideMark/>
                          </w:tcPr>
                          <w:p w14:paraId="11FEF21B"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971" w:type="dxa"/>
                            <w:tcBorders>
                              <w:top w:val="single" w:sz="4" w:space="0" w:color="auto"/>
                              <w:bottom w:val="single" w:sz="4" w:space="0" w:color="auto"/>
                            </w:tcBorders>
                            <w:noWrap/>
                            <w:hideMark/>
                          </w:tcPr>
                          <w:p w14:paraId="7C9AC202" w14:textId="77777777" w:rsidR="0045369D" w:rsidRPr="003B67FB" w:rsidRDefault="0045369D" w:rsidP="00CB3ACF">
                            <w:pPr>
                              <w:spacing w:line="360" w:lineRule="auto"/>
                              <w:jc w:val="both"/>
                              <w:rPr>
                                <w:rFonts w:cs="Times New Roman"/>
                                <w:szCs w:val="22"/>
                              </w:rPr>
                            </w:pPr>
                            <w:r>
                              <w:rPr>
                                <w:rFonts w:cs="Times New Roman"/>
                                <w:szCs w:val="22"/>
                              </w:rPr>
                              <w:t>R</w:t>
                            </w:r>
                            <w:r>
                              <w:rPr>
                                <w:rFonts w:cs="Times New Roman"/>
                                <w:szCs w:val="22"/>
                                <w:vertAlign w:val="superscript"/>
                              </w:rPr>
                              <w:t>2</w:t>
                            </w:r>
                          </w:p>
                        </w:tc>
                        <w:tc>
                          <w:tcPr>
                            <w:tcW w:w="934" w:type="dxa"/>
                            <w:tcBorders>
                              <w:top w:val="single" w:sz="4" w:space="0" w:color="auto"/>
                              <w:bottom w:val="single" w:sz="4" w:space="0" w:color="auto"/>
                            </w:tcBorders>
                            <w:noWrap/>
                            <w:hideMark/>
                          </w:tcPr>
                          <w:p w14:paraId="5811BC83"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c>
                          <w:tcPr>
                            <w:tcW w:w="400" w:type="dxa"/>
                            <w:tcBorders>
                              <w:top w:val="single" w:sz="4" w:space="0" w:color="auto"/>
                              <w:bottom w:val="single" w:sz="4" w:space="0" w:color="auto"/>
                            </w:tcBorders>
                            <w:noWrap/>
                            <w:hideMark/>
                          </w:tcPr>
                          <w:p w14:paraId="3B79DC1C" w14:textId="77777777" w:rsidR="0045369D" w:rsidRPr="003B67FB" w:rsidRDefault="0045369D" w:rsidP="00CB3ACF">
                            <w:pPr>
                              <w:spacing w:line="360" w:lineRule="auto"/>
                              <w:jc w:val="both"/>
                              <w:rPr>
                                <w:rFonts w:cs="Times New Roman"/>
                                <w:szCs w:val="22"/>
                              </w:rPr>
                            </w:pPr>
                            <w:r w:rsidRPr="003B67FB">
                              <w:rPr>
                                <w:rFonts w:cs="Times New Roman"/>
                                <w:szCs w:val="22"/>
                              </w:rPr>
                              <w:t>df</w:t>
                            </w:r>
                          </w:p>
                        </w:tc>
                        <w:tc>
                          <w:tcPr>
                            <w:tcW w:w="1051" w:type="dxa"/>
                            <w:tcBorders>
                              <w:top w:val="single" w:sz="4" w:space="0" w:color="auto"/>
                              <w:bottom w:val="single" w:sz="4" w:space="0" w:color="auto"/>
                            </w:tcBorders>
                            <w:noWrap/>
                            <w:hideMark/>
                          </w:tcPr>
                          <w:p w14:paraId="4CFDF4F0" w14:textId="77777777" w:rsidR="0045369D" w:rsidRPr="003B67FB" w:rsidRDefault="0045369D" w:rsidP="00CB3ACF">
                            <w:pPr>
                              <w:spacing w:line="360" w:lineRule="auto"/>
                              <w:jc w:val="both"/>
                              <w:rPr>
                                <w:rFonts w:cs="Times New Roman"/>
                                <w:szCs w:val="22"/>
                              </w:rPr>
                            </w:pPr>
                            <w:r>
                              <w:rPr>
                                <w:rFonts w:cs="Times New Roman"/>
                                <w:szCs w:val="22"/>
                              </w:rPr>
                              <w:t>R</w:t>
                            </w:r>
                            <w:r>
                              <w:rPr>
                                <w:rFonts w:cs="Times New Roman"/>
                                <w:szCs w:val="22"/>
                                <w:vertAlign w:val="superscript"/>
                              </w:rPr>
                              <w:t>2</w:t>
                            </w:r>
                          </w:p>
                        </w:tc>
                        <w:tc>
                          <w:tcPr>
                            <w:tcW w:w="926" w:type="dxa"/>
                            <w:tcBorders>
                              <w:top w:val="single" w:sz="4" w:space="0" w:color="auto"/>
                              <w:bottom w:val="single" w:sz="4" w:space="0" w:color="auto"/>
                            </w:tcBorders>
                            <w:noWrap/>
                            <w:hideMark/>
                          </w:tcPr>
                          <w:p w14:paraId="45AA8210" w14:textId="77777777" w:rsidR="0045369D" w:rsidRPr="003B67FB" w:rsidRDefault="0045369D" w:rsidP="00CB3ACF">
                            <w:pPr>
                              <w:spacing w:line="360" w:lineRule="auto"/>
                              <w:jc w:val="both"/>
                              <w:rPr>
                                <w:rFonts w:cs="Times New Roman"/>
                                <w:szCs w:val="22"/>
                              </w:rPr>
                            </w:pPr>
                            <w:r w:rsidRPr="003B67FB">
                              <w:rPr>
                                <w:rFonts w:cs="Times New Roman"/>
                                <w:szCs w:val="22"/>
                              </w:rPr>
                              <w:t>∆AIC</w:t>
                            </w:r>
                          </w:p>
                        </w:tc>
                      </w:tr>
                      <w:tr w:rsidR="0045369D" w:rsidRPr="00EE6EA1" w14:paraId="2FA66548" w14:textId="77777777">
                        <w:trPr>
                          <w:trHeight w:val="320"/>
                        </w:trPr>
                        <w:tc>
                          <w:tcPr>
                            <w:tcW w:w="2084" w:type="dxa"/>
                            <w:tcBorders>
                              <w:top w:val="single" w:sz="4" w:space="0" w:color="auto"/>
                            </w:tcBorders>
                            <w:noWrap/>
                            <w:hideMark/>
                          </w:tcPr>
                          <w:p w14:paraId="48259358" w14:textId="77777777" w:rsidR="0045369D" w:rsidRPr="00EE6EA1" w:rsidRDefault="0045369D" w:rsidP="00CB3ACF">
                            <w:pPr>
                              <w:spacing w:line="360" w:lineRule="auto"/>
                              <w:jc w:val="both"/>
                              <w:rPr>
                                <w:rFonts w:cs="Times New Roman"/>
                                <w:szCs w:val="22"/>
                              </w:rPr>
                            </w:pPr>
                            <w:r w:rsidRPr="00EE6EA1">
                              <w:rPr>
                                <w:rFonts w:cs="Times New Roman"/>
                                <w:szCs w:val="22"/>
                              </w:rPr>
                              <w:t>size</w:t>
                            </w:r>
                          </w:p>
                        </w:tc>
                        <w:tc>
                          <w:tcPr>
                            <w:tcW w:w="584" w:type="dxa"/>
                            <w:tcBorders>
                              <w:top w:val="single" w:sz="4" w:space="0" w:color="auto"/>
                            </w:tcBorders>
                            <w:noWrap/>
                            <w:hideMark/>
                          </w:tcPr>
                          <w:p w14:paraId="64928004"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711" w:type="dxa"/>
                            <w:tcBorders>
                              <w:top w:val="single" w:sz="4" w:space="0" w:color="auto"/>
                            </w:tcBorders>
                            <w:noWrap/>
                            <w:hideMark/>
                          </w:tcPr>
                          <w:p w14:paraId="63460C9E" w14:textId="77777777" w:rsidR="0045369D" w:rsidRPr="00EE6EA1" w:rsidRDefault="0045369D" w:rsidP="00CB3ACF">
                            <w:pPr>
                              <w:spacing w:line="360" w:lineRule="auto"/>
                              <w:jc w:val="both"/>
                              <w:rPr>
                                <w:rFonts w:cs="Times New Roman"/>
                                <w:szCs w:val="22"/>
                              </w:rPr>
                            </w:pPr>
                            <w:r w:rsidRPr="00EE6EA1">
                              <w:rPr>
                                <w:rFonts w:cs="Times New Roman"/>
                                <w:szCs w:val="22"/>
                              </w:rPr>
                              <w:t>0.016</w:t>
                            </w:r>
                          </w:p>
                        </w:tc>
                        <w:tc>
                          <w:tcPr>
                            <w:tcW w:w="874" w:type="dxa"/>
                            <w:tcBorders>
                              <w:top w:val="single" w:sz="4" w:space="0" w:color="auto"/>
                            </w:tcBorders>
                            <w:noWrap/>
                            <w:hideMark/>
                          </w:tcPr>
                          <w:p w14:paraId="115EEA35" w14:textId="77777777" w:rsidR="0045369D" w:rsidRPr="00EE6EA1" w:rsidRDefault="0045369D" w:rsidP="00CB3ACF">
                            <w:pPr>
                              <w:spacing w:line="360" w:lineRule="auto"/>
                              <w:jc w:val="both"/>
                              <w:rPr>
                                <w:rFonts w:cs="Times New Roman"/>
                                <w:szCs w:val="22"/>
                              </w:rPr>
                            </w:pPr>
                            <w:r w:rsidRPr="00EE6EA1">
                              <w:rPr>
                                <w:rFonts w:cs="Times New Roman"/>
                                <w:szCs w:val="22"/>
                              </w:rPr>
                              <w:t>249.5</w:t>
                            </w:r>
                          </w:p>
                        </w:tc>
                        <w:tc>
                          <w:tcPr>
                            <w:tcW w:w="505" w:type="dxa"/>
                            <w:tcBorders>
                              <w:top w:val="single" w:sz="4" w:space="0" w:color="auto"/>
                            </w:tcBorders>
                            <w:noWrap/>
                            <w:hideMark/>
                          </w:tcPr>
                          <w:p w14:paraId="014BC0CF"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971" w:type="dxa"/>
                            <w:tcBorders>
                              <w:top w:val="single" w:sz="4" w:space="0" w:color="auto"/>
                            </w:tcBorders>
                            <w:noWrap/>
                            <w:hideMark/>
                          </w:tcPr>
                          <w:p w14:paraId="52307899" w14:textId="77777777" w:rsidR="0045369D" w:rsidRPr="00EE6EA1" w:rsidRDefault="0045369D" w:rsidP="00CB3ACF">
                            <w:pPr>
                              <w:spacing w:line="360" w:lineRule="auto"/>
                              <w:jc w:val="both"/>
                              <w:rPr>
                                <w:rFonts w:cs="Times New Roman"/>
                                <w:szCs w:val="22"/>
                              </w:rPr>
                            </w:pPr>
                            <w:r w:rsidRPr="00EE6EA1">
                              <w:rPr>
                                <w:rFonts w:cs="Times New Roman"/>
                                <w:szCs w:val="22"/>
                              </w:rPr>
                              <w:t>0.0549</w:t>
                            </w:r>
                          </w:p>
                        </w:tc>
                        <w:tc>
                          <w:tcPr>
                            <w:tcW w:w="934" w:type="dxa"/>
                            <w:tcBorders>
                              <w:top w:val="single" w:sz="4" w:space="0" w:color="auto"/>
                            </w:tcBorders>
                            <w:noWrap/>
                            <w:hideMark/>
                          </w:tcPr>
                          <w:p w14:paraId="288F76A7" w14:textId="77777777" w:rsidR="0045369D" w:rsidRPr="00EE6EA1" w:rsidRDefault="0045369D" w:rsidP="00CB3ACF">
                            <w:pPr>
                              <w:spacing w:line="360" w:lineRule="auto"/>
                              <w:jc w:val="both"/>
                              <w:rPr>
                                <w:rFonts w:cs="Times New Roman"/>
                                <w:szCs w:val="22"/>
                              </w:rPr>
                            </w:pPr>
                            <w:r w:rsidRPr="00EE6EA1">
                              <w:rPr>
                                <w:rFonts w:cs="Times New Roman"/>
                                <w:szCs w:val="22"/>
                              </w:rPr>
                              <w:t>34.4</w:t>
                            </w:r>
                          </w:p>
                        </w:tc>
                        <w:tc>
                          <w:tcPr>
                            <w:tcW w:w="400" w:type="dxa"/>
                            <w:tcBorders>
                              <w:top w:val="single" w:sz="4" w:space="0" w:color="auto"/>
                            </w:tcBorders>
                            <w:noWrap/>
                            <w:hideMark/>
                          </w:tcPr>
                          <w:p w14:paraId="22C7A748" w14:textId="77777777" w:rsidR="0045369D" w:rsidRPr="00EE6EA1" w:rsidRDefault="0045369D" w:rsidP="00CB3ACF">
                            <w:pPr>
                              <w:spacing w:line="360" w:lineRule="auto"/>
                              <w:jc w:val="both"/>
                              <w:rPr>
                                <w:rFonts w:cs="Times New Roman"/>
                                <w:szCs w:val="22"/>
                              </w:rPr>
                            </w:pPr>
                            <w:r w:rsidRPr="00EE6EA1">
                              <w:rPr>
                                <w:rFonts w:cs="Times New Roman"/>
                                <w:szCs w:val="22"/>
                              </w:rPr>
                              <w:t>5</w:t>
                            </w:r>
                          </w:p>
                        </w:tc>
                        <w:tc>
                          <w:tcPr>
                            <w:tcW w:w="1051" w:type="dxa"/>
                            <w:tcBorders>
                              <w:top w:val="single" w:sz="4" w:space="0" w:color="auto"/>
                            </w:tcBorders>
                            <w:noWrap/>
                            <w:hideMark/>
                          </w:tcPr>
                          <w:p w14:paraId="60693AFD" w14:textId="77777777" w:rsidR="0045369D" w:rsidRPr="00EE6EA1" w:rsidRDefault="0045369D" w:rsidP="00CB3ACF">
                            <w:pPr>
                              <w:spacing w:line="360" w:lineRule="auto"/>
                              <w:jc w:val="both"/>
                              <w:rPr>
                                <w:rFonts w:cs="Times New Roman"/>
                                <w:szCs w:val="22"/>
                              </w:rPr>
                            </w:pPr>
                            <w:r w:rsidRPr="00EE6EA1">
                              <w:rPr>
                                <w:rFonts w:cs="Times New Roman"/>
                                <w:szCs w:val="22"/>
                              </w:rPr>
                              <w:t>0.350</w:t>
                            </w:r>
                          </w:p>
                        </w:tc>
                        <w:tc>
                          <w:tcPr>
                            <w:tcW w:w="926" w:type="dxa"/>
                            <w:tcBorders>
                              <w:top w:val="single" w:sz="4" w:space="0" w:color="auto"/>
                            </w:tcBorders>
                            <w:noWrap/>
                            <w:hideMark/>
                          </w:tcPr>
                          <w:p w14:paraId="4008E0D7" w14:textId="77777777" w:rsidR="0045369D" w:rsidRPr="00EE6EA1" w:rsidRDefault="0045369D" w:rsidP="00CB3ACF">
                            <w:pPr>
                              <w:spacing w:line="360" w:lineRule="auto"/>
                              <w:jc w:val="both"/>
                              <w:rPr>
                                <w:rFonts w:cs="Times New Roman"/>
                                <w:szCs w:val="22"/>
                              </w:rPr>
                            </w:pPr>
                            <w:r w:rsidRPr="00EE6EA1">
                              <w:rPr>
                                <w:rFonts w:cs="Times New Roman"/>
                                <w:szCs w:val="22"/>
                              </w:rPr>
                              <w:t>5.57</w:t>
                            </w:r>
                          </w:p>
                        </w:tc>
                      </w:tr>
                      <w:tr w:rsidR="0045369D" w:rsidRPr="00EE6EA1" w14:paraId="2DDE32B6" w14:textId="77777777">
                        <w:trPr>
                          <w:trHeight w:val="320"/>
                        </w:trPr>
                        <w:tc>
                          <w:tcPr>
                            <w:tcW w:w="2084" w:type="dxa"/>
                            <w:noWrap/>
                            <w:hideMark/>
                          </w:tcPr>
                          <w:p w14:paraId="1D885872" w14:textId="77777777" w:rsidR="0045369D" w:rsidRPr="00EE6EA1" w:rsidRDefault="0045369D" w:rsidP="00CB3ACF">
                            <w:pPr>
                              <w:spacing w:line="360" w:lineRule="auto"/>
                              <w:jc w:val="both"/>
                              <w:rPr>
                                <w:rFonts w:cs="Times New Roman"/>
                                <w:szCs w:val="22"/>
                              </w:rPr>
                            </w:pPr>
                            <w:r w:rsidRPr="00EE6EA1">
                              <w:rPr>
                                <w:rFonts w:cs="Times New Roman"/>
                                <w:szCs w:val="22"/>
                              </w:rPr>
                              <w:t>size*duration</w:t>
                            </w:r>
                          </w:p>
                        </w:tc>
                        <w:tc>
                          <w:tcPr>
                            <w:tcW w:w="584" w:type="dxa"/>
                            <w:noWrap/>
                            <w:hideMark/>
                          </w:tcPr>
                          <w:p w14:paraId="12B5C65D"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711" w:type="dxa"/>
                            <w:noWrap/>
                            <w:hideMark/>
                          </w:tcPr>
                          <w:p w14:paraId="6287930F" w14:textId="77777777" w:rsidR="0045369D" w:rsidRPr="00EE6EA1" w:rsidRDefault="0045369D" w:rsidP="00CB3ACF">
                            <w:pPr>
                              <w:spacing w:line="360" w:lineRule="auto"/>
                              <w:jc w:val="both"/>
                              <w:rPr>
                                <w:rFonts w:cs="Times New Roman"/>
                                <w:szCs w:val="22"/>
                              </w:rPr>
                            </w:pPr>
                            <w:r w:rsidRPr="00EE6EA1">
                              <w:rPr>
                                <w:rFonts w:cs="Times New Roman"/>
                                <w:szCs w:val="22"/>
                              </w:rPr>
                              <w:t>0.025</w:t>
                            </w:r>
                          </w:p>
                        </w:tc>
                        <w:tc>
                          <w:tcPr>
                            <w:tcW w:w="874" w:type="dxa"/>
                            <w:noWrap/>
                            <w:hideMark/>
                          </w:tcPr>
                          <w:p w14:paraId="062185E9" w14:textId="77777777" w:rsidR="0045369D" w:rsidRPr="00EE6EA1" w:rsidRDefault="0045369D" w:rsidP="00CB3ACF">
                            <w:pPr>
                              <w:spacing w:line="360" w:lineRule="auto"/>
                              <w:jc w:val="both"/>
                              <w:rPr>
                                <w:rFonts w:cs="Times New Roman"/>
                                <w:szCs w:val="22"/>
                              </w:rPr>
                            </w:pPr>
                            <w:r w:rsidRPr="00EE6EA1">
                              <w:rPr>
                                <w:rFonts w:cs="Times New Roman"/>
                                <w:szCs w:val="22"/>
                              </w:rPr>
                              <w:t>249.3</w:t>
                            </w:r>
                          </w:p>
                        </w:tc>
                        <w:tc>
                          <w:tcPr>
                            <w:tcW w:w="505" w:type="dxa"/>
                            <w:noWrap/>
                            <w:hideMark/>
                          </w:tcPr>
                          <w:p w14:paraId="4F1AFEDB"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971" w:type="dxa"/>
                            <w:noWrap/>
                            <w:hideMark/>
                          </w:tcPr>
                          <w:p w14:paraId="59AFEEC6" w14:textId="77777777" w:rsidR="0045369D" w:rsidRPr="00EE6EA1" w:rsidRDefault="0045369D" w:rsidP="00CB3ACF">
                            <w:pPr>
                              <w:spacing w:line="360" w:lineRule="auto"/>
                              <w:jc w:val="both"/>
                              <w:rPr>
                                <w:rFonts w:cs="Times New Roman"/>
                                <w:szCs w:val="22"/>
                              </w:rPr>
                            </w:pPr>
                            <w:r w:rsidRPr="00EE6EA1">
                              <w:rPr>
                                <w:rFonts w:cs="Times New Roman"/>
                                <w:szCs w:val="22"/>
                              </w:rPr>
                              <w:t>0.125</w:t>
                            </w:r>
                          </w:p>
                        </w:tc>
                        <w:tc>
                          <w:tcPr>
                            <w:tcW w:w="934" w:type="dxa"/>
                            <w:noWrap/>
                            <w:hideMark/>
                          </w:tcPr>
                          <w:p w14:paraId="4D680C41" w14:textId="77777777" w:rsidR="0045369D" w:rsidRPr="00EE6EA1" w:rsidRDefault="0045369D" w:rsidP="00CB3ACF">
                            <w:pPr>
                              <w:spacing w:line="360" w:lineRule="auto"/>
                              <w:jc w:val="both"/>
                              <w:rPr>
                                <w:rFonts w:cs="Times New Roman"/>
                                <w:szCs w:val="22"/>
                              </w:rPr>
                            </w:pPr>
                            <w:r w:rsidRPr="00EE6EA1">
                              <w:rPr>
                                <w:rFonts w:cs="Times New Roman"/>
                                <w:szCs w:val="22"/>
                              </w:rPr>
                              <w:t>21.4</w:t>
                            </w:r>
                          </w:p>
                        </w:tc>
                        <w:tc>
                          <w:tcPr>
                            <w:tcW w:w="400" w:type="dxa"/>
                            <w:noWrap/>
                            <w:hideMark/>
                          </w:tcPr>
                          <w:p w14:paraId="2BAAE9CA"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1051" w:type="dxa"/>
                            <w:noWrap/>
                            <w:hideMark/>
                          </w:tcPr>
                          <w:p w14:paraId="56D7AB7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0.409</w:t>
                            </w:r>
                          </w:p>
                        </w:tc>
                        <w:tc>
                          <w:tcPr>
                            <w:tcW w:w="926" w:type="dxa"/>
                            <w:noWrap/>
                            <w:hideMark/>
                          </w:tcPr>
                          <w:p w14:paraId="2ADAFB0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r>
                      <w:tr w:rsidR="0045369D" w:rsidRPr="00EE6EA1" w14:paraId="01A4BFAC" w14:textId="77777777">
                        <w:trPr>
                          <w:trHeight w:val="320"/>
                        </w:trPr>
                        <w:tc>
                          <w:tcPr>
                            <w:tcW w:w="2084" w:type="dxa"/>
                            <w:noWrap/>
                            <w:hideMark/>
                          </w:tcPr>
                          <w:p w14:paraId="404C35CD" w14:textId="77777777" w:rsidR="0045369D" w:rsidRPr="00EE6EA1" w:rsidRDefault="0045369D" w:rsidP="00CB3ACF">
                            <w:pPr>
                              <w:spacing w:line="360" w:lineRule="auto"/>
                              <w:jc w:val="both"/>
                              <w:rPr>
                                <w:rFonts w:cs="Times New Roman"/>
                                <w:szCs w:val="22"/>
                              </w:rPr>
                            </w:pPr>
                            <w:r w:rsidRPr="00EE6EA1">
                              <w:rPr>
                                <w:rFonts w:cs="Times New Roman"/>
                                <w:szCs w:val="22"/>
                              </w:rPr>
                              <w:t>size*strength</w:t>
                            </w:r>
                          </w:p>
                        </w:tc>
                        <w:tc>
                          <w:tcPr>
                            <w:tcW w:w="584" w:type="dxa"/>
                            <w:noWrap/>
                            <w:hideMark/>
                          </w:tcPr>
                          <w:p w14:paraId="46B8D077"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711" w:type="dxa"/>
                            <w:noWrap/>
                            <w:hideMark/>
                          </w:tcPr>
                          <w:p w14:paraId="3B223AA6"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0.374</w:t>
                            </w:r>
                          </w:p>
                        </w:tc>
                        <w:tc>
                          <w:tcPr>
                            <w:tcW w:w="874" w:type="dxa"/>
                            <w:noWrap/>
                            <w:hideMark/>
                          </w:tcPr>
                          <w:p w14:paraId="2B30CED8"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c>
                          <w:tcPr>
                            <w:tcW w:w="505" w:type="dxa"/>
                            <w:noWrap/>
                            <w:hideMark/>
                          </w:tcPr>
                          <w:p w14:paraId="0A7BF476"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8</w:t>
                            </w:r>
                          </w:p>
                        </w:tc>
                        <w:tc>
                          <w:tcPr>
                            <w:tcW w:w="971" w:type="dxa"/>
                            <w:noWrap/>
                            <w:hideMark/>
                          </w:tcPr>
                          <w:p w14:paraId="505E0AFD"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0.201</w:t>
                            </w:r>
                          </w:p>
                        </w:tc>
                        <w:tc>
                          <w:tcPr>
                            <w:tcW w:w="934" w:type="dxa"/>
                            <w:noWrap/>
                            <w:hideMark/>
                          </w:tcPr>
                          <w:p w14:paraId="42D8679F" w14:textId="77777777" w:rsidR="0045369D" w:rsidRPr="009A7E82" w:rsidRDefault="0045369D" w:rsidP="00CB3ACF">
                            <w:pPr>
                              <w:spacing w:line="360" w:lineRule="auto"/>
                              <w:jc w:val="both"/>
                              <w:rPr>
                                <w:rFonts w:cs="Times New Roman"/>
                                <w:b/>
                                <w:bCs/>
                                <w:szCs w:val="22"/>
                              </w:rPr>
                            </w:pPr>
                            <w:r w:rsidRPr="009A7E82">
                              <w:rPr>
                                <w:rFonts w:cs="Times New Roman"/>
                                <w:b/>
                                <w:bCs/>
                                <w:szCs w:val="22"/>
                              </w:rPr>
                              <w:t>0</w:t>
                            </w:r>
                          </w:p>
                        </w:tc>
                        <w:tc>
                          <w:tcPr>
                            <w:tcW w:w="400" w:type="dxa"/>
                            <w:noWrap/>
                            <w:hideMark/>
                          </w:tcPr>
                          <w:p w14:paraId="030C2531" w14:textId="77777777" w:rsidR="0045369D" w:rsidRPr="00EE6EA1" w:rsidRDefault="0045369D" w:rsidP="00CB3ACF">
                            <w:pPr>
                              <w:spacing w:line="360" w:lineRule="auto"/>
                              <w:jc w:val="both"/>
                              <w:rPr>
                                <w:rFonts w:cs="Times New Roman"/>
                                <w:szCs w:val="22"/>
                              </w:rPr>
                            </w:pPr>
                            <w:r w:rsidRPr="00EE6EA1">
                              <w:rPr>
                                <w:rFonts w:cs="Times New Roman"/>
                                <w:szCs w:val="22"/>
                              </w:rPr>
                              <w:t>8</w:t>
                            </w:r>
                          </w:p>
                        </w:tc>
                        <w:tc>
                          <w:tcPr>
                            <w:tcW w:w="1051" w:type="dxa"/>
                            <w:noWrap/>
                            <w:hideMark/>
                          </w:tcPr>
                          <w:p w14:paraId="03FB87E5" w14:textId="77777777" w:rsidR="0045369D" w:rsidRPr="00EE6EA1" w:rsidRDefault="0045369D" w:rsidP="00CB3ACF">
                            <w:pPr>
                              <w:spacing w:line="360" w:lineRule="auto"/>
                              <w:jc w:val="both"/>
                              <w:rPr>
                                <w:rFonts w:cs="Times New Roman"/>
                                <w:szCs w:val="22"/>
                              </w:rPr>
                            </w:pPr>
                            <w:r w:rsidRPr="00EE6EA1">
                              <w:rPr>
                                <w:rFonts w:cs="Times New Roman"/>
                                <w:szCs w:val="22"/>
                              </w:rPr>
                              <w:t>0.398</w:t>
                            </w:r>
                          </w:p>
                        </w:tc>
                        <w:tc>
                          <w:tcPr>
                            <w:tcW w:w="926" w:type="dxa"/>
                            <w:noWrap/>
                            <w:hideMark/>
                          </w:tcPr>
                          <w:p w14:paraId="63990D6B" w14:textId="77777777" w:rsidR="0045369D" w:rsidRPr="00EE6EA1" w:rsidRDefault="0045369D" w:rsidP="00CB3ACF">
                            <w:pPr>
                              <w:spacing w:line="360" w:lineRule="auto"/>
                              <w:jc w:val="both"/>
                              <w:rPr>
                                <w:rFonts w:cs="Times New Roman"/>
                                <w:szCs w:val="22"/>
                              </w:rPr>
                            </w:pPr>
                            <w:r w:rsidRPr="00EE6EA1">
                              <w:rPr>
                                <w:rFonts w:cs="Times New Roman"/>
                                <w:szCs w:val="22"/>
                              </w:rPr>
                              <w:t>2.28</w:t>
                            </w:r>
                          </w:p>
                        </w:tc>
                      </w:tr>
                      <w:tr w:rsidR="0045369D" w:rsidRPr="00EE6EA1" w14:paraId="26CA310E" w14:textId="77777777">
                        <w:trPr>
                          <w:trHeight w:val="320"/>
                        </w:trPr>
                        <w:tc>
                          <w:tcPr>
                            <w:tcW w:w="2084" w:type="dxa"/>
                            <w:noWrap/>
                            <w:hideMark/>
                          </w:tcPr>
                          <w:p w14:paraId="2859CCB4" w14:textId="77777777" w:rsidR="0045369D" w:rsidRPr="00EE6EA1" w:rsidRDefault="0045369D" w:rsidP="00CB3ACF">
                            <w:pPr>
                              <w:spacing w:line="360" w:lineRule="auto"/>
                              <w:jc w:val="both"/>
                              <w:rPr>
                                <w:rFonts w:cs="Times New Roman"/>
                                <w:szCs w:val="22"/>
                              </w:rPr>
                            </w:pPr>
                            <w:r w:rsidRPr="00EE6EA1">
                              <w:rPr>
                                <w:rFonts w:cs="Times New Roman"/>
                                <w:szCs w:val="22"/>
                              </w:rPr>
                              <w:t>duration</w:t>
                            </w:r>
                          </w:p>
                        </w:tc>
                        <w:tc>
                          <w:tcPr>
                            <w:tcW w:w="584" w:type="dxa"/>
                            <w:noWrap/>
                            <w:hideMark/>
                          </w:tcPr>
                          <w:p w14:paraId="180ED71B"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711" w:type="dxa"/>
                            <w:noWrap/>
                            <w:hideMark/>
                          </w:tcPr>
                          <w:p w14:paraId="0C5EF141"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874" w:type="dxa"/>
                            <w:noWrap/>
                            <w:hideMark/>
                          </w:tcPr>
                          <w:p w14:paraId="3159FC8E" w14:textId="77777777" w:rsidR="0045369D" w:rsidRPr="00EE6EA1" w:rsidRDefault="0045369D" w:rsidP="00CB3ACF">
                            <w:pPr>
                              <w:spacing w:line="360" w:lineRule="auto"/>
                              <w:jc w:val="both"/>
                              <w:rPr>
                                <w:rFonts w:cs="Times New Roman"/>
                                <w:szCs w:val="22"/>
                              </w:rPr>
                            </w:pPr>
                            <w:r w:rsidRPr="00EE6EA1">
                              <w:rPr>
                                <w:rFonts w:cs="Times New Roman"/>
                                <w:szCs w:val="22"/>
                              </w:rPr>
                              <w:t>-</w:t>
                            </w:r>
                          </w:p>
                        </w:tc>
                        <w:tc>
                          <w:tcPr>
                            <w:tcW w:w="505" w:type="dxa"/>
                            <w:noWrap/>
                            <w:hideMark/>
                          </w:tcPr>
                          <w:p w14:paraId="643A9CAD"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971" w:type="dxa"/>
                            <w:noWrap/>
                            <w:hideMark/>
                          </w:tcPr>
                          <w:p w14:paraId="37998D2D" w14:textId="77777777" w:rsidR="0045369D" w:rsidRPr="00EE6EA1" w:rsidRDefault="0045369D" w:rsidP="00CB3ACF">
                            <w:pPr>
                              <w:spacing w:line="360" w:lineRule="auto"/>
                              <w:jc w:val="both"/>
                              <w:rPr>
                                <w:rFonts w:cs="Times New Roman"/>
                                <w:szCs w:val="22"/>
                              </w:rPr>
                            </w:pPr>
                            <w:r w:rsidRPr="00EE6EA1">
                              <w:rPr>
                                <w:rFonts w:cs="Times New Roman"/>
                                <w:szCs w:val="22"/>
                              </w:rPr>
                              <w:t>0.0240</w:t>
                            </w:r>
                          </w:p>
                        </w:tc>
                        <w:tc>
                          <w:tcPr>
                            <w:tcW w:w="934" w:type="dxa"/>
                            <w:noWrap/>
                            <w:hideMark/>
                          </w:tcPr>
                          <w:p w14:paraId="18C9BDEF" w14:textId="77777777" w:rsidR="0045369D" w:rsidRPr="00EE6EA1" w:rsidRDefault="0045369D" w:rsidP="00CB3ACF">
                            <w:pPr>
                              <w:spacing w:line="360" w:lineRule="auto"/>
                              <w:jc w:val="both"/>
                              <w:rPr>
                                <w:rFonts w:cs="Times New Roman"/>
                                <w:szCs w:val="22"/>
                              </w:rPr>
                            </w:pPr>
                            <w:r w:rsidRPr="00EE6EA1">
                              <w:rPr>
                                <w:rFonts w:cs="Times New Roman"/>
                                <w:szCs w:val="22"/>
                              </w:rPr>
                              <w:t>41.0</w:t>
                            </w:r>
                          </w:p>
                        </w:tc>
                        <w:tc>
                          <w:tcPr>
                            <w:tcW w:w="400" w:type="dxa"/>
                            <w:noWrap/>
                            <w:hideMark/>
                          </w:tcPr>
                          <w:p w14:paraId="0E883159"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1051" w:type="dxa"/>
                            <w:noWrap/>
                            <w:hideMark/>
                          </w:tcPr>
                          <w:p w14:paraId="19D9EDAA" w14:textId="77777777" w:rsidR="0045369D" w:rsidRPr="00EE6EA1" w:rsidRDefault="0045369D" w:rsidP="00CB3ACF">
                            <w:pPr>
                              <w:spacing w:line="360" w:lineRule="auto"/>
                              <w:jc w:val="both"/>
                              <w:rPr>
                                <w:rFonts w:cs="Times New Roman"/>
                                <w:szCs w:val="22"/>
                              </w:rPr>
                            </w:pPr>
                            <w:r w:rsidRPr="00EE6EA1">
                              <w:rPr>
                                <w:rFonts w:cs="Times New Roman"/>
                                <w:szCs w:val="22"/>
                              </w:rPr>
                              <w:t>0.00473</w:t>
                            </w:r>
                          </w:p>
                        </w:tc>
                        <w:tc>
                          <w:tcPr>
                            <w:tcW w:w="926" w:type="dxa"/>
                            <w:noWrap/>
                            <w:hideMark/>
                          </w:tcPr>
                          <w:p w14:paraId="587F4D6D" w14:textId="77777777" w:rsidR="0045369D" w:rsidRPr="00EE6EA1" w:rsidRDefault="0045369D" w:rsidP="00CB3ACF">
                            <w:pPr>
                              <w:spacing w:line="360" w:lineRule="auto"/>
                              <w:jc w:val="both"/>
                              <w:rPr>
                                <w:rFonts w:cs="Times New Roman"/>
                                <w:szCs w:val="22"/>
                              </w:rPr>
                            </w:pPr>
                            <w:r w:rsidRPr="00EE6EA1">
                              <w:rPr>
                                <w:rFonts w:cs="Times New Roman"/>
                                <w:szCs w:val="22"/>
                              </w:rPr>
                              <w:t>77.0</w:t>
                            </w:r>
                          </w:p>
                        </w:tc>
                      </w:tr>
                      <w:tr w:rsidR="0045369D" w:rsidRPr="00EE6EA1" w14:paraId="39A9AFB0" w14:textId="77777777">
                        <w:trPr>
                          <w:trHeight w:val="320"/>
                        </w:trPr>
                        <w:tc>
                          <w:tcPr>
                            <w:tcW w:w="2084" w:type="dxa"/>
                            <w:noWrap/>
                            <w:hideMark/>
                          </w:tcPr>
                          <w:p w14:paraId="35C8B37D" w14:textId="77777777" w:rsidR="0045369D" w:rsidRPr="00EE6EA1" w:rsidRDefault="0045369D" w:rsidP="00CB3ACF">
                            <w:pPr>
                              <w:spacing w:line="360" w:lineRule="auto"/>
                              <w:jc w:val="both"/>
                              <w:rPr>
                                <w:rFonts w:cs="Times New Roman"/>
                                <w:szCs w:val="22"/>
                              </w:rPr>
                            </w:pPr>
                            <w:r w:rsidRPr="00EE6EA1">
                              <w:rPr>
                                <w:rFonts w:cs="Times New Roman"/>
                                <w:szCs w:val="22"/>
                              </w:rPr>
                              <w:t>strength</w:t>
                            </w:r>
                          </w:p>
                        </w:tc>
                        <w:tc>
                          <w:tcPr>
                            <w:tcW w:w="584" w:type="dxa"/>
                            <w:noWrap/>
                            <w:hideMark/>
                          </w:tcPr>
                          <w:p w14:paraId="6F9A8E3C"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711" w:type="dxa"/>
                            <w:noWrap/>
                            <w:hideMark/>
                          </w:tcPr>
                          <w:p w14:paraId="174F8D1C" w14:textId="77777777" w:rsidR="0045369D" w:rsidRPr="00EE6EA1" w:rsidRDefault="0045369D" w:rsidP="00CB3ACF">
                            <w:pPr>
                              <w:spacing w:line="360" w:lineRule="auto"/>
                              <w:jc w:val="both"/>
                              <w:rPr>
                                <w:rFonts w:cs="Times New Roman"/>
                                <w:szCs w:val="22"/>
                              </w:rPr>
                            </w:pPr>
                            <w:r w:rsidRPr="00EE6EA1">
                              <w:rPr>
                                <w:rFonts w:cs="Times New Roman"/>
                                <w:szCs w:val="22"/>
                              </w:rPr>
                              <w:t>0.235</w:t>
                            </w:r>
                          </w:p>
                        </w:tc>
                        <w:tc>
                          <w:tcPr>
                            <w:tcW w:w="874" w:type="dxa"/>
                            <w:noWrap/>
                            <w:hideMark/>
                          </w:tcPr>
                          <w:p w14:paraId="61E521A5" w14:textId="77777777" w:rsidR="0045369D" w:rsidRPr="00EE6EA1" w:rsidRDefault="0045369D" w:rsidP="00CB3ACF">
                            <w:pPr>
                              <w:spacing w:line="360" w:lineRule="auto"/>
                              <w:jc w:val="both"/>
                              <w:rPr>
                                <w:rFonts w:cs="Times New Roman"/>
                                <w:szCs w:val="22"/>
                              </w:rPr>
                            </w:pPr>
                            <w:r w:rsidRPr="00EE6EA1">
                              <w:rPr>
                                <w:rFonts w:cs="Times New Roman"/>
                                <w:szCs w:val="22"/>
                              </w:rPr>
                              <w:t>91.1</w:t>
                            </w:r>
                          </w:p>
                        </w:tc>
                        <w:tc>
                          <w:tcPr>
                            <w:tcW w:w="505" w:type="dxa"/>
                            <w:noWrap/>
                            <w:hideMark/>
                          </w:tcPr>
                          <w:p w14:paraId="2E4892CE"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971" w:type="dxa"/>
                            <w:noWrap/>
                            <w:hideMark/>
                          </w:tcPr>
                          <w:p w14:paraId="3134B6D6" w14:textId="77777777" w:rsidR="0045369D" w:rsidRPr="00EE6EA1" w:rsidRDefault="0045369D" w:rsidP="00CB3ACF">
                            <w:pPr>
                              <w:spacing w:line="360" w:lineRule="auto"/>
                              <w:jc w:val="both"/>
                              <w:rPr>
                                <w:rFonts w:cs="Times New Roman"/>
                                <w:szCs w:val="22"/>
                              </w:rPr>
                            </w:pPr>
                            <w:r w:rsidRPr="00EE6EA1">
                              <w:rPr>
                                <w:rFonts w:cs="Times New Roman"/>
                                <w:szCs w:val="22"/>
                              </w:rPr>
                              <w:t>0.0155</w:t>
                            </w:r>
                          </w:p>
                        </w:tc>
                        <w:tc>
                          <w:tcPr>
                            <w:tcW w:w="934" w:type="dxa"/>
                            <w:noWrap/>
                            <w:hideMark/>
                          </w:tcPr>
                          <w:p w14:paraId="4E570CF4" w14:textId="77777777" w:rsidR="0045369D" w:rsidRPr="00EE6EA1" w:rsidRDefault="0045369D" w:rsidP="00CB3ACF">
                            <w:pPr>
                              <w:spacing w:line="360" w:lineRule="auto"/>
                              <w:jc w:val="both"/>
                              <w:rPr>
                                <w:rFonts w:cs="Times New Roman"/>
                                <w:szCs w:val="22"/>
                              </w:rPr>
                            </w:pPr>
                            <w:r w:rsidRPr="00EE6EA1">
                              <w:rPr>
                                <w:rFonts w:cs="Times New Roman"/>
                                <w:szCs w:val="22"/>
                              </w:rPr>
                              <w:t>43.4</w:t>
                            </w:r>
                          </w:p>
                        </w:tc>
                        <w:tc>
                          <w:tcPr>
                            <w:tcW w:w="400" w:type="dxa"/>
                            <w:noWrap/>
                            <w:hideMark/>
                          </w:tcPr>
                          <w:p w14:paraId="7C98C4FA" w14:textId="77777777" w:rsidR="0045369D" w:rsidRPr="00EE6EA1" w:rsidRDefault="0045369D" w:rsidP="00CB3ACF">
                            <w:pPr>
                              <w:spacing w:line="360" w:lineRule="auto"/>
                              <w:jc w:val="both"/>
                              <w:rPr>
                                <w:rFonts w:cs="Times New Roman"/>
                                <w:szCs w:val="22"/>
                              </w:rPr>
                            </w:pPr>
                            <w:r w:rsidRPr="00EE6EA1">
                              <w:rPr>
                                <w:rFonts w:cs="Times New Roman"/>
                                <w:szCs w:val="22"/>
                              </w:rPr>
                              <w:t>4</w:t>
                            </w:r>
                          </w:p>
                        </w:tc>
                        <w:tc>
                          <w:tcPr>
                            <w:tcW w:w="1051" w:type="dxa"/>
                            <w:noWrap/>
                            <w:hideMark/>
                          </w:tcPr>
                          <w:p w14:paraId="0BC9B0F2" w14:textId="77777777" w:rsidR="0045369D" w:rsidRPr="00EE6EA1" w:rsidRDefault="0045369D" w:rsidP="00CB3ACF">
                            <w:pPr>
                              <w:spacing w:line="360" w:lineRule="auto"/>
                              <w:jc w:val="both"/>
                              <w:rPr>
                                <w:rFonts w:cs="Times New Roman"/>
                                <w:szCs w:val="22"/>
                              </w:rPr>
                            </w:pPr>
                            <w:r w:rsidRPr="00EE6EA1">
                              <w:rPr>
                                <w:rFonts w:cs="Times New Roman"/>
                                <w:szCs w:val="22"/>
                              </w:rPr>
                              <w:t>0.0288</w:t>
                            </w:r>
                          </w:p>
                        </w:tc>
                        <w:tc>
                          <w:tcPr>
                            <w:tcW w:w="926" w:type="dxa"/>
                            <w:noWrap/>
                            <w:hideMark/>
                          </w:tcPr>
                          <w:p w14:paraId="5395ECC9" w14:textId="77777777" w:rsidR="0045369D" w:rsidRPr="00EE6EA1" w:rsidRDefault="0045369D" w:rsidP="00CB3ACF">
                            <w:pPr>
                              <w:spacing w:line="360" w:lineRule="auto"/>
                              <w:jc w:val="both"/>
                              <w:rPr>
                                <w:rFonts w:cs="Times New Roman"/>
                                <w:szCs w:val="22"/>
                              </w:rPr>
                            </w:pPr>
                            <w:r w:rsidRPr="00EE6EA1">
                              <w:rPr>
                                <w:rFonts w:cs="Times New Roman"/>
                                <w:szCs w:val="22"/>
                              </w:rPr>
                              <w:t>71.9</w:t>
                            </w:r>
                          </w:p>
                        </w:tc>
                      </w:tr>
                      <w:tr w:rsidR="0045369D" w:rsidRPr="00EE6EA1" w14:paraId="33606042" w14:textId="77777777">
                        <w:trPr>
                          <w:trHeight w:val="320"/>
                        </w:trPr>
                        <w:tc>
                          <w:tcPr>
                            <w:tcW w:w="2084" w:type="dxa"/>
                            <w:noWrap/>
                            <w:hideMark/>
                          </w:tcPr>
                          <w:p w14:paraId="3DC5D685" w14:textId="77777777" w:rsidR="0045369D" w:rsidRPr="00EE6EA1" w:rsidRDefault="0045369D" w:rsidP="00CB3ACF">
                            <w:pPr>
                              <w:spacing w:line="360" w:lineRule="auto"/>
                              <w:jc w:val="both"/>
                              <w:rPr>
                                <w:rFonts w:cs="Times New Roman"/>
                                <w:szCs w:val="22"/>
                              </w:rPr>
                            </w:pPr>
                            <w:r w:rsidRPr="00EE6EA1">
                              <w:rPr>
                                <w:rFonts w:cs="Times New Roman"/>
                                <w:szCs w:val="22"/>
                              </w:rPr>
                              <w:t>duration*strength</w:t>
                            </w:r>
                          </w:p>
                        </w:tc>
                        <w:tc>
                          <w:tcPr>
                            <w:tcW w:w="584" w:type="dxa"/>
                            <w:noWrap/>
                            <w:hideMark/>
                          </w:tcPr>
                          <w:p w14:paraId="69C36F26"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711" w:type="dxa"/>
                            <w:noWrap/>
                            <w:hideMark/>
                          </w:tcPr>
                          <w:p w14:paraId="098C05E9" w14:textId="77777777" w:rsidR="0045369D" w:rsidRPr="00EE6EA1" w:rsidRDefault="0045369D" w:rsidP="00CB3ACF">
                            <w:pPr>
                              <w:spacing w:line="360" w:lineRule="auto"/>
                              <w:jc w:val="both"/>
                              <w:rPr>
                                <w:rFonts w:cs="Times New Roman"/>
                                <w:szCs w:val="22"/>
                              </w:rPr>
                            </w:pPr>
                            <w:r w:rsidRPr="00EE6EA1">
                              <w:rPr>
                                <w:rFonts w:cs="Times New Roman"/>
                                <w:szCs w:val="22"/>
                              </w:rPr>
                              <w:t>0.250</w:t>
                            </w:r>
                          </w:p>
                        </w:tc>
                        <w:tc>
                          <w:tcPr>
                            <w:tcW w:w="874" w:type="dxa"/>
                            <w:noWrap/>
                            <w:hideMark/>
                          </w:tcPr>
                          <w:p w14:paraId="5BCB6DD8" w14:textId="77777777" w:rsidR="0045369D" w:rsidRPr="00EE6EA1" w:rsidRDefault="0045369D" w:rsidP="00CB3ACF">
                            <w:pPr>
                              <w:spacing w:line="360" w:lineRule="auto"/>
                              <w:jc w:val="both"/>
                              <w:rPr>
                                <w:rFonts w:cs="Times New Roman"/>
                                <w:szCs w:val="22"/>
                              </w:rPr>
                            </w:pPr>
                            <w:r w:rsidRPr="00EE6EA1">
                              <w:rPr>
                                <w:rFonts w:cs="Times New Roman"/>
                                <w:szCs w:val="22"/>
                              </w:rPr>
                              <w:t>84.7</w:t>
                            </w:r>
                          </w:p>
                        </w:tc>
                        <w:tc>
                          <w:tcPr>
                            <w:tcW w:w="505" w:type="dxa"/>
                            <w:noWrap/>
                            <w:hideMark/>
                          </w:tcPr>
                          <w:p w14:paraId="2641EC22"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971" w:type="dxa"/>
                            <w:noWrap/>
                            <w:hideMark/>
                          </w:tcPr>
                          <w:p w14:paraId="4A0CA712" w14:textId="77777777" w:rsidR="0045369D" w:rsidRPr="00EE6EA1" w:rsidRDefault="0045369D" w:rsidP="00CB3ACF">
                            <w:pPr>
                              <w:spacing w:line="360" w:lineRule="auto"/>
                              <w:jc w:val="both"/>
                              <w:rPr>
                                <w:rFonts w:cs="Times New Roman"/>
                                <w:szCs w:val="22"/>
                              </w:rPr>
                            </w:pPr>
                            <w:r w:rsidRPr="00EE6EA1">
                              <w:rPr>
                                <w:rFonts w:cs="Times New Roman"/>
                                <w:szCs w:val="22"/>
                              </w:rPr>
                              <w:t>0.0536</w:t>
                            </w:r>
                          </w:p>
                        </w:tc>
                        <w:tc>
                          <w:tcPr>
                            <w:tcW w:w="934" w:type="dxa"/>
                            <w:noWrap/>
                            <w:hideMark/>
                          </w:tcPr>
                          <w:p w14:paraId="62724BC2" w14:textId="77777777" w:rsidR="0045369D" w:rsidRPr="00EE6EA1" w:rsidRDefault="0045369D" w:rsidP="00CB3ACF">
                            <w:pPr>
                              <w:spacing w:line="360" w:lineRule="auto"/>
                              <w:jc w:val="both"/>
                              <w:rPr>
                                <w:rFonts w:cs="Times New Roman"/>
                                <w:szCs w:val="22"/>
                              </w:rPr>
                            </w:pPr>
                            <w:r w:rsidRPr="00EE6EA1">
                              <w:rPr>
                                <w:rFonts w:cs="Times New Roman"/>
                                <w:szCs w:val="22"/>
                              </w:rPr>
                              <w:t>37.0</w:t>
                            </w:r>
                          </w:p>
                        </w:tc>
                        <w:tc>
                          <w:tcPr>
                            <w:tcW w:w="400" w:type="dxa"/>
                            <w:noWrap/>
                            <w:hideMark/>
                          </w:tcPr>
                          <w:p w14:paraId="55D132BC" w14:textId="77777777" w:rsidR="0045369D" w:rsidRPr="00EE6EA1" w:rsidRDefault="0045369D" w:rsidP="00CB3ACF">
                            <w:pPr>
                              <w:spacing w:line="360" w:lineRule="auto"/>
                              <w:jc w:val="both"/>
                              <w:rPr>
                                <w:rFonts w:cs="Times New Roman"/>
                                <w:szCs w:val="22"/>
                              </w:rPr>
                            </w:pPr>
                            <w:r w:rsidRPr="00EE6EA1">
                              <w:rPr>
                                <w:rFonts w:cs="Times New Roman"/>
                                <w:szCs w:val="22"/>
                              </w:rPr>
                              <w:t>6</w:t>
                            </w:r>
                          </w:p>
                        </w:tc>
                        <w:tc>
                          <w:tcPr>
                            <w:tcW w:w="1051" w:type="dxa"/>
                            <w:noWrap/>
                            <w:hideMark/>
                          </w:tcPr>
                          <w:p w14:paraId="5594274B" w14:textId="77777777" w:rsidR="0045369D" w:rsidRPr="00EE6EA1" w:rsidRDefault="0045369D" w:rsidP="00CB3ACF">
                            <w:pPr>
                              <w:spacing w:line="360" w:lineRule="auto"/>
                              <w:jc w:val="both"/>
                              <w:rPr>
                                <w:rFonts w:cs="Times New Roman"/>
                                <w:szCs w:val="22"/>
                              </w:rPr>
                            </w:pPr>
                            <w:r w:rsidRPr="00EE6EA1">
                              <w:rPr>
                                <w:rFonts w:cs="Times New Roman"/>
                                <w:szCs w:val="22"/>
                              </w:rPr>
                              <w:t>0.0496</w:t>
                            </w:r>
                          </w:p>
                        </w:tc>
                        <w:tc>
                          <w:tcPr>
                            <w:tcW w:w="926" w:type="dxa"/>
                            <w:noWrap/>
                            <w:hideMark/>
                          </w:tcPr>
                          <w:p w14:paraId="2FB44FA6" w14:textId="77777777" w:rsidR="0045369D" w:rsidRPr="00EE6EA1" w:rsidRDefault="0045369D" w:rsidP="00CB3ACF">
                            <w:pPr>
                              <w:spacing w:line="360" w:lineRule="auto"/>
                              <w:jc w:val="both"/>
                              <w:rPr>
                                <w:rFonts w:cs="Times New Roman"/>
                                <w:szCs w:val="22"/>
                              </w:rPr>
                            </w:pPr>
                            <w:r w:rsidRPr="00EE6EA1">
                              <w:rPr>
                                <w:rFonts w:cs="Times New Roman"/>
                                <w:szCs w:val="22"/>
                              </w:rPr>
                              <w:t>72.0</w:t>
                            </w:r>
                          </w:p>
                        </w:tc>
                      </w:tr>
                    </w:tbl>
                    <w:p w14:paraId="13598C5C" w14:textId="77777777" w:rsidR="0045369D" w:rsidRPr="00EE6EA1" w:rsidRDefault="0045369D" w:rsidP="005523BC">
                      <w:pPr>
                        <w:spacing w:line="360" w:lineRule="auto"/>
                        <w:jc w:val="both"/>
                        <w:rPr>
                          <w:rFonts w:cs="Times New Roman"/>
                          <w:b/>
                          <w:bCs/>
                          <w:szCs w:val="22"/>
                        </w:rPr>
                      </w:pPr>
                    </w:p>
                    <w:p w14:paraId="6D6A6ABA" w14:textId="77777777" w:rsidR="0045369D" w:rsidRDefault="0045369D" w:rsidP="005523BC"/>
                  </w:txbxContent>
                </v:textbox>
                <w10:wrap type="topAndBottom" anchory="page"/>
              </v:shape>
            </w:pict>
          </mc:Fallback>
        </mc:AlternateContent>
      </w:r>
      <w:r w:rsidRPr="000A0441">
        <w:rPr>
          <w:rFonts w:cs="Times New Roman"/>
          <w:noProof/>
        </w:rPr>
        <mc:AlternateContent>
          <mc:Choice Requires="wps">
            <w:drawing>
              <wp:anchor distT="0" distB="0" distL="114300" distR="114300" simplePos="0" relativeHeight="251664384" behindDoc="0" locked="0" layoutInCell="1" allowOverlap="1" wp14:anchorId="4CA8F7A5" wp14:editId="09315886">
                <wp:simplePos x="0" y="0"/>
                <wp:positionH relativeFrom="column">
                  <wp:posOffset>-104140</wp:posOffset>
                </wp:positionH>
                <wp:positionV relativeFrom="page">
                  <wp:posOffset>695960</wp:posOffset>
                </wp:positionV>
                <wp:extent cx="5870575" cy="224409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870575" cy="2244090"/>
                        </a:xfrm>
                        <a:prstGeom prst="rect">
                          <a:avLst/>
                        </a:prstGeom>
                        <a:noFill/>
                        <a:ln w="6350">
                          <a:noFill/>
                        </a:ln>
                      </wps:spPr>
                      <wps:txbx>
                        <w:txbxContent>
                          <w:p w14:paraId="19069971" w14:textId="77777777" w:rsidR="0045369D" w:rsidRDefault="0045369D" w:rsidP="005523BC">
                            <w:pPr>
                              <w:pStyle w:val="Caption"/>
                              <w:keepNext/>
                              <w:spacing w:line="360" w:lineRule="auto"/>
                              <w:jc w:val="both"/>
                              <w:rPr>
                                <w:rFonts w:cs="Times New Roman"/>
                                <w:sz w:val="22"/>
                                <w:szCs w:val="22"/>
                              </w:rPr>
                            </w:pPr>
                            <w:bookmarkStart w:id="143" w:name="_Ref111883807"/>
                            <w:bookmarkStart w:id="144" w:name="_Toc112413807"/>
                            <w:bookmarkStart w:id="145" w:name="_Toc112414660"/>
                            <w:r w:rsidRPr="00721C42">
                              <w:rPr>
                                <w:b/>
                                <w:bCs/>
                                <w:color w:val="000000" w:themeColor="text1"/>
                                <w:sz w:val="20"/>
                                <w:szCs w:val="20"/>
                              </w:rPr>
                              <w:t xml:space="preserve">Table </w:t>
                            </w:r>
                            <w:r w:rsidRPr="00721C42">
                              <w:rPr>
                                <w:b/>
                                <w:bCs/>
                                <w:color w:val="000000" w:themeColor="text1"/>
                                <w:sz w:val="20"/>
                                <w:szCs w:val="20"/>
                              </w:rPr>
                              <w:fldChar w:fldCharType="begin"/>
                            </w:r>
                            <w:r w:rsidRPr="00721C42">
                              <w:rPr>
                                <w:b/>
                                <w:bCs/>
                                <w:color w:val="000000" w:themeColor="text1"/>
                                <w:sz w:val="20"/>
                                <w:szCs w:val="20"/>
                              </w:rPr>
                              <w:instrText xml:space="preserve"> SEQ Table \* ARABIC </w:instrText>
                            </w:r>
                            <w:r w:rsidRPr="00721C42">
                              <w:rPr>
                                <w:b/>
                                <w:bCs/>
                                <w:color w:val="000000" w:themeColor="text1"/>
                                <w:sz w:val="20"/>
                                <w:szCs w:val="20"/>
                              </w:rPr>
                              <w:fldChar w:fldCharType="separate"/>
                            </w:r>
                            <w:r>
                              <w:rPr>
                                <w:b/>
                                <w:bCs/>
                                <w:noProof/>
                                <w:color w:val="000000" w:themeColor="text1"/>
                                <w:sz w:val="20"/>
                                <w:szCs w:val="20"/>
                              </w:rPr>
                              <w:t>6</w:t>
                            </w:r>
                            <w:r w:rsidRPr="00721C42">
                              <w:rPr>
                                <w:b/>
                                <w:bCs/>
                                <w:color w:val="000000" w:themeColor="text1"/>
                                <w:sz w:val="20"/>
                                <w:szCs w:val="20"/>
                              </w:rPr>
                              <w:fldChar w:fldCharType="end"/>
                            </w:r>
                            <w:bookmarkEnd w:id="143"/>
                            <w:r w:rsidRPr="00721C42">
                              <w:rPr>
                                <w:b/>
                                <w:bCs/>
                                <w:color w:val="000000" w:themeColor="text1"/>
                                <w:sz w:val="20"/>
                                <w:szCs w:val="20"/>
                              </w:rPr>
                              <w:t>.</w:t>
                            </w:r>
                            <w:r>
                              <w:rPr>
                                <w:b/>
                                <w:bCs/>
                                <w:color w:val="000000" w:themeColor="text1"/>
                                <w:sz w:val="20"/>
                                <w:szCs w:val="20"/>
                              </w:rPr>
                              <w:t xml:space="preserve"> </w:t>
                            </w:r>
                            <w:r>
                              <w:rPr>
                                <w:color w:val="000000" w:themeColor="text1"/>
                                <w:sz w:val="20"/>
                                <w:szCs w:val="20"/>
                              </w:rPr>
                              <w:t>Linear mixed-effect models summary table of the impact of precipitation alteration on soil biota abundance and diversity parameters. I</w:t>
                            </w:r>
                            <w:r>
                              <w:rPr>
                                <w:color w:val="000000" w:themeColor="text1"/>
                                <w:sz w:val="20"/>
                                <w:szCs w:val="20"/>
                                <w:vertAlign w:val="superscript"/>
                              </w:rPr>
                              <w:t xml:space="preserve"> 2</w:t>
                            </w:r>
                            <w:r>
                              <w:rPr>
                                <w:color w:val="000000" w:themeColor="text1"/>
                                <w:sz w:val="20"/>
                                <w:szCs w:val="20"/>
                              </w:rPr>
                              <w:t xml:space="preserve"> ranges from 0-100%, and I</w:t>
                            </w:r>
                            <w:r>
                              <w:rPr>
                                <w:color w:val="000000" w:themeColor="text1"/>
                                <w:sz w:val="20"/>
                                <w:szCs w:val="20"/>
                                <w:vertAlign w:val="superscript"/>
                              </w:rPr>
                              <w:t xml:space="preserve"> 2</w:t>
                            </w:r>
                            <w:r>
                              <w:rPr>
                                <w:color w:val="000000" w:themeColor="text1"/>
                                <w:sz w:val="20"/>
                                <w:szCs w:val="20"/>
                              </w:rPr>
                              <w:t>&gt;50 is high heterogeneity.</w:t>
                            </w:r>
                            <w:bookmarkEnd w:id="144"/>
                            <w:bookmarkEnd w:id="145"/>
                            <w:r>
                              <w:rPr>
                                <w:color w:val="000000" w:themeColor="text1"/>
                                <w:sz w:val="20"/>
                                <w:szCs w:val="20"/>
                              </w:rPr>
                              <w:t xml:space="preserve"> </w:t>
                            </w:r>
                          </w:p>
                          <w:tbl>
                            <w:tblPr>
                              <w:tblStyle w:val="TableGrid"/>
                              <w:tblW w:w="90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392"/>
                              <w:gridCol w:w="829"/>
                              <w:gridCol w:w="1244"/>
                              <w:gridCol w:w="2043"/>
                              <w:gridCol w:w="1134"/>
                              <w:gridCol w:w="922"/>
                            </w:tblGrid>
                            <w:tr w:rsidR="0045369D" w:rsidRPr="0048351D" w14:paraId="53F0D2A2" w14:textId="77777777" w:rsidTr="00CB3ACF">
                              <w:trPr>
                                <w:trHeight w:val="322"/>
                              </w:trPr>
                              <w:tc>
                                <w:tcPr>
                                  <w:tcW w:w="1438" w:type="dxa"/>
                                  <w:tcBorders>
                                    <w:top w:val="single" w:sz="4" w:space="0" w:color="auto"/>
                                    <w:bottom w:val="single" w:sz="4" w:space="0" w:color="auto"/>
                                  </w:tcBorders>
                                  <w:noWrap/>
                                  <w:hideMark/>
                                </w:tcPr>
                                <w:p w14:paraId="2D39385A"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Precipitation treatment </w:t>
                                  </w:r>
                                </w:p>
                              </w:tc>
                              <w:tc>
                                <w:tcPr>
                                  <w:tcW w:w="1392" w:type="dxa"/>
                                  <w:tcBorders>
                                    <w:top w:val="single" w:sz="4" w:space="0" w:color="auto"/>
                                    <w:bottom w:val="single" w:sz="4" w:space="0" w:color="auto"/>
                                  </w:tcBorders>
                                </w:tcPr>
                                <w:p w14:paraId="0733A64C"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Soil biota parameter </w:t>
                                  </w:r>
                                </w:p>
                              </w:tc>
                              <w:tc>
                                <w:tcPr>
                                  <w:tcW w:w="829" w:type="dxa"/>
                                  <w:tcBorders>
                                    <w:top w:val="single" w:sz="4" w:space="0" w:color="auto"/>
                                    <w:bottom w:val="single" w:sz="4" w:space="0" w:color="auto"/>
                                  </w:tcBorders>
                                  <w:noWrap/>
                                  <w:hideMark/>
                                </w:tcPr>
                                <w:p w14:paraId="637F5DAA"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k</w:t>
                                  </w:r>
                                </w:p>
                              </w:tc>
                              <w:tc>
                                <w:tcPr>
                                  <w:tcW w:w="1244" w:type="dxa"/>
                                  <w:tcBorders>
                                    <w:top w:val="single" w:sz="4" w:space="0" w:color="auto"/>
                                    <w:bottom w:val="single" w:sz="4" w:space="0" w:color="auto"/>
                                  </w:tcBorders>
                                  <w:noWrap/>
                                  <w:hideMark/>
                                </w:tcPr>
                                <w:p w14:paraId="28393B78"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Mean </w:t>
                                  </w:r>
                                </w:p>
                              </w:tc>
                              <w:tc>
                                <w:tcPr>
                                  <w:tcW w:w="2043" w:type="dxa"/>
                                  <w:tcBorders>
                                    <w:top w:val="single" w:sz="4" w:space="0" w:color="auto"/>
                                    <w:bottom w:val="single" w:sz="4" w:space="0" w:color="auto"/>
                                  </w:tcBorders>
                                  <w:noWrap/>
                                  <w:hideMark/>
                                </w:tcPr>
                                <w:p w14:paraId="36AB35F9"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95% Confidence Interval</w:t>
                                  </w:r>
                                </w:p>
                              </w:tc>
                              <w:tc>
                                <w:tcPr>
                                  <w:tcW w:w="1134" w:type="dxa"/>
                                  <w:tcBorders>
                                    <w:top w:val="single" w:sz="4" w:space="0" w:color="auto"/>
                                    <w:bottom w:val="single" w:sz="4" w:space="0" w:color="auto"/>
                                  </w:tcBorders>
                                  <w:noWrap/>
                                  <w:hideMark/>
                                </w:tcPr>
                                <w:p w14:paraId="614260F4"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p value</w:t>
                                  </w:r>
                                </w:p>
                              </w:tc>
                              <w:tc>
                                <w:tcPr>
                                  <w:tcW w:w="922" w:type="dxa"/>
                                  <w:tcBorders>
                                    <w:top w:val="single" w:sz="4" w:space="0" w:color="auto"/>
                                    <w:bottom w:val="single" w:sz="4" w:space="0" w:color="auto"/>
                                  </w:tcBorders>
                                </w:tcPr>
                                <w:p w14:paraId="4A8E6621"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I</w:t>
                                  </w:r>
                                  <w:r w:rsidRPr="00BB15A0">
                                    <w:rPr>
                                      <w:rFonts w:eastAsiaTheme="minorEastAsia" w:cs="Times New Roman"/>
                                      <w:b/>
                                      <w:bCs/>
                                      <w:szCs w:val="22"/>
                                      <w:vertAlign w:val="superscript"/>
                                    </w:rPr>
                                    <w:t>2</w:t>
                                  </w:r>
                                  <w:r w:rsidRPr="00BB15A0">
                                    <w:rPr>
                                      <w:rFonts w:eastAsiaTheme="minorEastAsia" w:cs="Times New Roman"/>
                                      <w:b/>
                                      <w:bCs/>
                                      <w:szCs w:val="22"/>
                                    </w:rPr>
                                    <w:t xml:space="preserve"> (%)</w:t>
                                  </w:r>
                                </w:p>
                              </w:tc>
                            </w:tr>
                            <w:tr w:rsidR="0045369D" w:rsidRPr="0048351D" w14:paraId="342C762A" w14:textId="77777777" w:rsidTr="00CB3ACF">
                              <w:trPr>
                                <w:trHeight w:val="322"/>
                              </w:trPr>
                              <w:tc>
                                <w:tcPr>
                                  <w:tcW w:w="1438" w:type="dxa"/>
                                  <w:tcBorders>
                                    <w:top w:val="single" w:sz="4" w:space="0" w:color="auto"/>
                                  </w:tcBorders>
                                  <w:noWrap/>
                                  <w:hideMark/>
                                </w:tcPr>
                                <w:p w14:paraId="58CD781A"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Decrease</w:t>
                                  </w:r>
                                </w:p>
                              </w:tc>
                              <w:tc>
                                <w:tcPr>
                                  <w:tcW w:w="1392" w:type="dxa"/>
                                  <w:tcBorders>
                                    <w:top w:val="single" w:sz="4" w:space="0" w:color="auto"/>
                                  </w:tcBorders>
                                </w:tcPr>
                                <w:p w14:paraId="5D8562D2"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Abundance</w:t>
                                  </w:r>
                                </w:p>
                              </w:tc>
                              <w:tc>
                                <w:tcPr>
                                  <w:tcW w:w="829" w:type="dxa"/>
                                  <w:tcBorders>
                                    <w:top w:val="single" w:sz="4" w:space="0" w:color="auto"/>
                                  </w:tcBorders>
                                  <w:noWrap/>
                                  <w:hideMark/>
                                </w:tcPr>
                                <w:p w14:paraId="612D0946"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114</w:t>
                                  </w:r>
                                </w:p>
                              </w:tc>
                              <w:tc>
                                <w:tcPr>
                                  <w:tcW w:w="1244" w:type="dxa"/>
                                  <w:tcBorders>
                                    <w:top w:val="single" w:sz="4" w:space="0" w:color="auto"/>
                                  </w:tcBorders>
                                  <w:noWrap/>
                                  <w:hideMark/>
                                </w:tcPr>
                                <w:p w14:paraId="17C9AD5B"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-0.5391</w:t>
                                  </w:r>
                                </w:p>
                              </w:tc>
                              <w:tc>
                                <w:tcPr>
                                  <w:tcW w:w="2043" w:type="dxa"/>
                                  <w:tcBorders>
                                    <w:top w:val="single" w:sz="4" w:space="0" w:color="auto"/>
                                  </w:tcBorders>
                                  <w:noWrap/>
                                  <w:hideMark/>
                                </w:tcPr>
                                <w:p w14:paraId="2F0C3741"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-0.7243</w:t>
                                  </w:r>
                                  <w:r>
                                    <w:rPr>
                                      <w:rFonts w:eastAsiaTheme="minorEastAsia" w:cs="Times New Roman"/>
                                      <w:szCs w:val="22"/>
                                    </w:rPr>
                                    <w:t xml:space="preserve"> to</w:t>
                                  </w:r>
                                  <w:r w:rsidRPr="0048351D">
                                    <w:rPr>
                                      <w:rFonts w:eastAsiaTheme="minorEastAsia" w:cs="Times New Roman"/>
                                      <w:szCs w:val="22"/>
                                    </w:rPr>
                                    <w:t xml:space="preserve"> -0.3539</w:t>
                                  </w:r>
                                </w:p>
                              </w:tc>
                              <w:tc>
                                <w:tcPr>
                                  <w:tcW w:w="1134" w:type="dxa"/>
                                  <w:tcBorders>
                                    <w:top w:val="single" w:sz="4" w:space="0" w:color="auto"/>
                                  </w:tcBorders>
                                  <w:noWrap/>
                                  <w:hideMark/>
                                </w:tcPr>
                                <w:p w14:paraId="02B07F2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&lt;.0001</w:t>
                                  </w:r>
                                </w:p>
                              </w:tc>
                              <w:tc>
                                <w:tcPr>
                                  <w:tcW w:w="922" w:type="dxa"/>
                                  <w:tcBorders>
                                    <w:top w:val="single" w:sz="4" w:space="0" w:color="auto"/>
                                  </w:tcBorders>
                                </w:tcPr>
                                <w:p w14:paraId="48099F2E"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81.</w:t>
                                  </w:r>
                                  <w:r>
                                    <w:rPr>
                                      <w:rFonts w:eastAsiaTheme="minorEastAsia" w:cs="Times New Roman"/>
                                      <w:szCs w:val="22"/>
                                    </w:rPr>
                                    <w:t>2</w:t>
                                  </w:r>
                                </w:p>
                              </w:tc>
                            </w:tr>
                            <w:tr w:rsidR="0045369D" w:rsidRPr="0048351D" w14:paraId="75002438" w14:textId="77777777" w:rsidTr="00CB3ACF">
                              <w:trPr>
                                <w:trHeight w:val="322"/>
                              </w:trPr>
                              <w:tc>
                                <w:tcPr>
                                  <w:tcW w:w="1438" w:type="dxa"/>
                                  <w:noWrap/>
                                </w:tcPr>
                                <w:p w14:paraId="28BDFA8F" w14:textId="77777777" w:rsidR="0045369D" w:rsidRPr="0048351D" w:rsidRDefault="0045369D" w:rsidP="00CB3ACF">
                                  <w:pPr>
                                    <w:spacing w:line="360" w:lineRule="auto"/>
                                    <w:jc w:val="both"/>
                                    <w:rPr>
                                      <w:rFonts w:eastAsiaTheme="minorEastAsia" w:cs="Times New Roman"/>
                                      <w:szCs w:val="22"/>
                                    </w:rPr>
                                  </w:pPr>
                                </w:p>
                              </w:tc>
                              <w:tc>
                                <w:tcPr>
                                  <w:tcW w:w="1392" w:type="dxa"/>
                                </w:tcPr>
                                <w:p w14:paraId="1B41F680"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 xml:space="preserve">Diversity </w:t>
                                  </w:r>
                                </w:p>
                              </w:tc>
                              <w:tc>
                                <w:tcPr>
                                  <w:tcW w:w="829" w:type="dxa"/>
                                  <w:noWrap/>
                                </w:tcPr>
                                <w:p w14:paraId="4C9A48F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52</w:t>
                                  </w:r>
                                </w:p>
                              </w:tc>
                              <w:tc>
                                <w:tcPr>
                                  <w:tcW w:w="1244" w:type="dxa"/>
                                  <w:noWrap/>
                                </w:tcPr>
                                <w:p w14:paraId="55EE1BF9"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-0.0694</w:t>
                                  </w:r>
                                </w:p>
                              </w:tc>
                              <w:tc>
                                <w:tcPr>
                                  <w:tcW w:w="2043" w:type="dxa"/>
                                  <w:noWrap/>
                                </w:tcPr>
                                <w:p w14:paraId="2AB3FD0B"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 -0.1333</w:t>
                                  </w:r>
                                  <w:r>
                                    <w:rPr>
                                      <w:rFonts w:eastAsiaTheme="minorEastAsia" w:cs="Times New Roman"/>
                                      <w:szCs w:val="22"/>
                                    </w:rPr>
                                    <w:t xml:space="preserve"> to</w:t>
                                  </w:r>
                                  <w:r w:rsidRPr="0048351D">
                                    <w:rPr>
                                      <w:rFonts w:eastAsiaTheme="minorEastAsia" w:cs="Times New Roman"/>
                                      <w:szCs w:val="22"/>
                                    </w:rPr>
                                    <w:t xml:space="preserve"> -0.0054 </w:t>
                                  </w:r>
                                </w:p>
                              </w:tc>
                              <w:tc>
                                <w:tcPr>
                                  <w:tcW w:w="1134" w:type="dxa"/>
                                  <w:noWrap/>
                                </w:tcPr>
                                <w:p w14:paraId="55FF63D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0.0335</w:t>
                                  </w:r>
                                </w:p>
                              </w:tc>
                              <w:tc>
                                <w:tcPr>
                                  <w:tcW w:w="922" w:type="dxa"/>
                                </w:tcPr>
                                <w:p w14:paraId="41A51414"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62.9</w:t>
                                  </w:r>
                                </w:p>
                              </w:tc>
                            </w:tr>
                            <w:tr w:rsidR="0045369D" w:rsidRPr="0048351D" w14:paraId="049CE15B" w14:textId="77777777" w:rsidTr="00CB3ACF">
                              <w:trPr>
                                <w:trHeight w:val="322"/>
                              </w:trPr>
                              <w:tc>
                                <w:tcPr>
                                  <w:tcW w:w="1438" w:type="dxa"/>
                                  <w:noWrap/>
                                  <w:hideMark/>
                                </w:tcPr>
                                <w:p w14:paraId="217A7A32"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Increase</w:t>
                                  </w:r>
                                </w:p>
                              </w:tc>
                              <w:tc>
                                <w:tcPr>
                                  <w:tcW w:w="1392" w:type="dxa"/>
                                </w:tcPr>
                                <w:p w14:paraId="72AEA1C2"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 xml:space="preserve">Abundance </w:t>
                                  </w:r>
                                </w:p>
                              </w:tc>
                              <w:tc>
                                <w:tcPr>
                                  <w:tcW w:w="829" w:type="dxa"/>
                                  <w:noWrap/>
                                  <w:hideMark/>
                                </w:tcPr>
                                <w:p w14:paraId="30808843"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88</w:t>
                                  </w:r>
                                </w:p>
                              </w:tc>
                              <w:tc>
                                <w:tcPr>
                                  <w:tcW w:w="1244" w:type="dxa"/>
                                  <w:noWrap/>
                                  <w:hideMark/>
                                </w:tcPr>
                                <w:p w14:paraId="4DF844AF"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0.4053</w:t>
                                  </w:r>
                                </w:p>
                              </w:tc>
                              <w:tc>
                                <w:tcPr>
                                  <w:tcW w:w="2043" w:type="dxa"/>
                                  <w:noWrap/>
                                  <w:hideMark/>
                                </w:tcPr>
                                <w:p w14:paraId="486FDF51"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0.2134 </w:t>
                                  </w:r>
                                  <w:r>
                                    <w:rPr>
                                      <w:rFonts w:eastAsiaTheme="minorEastAsia" w:cs="Times New Roman"/>
                                      <w:szCs w:val="22"/>
                                    </w:rPr>
                                    <w:t xml:space="preserve">to </w:t>
                                  </w:r>
                                  <w:r w:rsidRPr="0048351D">
                                    <w:rPr>
                                      <w:rFonts w:eastAsiaTheme="minorEastAsia" w:cs="Times New Roman"/>
                                      <w:szCs w:val="22"/>
                                    </w:rPr>
                                    <w:t>0.5972</w:t>
                                  </w:r>
                                </w:p>
                              </w:tc>
                              <w:tc>
                                <w:tcPr>
                                  <w:tcW w:w="1134" w:type="dxa"/>
                                  <w:noWrap/>
                                  <w:hideMark/>
                                </w:tcPr>
                                <w:p w14:paraId="06D6F5EE"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 &lt;.0001</w:t>
                                  </w:r>
                                </w:p>
                              </w:tc>
                              <w:tc>
                                <w:tcPr>
                                  <w:tcW w:w="922" w:type="dxa"/>
                                </w:tcPr>
                                <w:p w14:paraId="7FA55438"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72.</w:t>
                                  </w:r>
                                  <w:r>
                                    <w:rPr>
                                      <w:rFonts w:eastAsiaTheme="minorEastAsia" w:cs="Times New Roman"/>
                                      <w:szCs w:val="22"/>
                                    </w:rPr>
                                    <w:t>2</w:t>
                                  </w:r>
                                </w:p>
                              </w:tc>
                            </w:tr>
                            <w:tr w:rsidR="0045369D" w:rsidRPr="0048351D" w14:paraId="2DD4A4CE" w14:textId="77777777" w:rsidTr="00CB3ACF">
                              <w:trPr>
                                <w:trHeight w:val="322"/>
                              </w:trPr>
                              <w:tc>
                                <w:tcPr>
                                  <w:tcW w:w="1438" w:type="dxa"/>
                                  <w:noWrap/>
                                </w:tcPr>
                                <w:p w14:paraId="117E2106" w14:textId="77777777" w:rsidR="0045369D" w:rsidRPr="0048351D" w:rsidRDefault="0045369D" w:rsidP="00CB3ACF">
                                  <w:pPr>
                                    <w:spacing w:line="360" w:lineRule="auto"/>
                                    <w:jc w:val="both"/>
                                    <w:rPr>
                                      <w:rFonts w:eastAsiaTheme="minorEastAsia" w:cs="Times New Roman"/>
                                      <w:szCs w:val="22"/>
                                    </w:rPr>
                                  </w:pPr>
                                </w:p>
                              </w:tc>
                              <w:tc>
                                <w:tcPr>
                                  <w:tcW w:w="1392" w:type="dxa"/>
                                </w:tcPr>
                                <w:p w14:paraId="2EC5A92A" w14:textId="77777777" w:rsidR="0045369D" w:rsidRDefault="0045369D" w:rsidP="00CB3ACF">
                                  <w:pPr>
                                    <w:spacing w:line="360" w:lineRule="auto"/>
                                    <w:jc w:val="both"/>
                                    <w:rPr>
                                      <w:rFonts w:eastAsiaTheme="minorEastAsia" w:cs="Times New Roman"/>
                                      <w:szCs w:val="22"/>
                                    </w:rPr>
                                  </w:pPr>
                                  <w:r>
                                    <w:rPr>
                                      <w:rFonts w:eastAsiaTheme="minorEastAsia" w:cs="Times New Roman"/>
                                      <w:szCs w:val="22"/>
                                    </w:rPr>
                                    <w:t xml:space="preserve">Diversity </w:t>
                                  </w:r>
                                </w:p>
                              </w:tc>
                              <w:tc>
                                <w:tcPr>
                                  <w:tcW w:w="829" w:type="dxa"/>
                                  <w:noWrap/>
                                </w:tcPr>
                                <w:p w14:paraId="6FF77CC2"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26</w:t>
                                  </w:r>
                                </w:p>
                              </w:tc>
                              <w:tc>
                                <w:tcPr>
                                  <w:tcW w:w="1244" w:type="dxa"/>
                                  <w:noWrap/>
                                </w:tcPr>
                                <w:p w14:paraId="047A09C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0.1368</w:t>
                                  </w:r>
                                </w:p>
                              </w:tc>
                              <w:tc>
                                <w:tcPr>
                                  <w:tcW w:w="2043" w:type="dxa"/>
                                  <w:noWrap/>
                                </w:tcPr>
                                <w:p w14:paraId="58D5CEF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0.0645</w:t>
                                  </w:r>
                                  <w:r>
                                    <w:rPr>
                                      <w:rFonts w:eastAsiaTheme="minorEastAsia" w:cs="Times New Roman"/>
                                      <w:szCs w:val="22"/>
                                    </w:rPr>
                                    <w:t xml:space="preserve"> to</w:t>
                                  </w:r>
                                  <w:r w:rsidRPr="0048351D">
                                    <w:rPr>
                                      <w:rFonts w:eastAsiaTheme="minorEastAsia" w:cs="Times New Roman"/>
                                      <w:szCs w:val="22"/>
                                    </w:rPr>
                                    <w:t xml:space="preserve"> 0.2091</w:t>
                                  </w:r>
                                </w:p>
                              </w:tc>
                              <w:tc>
                                <w:tcPr>
                                  <w:tcW w:w="1134" w:type="dxa"/>
                                  <w:noWrap/>
                                </w:tcPr>
                                <w:p w14:paraId="1D71B20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0.0002</w:t>
                                  </w:r>
                                </w:p>
                              </w:tc>
                              <w:tc>
                                <w:tcPr>
                                  <w:tcW w:w="922" w:type="dxa"/>
                                </w:tcPr>
                                <w:p w14:paraId="2DC65C6E"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42.1</w:t>
                                  </w:r>
                                </w:p>
                              </w:tc>
                            </w:tr>
                          </w:tbl>
                          <w:p w14:paraId="51C33931" w14:textId="77777777" w:rsidR="0045369D" w:rsidRPr="00C2274E" w:rsidRDefault="0045369D" w:rsidP="005523BC">
                            <w:pPr>
                              <w:rPr>
                                <w:rFonts w:cs="Times New Roman"/>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8F7A5" id="Text Box 7" o:spid="_x0000_s1033" type="#_x0000_t202" style="position:absolute;left:0;text-align:left;margin-left:-8.2pt;margin-top:54.8pt;width:462.25pt;height:176.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" filled="f" stroked="f" strokeweight=".5pt">
                <v:textbox>
                  <w:txbxContent>
                    <w:p w14:paraId="19069971" w14:textId="77777777" w:rsidR="0045369D" w:rsidRDefault="0045369D" w:rsidP="005523BC">
                      <w:pPr>
                        <w:pStyle w:val="Caption"/>
                        <w:keepNext/>
                        <w:spacing w:line="360" w:lineRule="auto"/>
                        <w:jc w:val="both"/>
                        <w:rPr>
                          <w:rFonts w:cs="Times New Roman"/>
                          <w:sz w:val="22"/>
                          <w:szCs w:val="22"/>
                        </w:rPr>
                      </w:pPr>
                      <w:bookmarkStart w:id="146" w:name="_Ref111883807"/>
                      <w:bookmarkStart w:id="147" w:name="_Toc112413807"/>
                      <w:bookmarkStart w:id="148" w:name="_Toc112414660"/>
                      <w:r w:rsidRPr="00721C42">
                        <w:rPr>
                          <w:b/>
                          <w:bCs/>
                          <w:color w:val="000000" w:themeColor="text1"/>
                          <w:sz w:val="20"/>
                          <w:szCs w:val="20"/>
                        </w:rPr>
                        <w:t xml:space="preserve">Table </w:t>
                      </w:r>
                      <w:r w:rsidRPr="00721C42">
                        <w:rPr>
                          <w:b/>
                          <w:bCs/>
                          <w:color w:val="000000" w:themeColor="text1"/>
                          <w:sz w:val="20"/>
                          <w:szCs w:val="20"/>
                        </w:rPr>
                        <w:fldChar w:fldCharType="begin"/>
                      </w:r>
                      <w:r w:rsidRPr="00721C42">
                        <w:rPr>
                          <w:b/>
                          <w:bCs/>
                          <w:color w:val="000000" w:themeColor="text1"/>
                          <w:sz w:val="20"/>
                          <w:szCs w:val="20"/>
                        </w:rPr>
                        <w:instrText xml:space="preserve"> SEQ Table \* ARABIC </w:instrText>
                      </w:r>
                      <w:r w:rsidRPr="00721C42">
                        <w:rPr>
                          <w:b/>
                          <w:bCs/>
                          <w:color w:val="000000" w:themeColor="text1"/>
                          <w:sz w:val="20"/>
                          <w:szCs w:val="20"/>
                        </w:rPr>
                        <w:fldChar w:fldCharType="separate"/>
                      </w:r>
                      <w:r>
                        <w:rPr>
                          <w:b/>
                          <w:bCs/>
                          <w:noProof/>
                          <w:color w:val="000000" w:themeColor="text1"/>
                          <w:sz w:val="20"/>
                          <w:szCs w:val="20"/>
                        </w:rPr>
                        <w:t>6</w:t>
                      </w:r>
                      <w:r w:rsidRPr="00721C42">
                        <w:rPr>
                          <w:b/>
                          <w:bCs/>
                          <w:color w:val="000000" w:themeColor="text1"/>
                          <w:sz w:val="20"/>
                          <w:szCs w:val="20"/>
                        </w:rPr>
                        <w:fldChar w:fldCharType="end"/>
                      </w:r>
                      <w:bookmarkEnd w:id="146"/>
                      <w:r w:rsidRPr="00721C42">
                        <w:rPr>
                          <w:b/>
                          <w:bCs/>
                          <w:color w:val="000000" w:themeColor="text1"/>
                          <w:sz w:val="20"/>
                          <w:szCs w:val="20"/>
                        </w:rPr>
                        <w:t>.</w:t>
                      </w:r>
                      <w:r>
                        <w:rPr>
                          <w:b/>
                          <w:bCs/>
                          <w:color w:val="000000" w:themeColor="text1"/>
                          <w:sz w:val="20"/>
                          <w:szCs w:val="20"/>
                        </w:rPr>
                        <w:t xml:space="preserve"> </w:t>
                      </w:r>
                      <w:r>
                        <w:rPr>
                          <w:color w:val="000000" w:themeColor="text1"/>
                          <w:sz w:val="20"/>
                          <w:szCs w:val="20"/>
                        </w:rPr>
                        <w:t>Linear mixed-effect models summary table of the impact of precipitation alteration on soil biota abundance and diversity parameters. I</w:t>
                      </w:r>
                      <w:r>
                        <w:rPr>
                          <w:color w:val="000000" w:themeColor="text1"/>
                          <w:sz w:val="20"/>
                          <w:szCs w:val="20"/>
                          <w:vertAlign w:val="superscript"/>
                        </w:rPr>
                        <w:t xml:space="preserve"> 2</w:t>
                      </w:r>
                      <w:r>
                        <w:rPr>
                          <w:color w:val="000000" w:themeColor="text1"/>
                          <w:sz w:val="20"/>
                          <w:szCs w:val="20"/>
                        </w:rPr>
                        <w:t xml:space="preserve"> ranges from 0-100%, and I</w:t>
                      </w:r>
                      <w:r>
                        <w:rPr>
                          <w:color w:val="000000" w:themeColor="text1"/>
                          <w:sz w:val="20"/>
                          <w:szCs w:val="20"/>
                          <w:vertAlign w:val="superscript"/>
                        </w:rPr>
                        <w:t xml:space="preserve"> 2</w:t>
                      </w:r>
                      <w:r>
                        <w:rPr>
                          <w:color w:val="000000" w:themeColor="text1"/>
                          <w:sz w:val="20"/>
                          <w:szCs w:val="20"/>
                        </w:rPr>
                        <w:t>&gt;50 is high heterogeneity.</w:t>
                      </w:r>
                      <w:bookmarkEnd w:id="147"/>
                      <w:bookmarkEnd w:id="148"/>
                      <w:r>
                        <w:rPr>
                          <w:color w:val="000000" w:themeColor="text1"/>
                          <w:sz w:val="20"/>
                          <w:szCs w:val="20"/>
                        </w:rPr>
                        <w:t xml:space="preserve"> </w:t>
                      </w:r>
                    </w:p>
                    <w:tbl>
                      <w:tblPr>
                        <w:tblStyle w:val="TableGrid"/>
                        <w:tblW w:w="900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38"/>
                        <w:gridCol w:w="1392"/>
                        <w:gridCol w:w="829"/>
                        <w:gridCol w:w="1244"/>
                        <w:gridCol w:w="2043"/>
                        <w:gridCol w:w="1134"/>
                        <w:gridCol w:w="922"/>
                      </w:tblGrid>
                      <w:tr w:rsidR="0045369D" w:rsidRPr="0048351D" w14:paraId="53F0D2A2" w14:textId="77777777" w:rsidTr="00CB3ACF">
                        <w:trPr>
                          <w:trHeight w:val="322"/>
                        </w:trPr>
                        <w:tc>
                          <w:tcPr>
                            <w:tcW w:w="1438" w:type="dxa"/>
                            <w:tcBorders>
                              <w:top w:val="single" w:sz="4" w:space="0" w:color="auto"/>
                              <w:bottom w:val="single" w:sz="4" w:space="0" w:color="auto"/>
                            </w:tcBorders>
                            <w:noWrap/>
                            <w:hideMark/>
                          </w:tcPr>
                          <w:p w14:paraId="2D39385A"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Precipitation treatment </w:t>
                            </w:r>
                          </w:p>
                        </w:tc>
                        <w:tc>
                          <w:tcPr>
                            <w:tcW w:w="1392" w:type="dxa"/>
                            <w:tcBorders>
                              <w:top w:val="single" w:sz="4" w:space="0" w:color="auto"/>
                              <w:bottom w:val="single" w:sz="4" w:space="0" w:color="auto"/>
                            </w:tcBorders>
                          </w:tcPr>
                          <w:p w14:paraId="0733A64C"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Soil biota parameter </w:t>
                            </w:r>
                          </w:p>
                        </w:tc>
                        <w:tc>
                          <w:tcPr>
                            <w:tcW w:w="829" w:type="dxa"/>
                            <w:tcBorders>
                              <w:top w:val="single" w:sz="4" w:space="0" w:color="auto"/>
                              <w:bottom w:val="single" w:sz="4" w:space="0" w:color="auto"/>
                            </w:tcBorders>
                            <w:noWrap/>
                            <w:hideMark/>
                          </w:tcPr>
                          <w:p w14:paraId="637F5DAA"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k</w:t>
                            </w:r>
                          </w:p>
                        </w:tc>
                        <w:tc>
                          <w:tcPr>
                            <w:tcW w:w="1244" w:type="dxa"/>
                            <w:tcBorders>
                              <w:top w:val="single" w:sz="4" w:space="0" w:color="auto"/>
                              <w:bottom w:val="single" w:sz="4" w:space="0" w:color="auto"/>
                            </w:tcBorders>
                            <w:noWrap/>
                            <w:hideMark/>
                          </w:tcPr>
                          <w:p w14:paraId="28393B78"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 xml:space="preserve">Mean </w:t>
                            </w:r>
                          </w:p>
                        </w:tc>
                        <w:tc>
                          <w:tcPr>
                            <w:tcW w:w="2043" w:type="dxa"/>
                            <w:tcBorders>
                              <w:top w:val="single" w:sz="4" w:space="0" w:color="auto"/>
                              <w:bottom w:val="single" w:sz="4" w:space="0" w:color="auto"/>
                            </w:tcBorders>
                            <w:noWrap/>
                            <w:hideMark/>
                          </w:tcPr>
                          <w:p w14:paraId="36AB35F9"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95% Confidence Interval</w:t>
                            </w:r>
                          </w:p>
                        </w:tc>
                        <w:tc>
                          <w:tcPr>
                            <w:tcW w:w="1134" w:type="dxa"/>
                            <w:tcBorders>
                              <w:top w:val="single" w:sz="4" w:space="0" w:color="auto"/>
                              <w:bottom w:val="single" w:sz="4" w:space="0" w:color="auto"/>
                            </w:tcBorders>
                            <w:noWrap/>
                            <w:hideMark/>
                          </w:tcPr>
                          <w:p w14:paraId="614260F4"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p value</w:t>
                            </w:r>
                          </w:p>
                        </w:tc>
                        <w:tc>
                          <w:tcPr>
                            <w:tcW w:w="922" w:type="dxa"/>
                            <w:tcBorders>
                              <w:top w:val="single" w:sz="4" w:space="0" w:color="auto"/>
                              <w:bottom w:val="single" w:sz="4" w:space="0" w:color="auto"/>
                            </w:tcBorders>
                          </w:tcPr>
                          <w:p w14:paraId="4A8E6621" w14:textId="77777777" w:rsidR="0045369D" w:rsidRPr="00BB15A0" w:rsidRDefault="0045369D" w:rsidP="00CB3ACF">
                            <w:pPr>
                              <w:spacing w:line="360" w:lineRule="auto"/>
                              <w:rPr>
                                <w:rFonts w:eastAsiaTheme="minorEastAsia" w:cs="Times New Roman"/>
                                <w:b/>
                                <w:bCs/>
                                <w:szCs w:val="22"/>
                              </w:rPr>
                            </w:pPr>
                            <w:r w:rsidRPr="00BB15A0">
                              <w:rPr>
                                <w:rFonts w:eastAsiaTheme="minorEastAsia" w:cs="Times New Roman"/>
                                <w:b/>
                                <w:bCs/>
                                <w:szCs w:val="22"/>
                              </w:rPr>
                              <w:t>I</w:t>
                            </w:r>
                            <w:r w:rsidRPr="00BB15A0">
                              <w:rPr>
                                <w:rFonts w:eastAsiaTheme="minorEastAsia" w:cs="Times New Roman"/>
                                <w:b/>
                                <w:bCs/>
                                <w:szCs w:val="22"/>
                                <w:vertAlign w:val="superscript"/>
                              </w:rPr>
                              <w:t>2</w:t>
                            </w:r>
                            <w:r w:rsidRPr="00BB15A0">
                              <w:rPr>
                                <w:rFonts w:eastAsiaTheme="minorEastAsia" w:cs="Times New Roman"/>
                                <w:b/>
                                <w:bCs/>
                                <w:szCs w:val="22"/>
                              </w:rPr>
                              <w:t xml:space="preserve"> (%)</w:t>
                            </w:r>
                          </w:p>
                        </w:tc>
                      </w:tr>
                      <w:tr w:rsidR="0045369D" w:rsidRPr="0048351D" w14:paraId="342C762A" w14:textId="77777777" w:rsidTr="00CB3ACF">
                        <w:trPr>
                          <w:trHeight w:val="322"/>
                        </w:trPr>
                        <w:tc>
                          <w:tcPr>
                            <w:tcW w:w="1438" w:type="dxa"/>
                            <w:tcBorders>
                              <w:top w:val="single" w:sz="4" w:space="0" w:color="auto"/>
                            </w:tcBorders>
                            <w:noWrap/>
                            <w:hideMark/>
                          </w:tcPr>
                          <w:p w14:paraId="58CD781A"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Decrease</w:t>
                            </w:r>
                          </w:p>
                        </w:tc>
                        <w:tc>
                          <w:tcPr>
                            <w:tcW w:w="1392" w:type="dxa"/>
                            <w:tcBorders>
                              <w:top w:val="single" w:sz="4" w:space="0" w:color="auto"/>
                            </w:tcBorders>
                          </w:tcPr>
                          <w:p w14:paraId="5D8562D2"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Abundance</w:t>
                            </w:r>
                          </w:p>
                        </w:tc>
                        <w:tc>
                          <w:tcPr>
                            <w:tcW w:w="829" w:type="dxa"/>
                            <w:tcBorders>
                              <w:top w:val="single" w:sz="4" w:space="0" w:color="auto"/>
                            </w:tcBorders>
                            <w:noWrap/>
                            <w:hideMark/>
                          </w:tcPr>
                          <w:p w14:paraId="612D0946"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114</w:t>
                            </w:r>
                          </w:p>
                        </w:tc>
                        <w:tc>
                          <w:tcPr>
                            <w:tcW w:w="1244" w:type="dxa"/>
                            <w:tcBorders>
                              <w:top w:val="single" w:sz="4" w:space="0" w:color="auto"/>
                            </w:tcBorders>
                            <w:noWrap/>
                            <w:hideMark/>
                          </w:tcPr>
                          <w:p w14:paraId="17C9AD5B"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-0.5391</w:t>
                            </w:r>
                          </w:p>
                        </w:tc>
                        <w:tc>
                          <w:tcPr>
                            <w:tcW w:w="2043" w:type="dxa"/>
                            <w:tcBorders>
                              <w:top w:val="single" w:sz="4" w:space="0" w:color="auto"/>
                            </w:tcBorders>
                            <w:noWrap/>
                            <w:hideMark/>
                          </w:tcPr>
                          <w:p w14:paraId="2F0C3741"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-0.7243</w:t>
                            </w:r>
                            <w:r>
                              <w:rPr>
                                <w:rFonts w:eastAsiaTheme="minorEastAsia" w:cs="Times New Roman"/>
                                <w:szCs w:val="22"/>
                              </w:rPr>
                              <w:t xml:space="preserve"> to</w:t>
                            </w:r>
                            <w:r w:rsidRPr="0048351D">
                              <w:rPr>
                                <w:rFonts w:eastAsiaTheme="minorEastAsia" w:cs="Times New Roman"/>
                                <w:szCs w:val="22"/>
                              </w:rPr>
                              <w:t xml:space="preserve"> -0.3539</w:t>
                            </w:r>
                          </w:p>
                        </w:tc>
                        <w:tc>
                          <w:tcPr>
                            <w:tcW w:w="1134" w:type="dxa"/>
                            <w:tcBorders>
                              <w:top w:val="single" w:sz="4" w:space="0" w:color="auto"/>
                            </w:tcBorders>
                            <w:noWrap/>
                            <w:hideMark/>
                          </w:tcPr>
                          <w:p w14:paraId="02B07F2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&lt;.0001</w:t>
                            </w:r>
                          </w:p>
                        </w:tc>
                        <w:tc>
                          <w:tcPr>
                            <w:tcW w:w="922" w:type="dxa"/>
                            <w:tcBorders>
                              <w:top w:val="single" w:sz="4" w:space="0" w:color="auto"/>
                            </w:tcBorders>
                          </w:tcPr>
                          <w:p w14:paraId="48099F2E"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81.</w:t>
                            </w:r>
                            <w:r>
                              <w:rPr>
                                <w:rFonts w:eastAsiaTheme="minorEastAsia" w:cs="Times New Roman"/>
                                <w:szCs w:val="22"/>
                              </w:rPr>
                              <w:t>2</w:t>
                            </w:r>
                          </w:p>
                        </w:tc>
                      </w:tr>
                      <w:tr w:rsidR="0045369D" w:rsidRPr="0048351D" w14:paraId="75002438" w14:textId="77777777" w:rsidTr="00CB3ACF">
                        <w:trPr>
                          <w:trHeight w:val="322"/>
                        </w:trPr>
                        <w:tc>
                          <w:tcPr>
                            <w:tcW w:w="1438" w:type="dxa"/>
                            <w:noWrap/>
                          </w:tcPr>
                          <w:p w14:paraId="28BDFA8F" w14:textId="77777777" w:rsidR="0045369D" w:rsidRPr="0048351D" w:rsidRDefault="0045369D" w:rsidP="00CB3ACF">
                            <w:pPr>
                              <w:spacing w:line="360" w:lineRule="auto"/>
                              <w:jc w:val="both"/>
                              <w:rPr>
                                <w:rFonts w:eastAsiaTheme="minorEastAsia" w:cs="Times New Roman"/>
                                <w:szCs w:val="22"/>
                              </w:rPr>
                            </w:pPr>
                          </w:p>
                        </w:tc>
                        <w:tc>
                          <w:tcPr>
                            <w:tcW w:w="1392" w:type="dxa"/>
                          </w:tcPr>
                          <w:p w14:paraId="1B41F680"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 xml:space="preserve">Diversity </w:t>
                            </w:r>
                          </w:p>
                        </w:tc>
                        <w:tc>
                          <w:tcPr>
                            <w:tcW w:w="829" w:type="dxa"/>
                            <w:noWrap/>
                          </w:tcPr>
                          <w:p w14:paraId="4C9A48F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52</w:t>
                            </w:r>
                          </w:p>
                        </w:tc>
                        <w:tc>
                          <w:tcPr>
                            <w:tcW w:w="1244" w:type="dxa"/>
                            <w:noWrap/>
                          </w:tcPr>
                          <w:p w14:paraId="55EE1BF9"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-0.0694</w:t>
                            </w:r>
                          </w:p>
                        </w:tc>
                        <w:tc>
                          <w:tcPr>
                            <w:tcW w:w="2043" w:type="dxa"/>
                            <w:noWrap/>
                          </w:tcPr>
                          <w:p w14:paraId="2AB3FD0B"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 -0.1333</w:t>
                            </w:r>
                            <w:r>
                              <w:rPr>
                                <w:rFonts w:eastAsiaTheme="minorEastAsia" w:cs="Times New Roman"/>
                                <w:szCs w:val="22"/>
                              </w:rPr>
                              <w:t xml:space="preserve"> to</w:t>
                            </w:r>
                            <w:r w:rsidRPr="0048351D">
                              <w:rPr>
                                <w:rFonts w:eastAsiaTheme="minorEastAsia" w:cs="Times New Roman"/>
                                <w:szCs w:val="22"/>
                              </w:rPr>
                              <w:t xml:space="preserve"> -0.0054 </w:t>
                            </w:r>
                          </w:p>
                        </w:tc>
                        <w:tc>
                          <w:tcPr>
                            <w:tcW w:w="1134" w:type="dxa"/>
                            <w:noWrap/>
                          </w:tcPr>
                          <w:p w14:paraId="55FF63D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0.0335</w:t>
                            </w:r>
                          </w:p>
                        </w:tc>
                        <w:tc>
                          <w:tcPr>
                            <w:tcW w:w="922" w:type="dxa"/>
                          </w:tcPr>
                          <w:p w14:paraId="41A51414"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62.9</w:t>
                            </w:r>
                          </w:p>
                        </w:tc>
                      </w:tr>
                      <w:tr w:rsidR="0045369D" w:rsidRPr="0048351D" w14:paraId="049CE15B" w14:textId="77777777" w:rsidTr="00CB3ACF">
                        <w:trPr>
                          <w:trHeight w:val="322"/>
                        </w:trPr>
                        <w:tc>
                          <w:tcPr>
                            <w:tcW w:w="1438" w:type="dxa"/>
                            <w:noWrap/>
                            <w:hideMark/>
                          </w:tcPr>
                          <w:p w14:paraId="217A7A32"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Increase</w:t>
                            </w:r>
                          </w:p>
                        </w:tc>
                        <w:tc>
                          <w:tcPr>
                            <w:tcW w:w="1392" w:type="dxa"/>
                          </w:tcPr>
                          <w:p w14:paraId="72AEA1C2" w14:textId="77777777" w:rsidR="0045369D" w:rsidRPr="0048351D" w:rsidRDefault="0045369D" w:rsidP="00CB3ACF">
                            <w:pPr>
                              <w:spacing w:line="360" w:lineRule="auto"/>
                              <w:jc w:val="both"/>
                              <w:rPr>
                                <w:rFonts w:eastAsiaTheme="minorEastAsia" w:cs="Times New Roman"/>
                                <w:szCs w:val="22"/>
                              </w:rPr>
                            </w:pPr>
                            <w:r>
                              <w:rPr>
                                <w:rFonts w:eastAsiaTheme="minorEastAsia" w:cs="Times New Roman"/>
                                <w:szCs w:val="22"/>
                              </w:rPr>
                              <w:t xml:space="preserve">Abundance </w:t>
                            </w:r>
                          </w:p>
                        </w:tc>
                        <w:tc>
                          <w:tcPr>
                            <w:tcW w:w="829" w:type="dxa"/>
                            <w:noWrap/>
                            <w:hideMark/>
                          </w:tcPr>
                          <w:p w14:paraId="30808843"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88</w:t>
                            </w:r>
                          </w:p>
                        </w:tc>
                        <w:tc>
                          <w:tcPr>
                            <w:tcW w:w="1244" w:type="dxa"/>
                            <w:noWrap/>
                            <w:hideMark/>
                          </w:tcPr>
                          <w:p w14:paraId="4DF844AF"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0.4053</w:t>
                            </w:r>
                          </w:p>
                        </w:tc>
                        <w:tc>
                          <w:tcPr>
                            <w:tcW w:w="2043" w:type="dxa"/>
                            <w:noWrap/>
                            <w:hideMark/>
                          </w:tcPr>
                          <w:p w14:paraId="486FDF51"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0.2134 </w:t>
                            </w:r>
                            <w:r>
                              <w:rPr>
                                <w:rFonts w:eastAsiaTheme="minorEastAsia" w:cs="Times New Roman"/>
                                <w:szCs w:val="22"/>
                              </w:rPr>
                              <w:t xml:space="preserve">to </w:t>
                            </w:r>
                            <w:r w:rsidRPr="0048351D">
                              <w:rPr>
                                <w:rFonts w:eastAsiaTheme="minorEastAsia" w:cs="Times New Roman"/>
                                <w:szCs w:val="22"/>
                              </w:rPr>
                              <w:t>0.5972</w:t>
                            </w:r>
                          </w:p>
                        </w:tc>
                        <w:tc>
                          <w:tcPr>
                            <w:tcW w:w="1134" w:type="dxa"/>
                            <w:noWrap/>
                            <w:hideMark/>
                          </w:tcPr>
                          <w:p w14:paraId="06D6F5EE"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 xml:space="preserve"> &lt;.0001</w:t>
                            </w:r>
                          </w:p>
                        </w:tc>
                        <w:tc>
                          <w:tcPr>
                            <w:tcW w:w="922" w:type="dxa"/>
                          </w:tcPr>
                          <w:p w14:paraId="7FA55438"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72.</w:t>
                            </w:r>
                            <w:r>
                              <w:rPr>
                                <w:rFonts w:eastAsiaTheme="minorEastAsia" w:cs="Times New Roman"/>
                                <w:szCs w:val="22"/>
                              </w:rPr>
                              <w:t>2</w:t>
                            </w:r>
                          </w:p>
                        </w:tc>
                      </w:tr>
                      <w:tr w:rsidR="0045369D" w:rsidRPr="0048351D" w14:paraId="2DD4A4CE" w14:textId="77777777" w:rsidTr="00CB3ACF">
                        <w:trPr>
                          <w:trHeight w:val="322"/>
                        </w:trPr>
                        <w:tc>
                          <w:tcPr>
                            <w:tcW w:w="1438" w:type="dxa"/>
                            <w:noWrap/>
                          </w:tcPr>
                          <w:p w14:paraId="117E2106" w14:textId="77777777" w:rsidR="0045369D" w:rsidRPr="0048351D" w:rsidRDefault="0045369D" w:rsidP="00CB3ACF">
                            <w:pPr>
                              <w:spacing w:line="360" w:lineRule="auto"/>
                              <w:jc w:val="both"/>
                              <w:rPr>
                                <w:rFonts w:eastAsiaTheme="minorEastAsia" w:cs="Times New Roman"/>
                                <w:szCs w:val="22"/>
                              </w:rPr>
                            </w:pPr>
                          </w:p>
                        </w:tc>
                        <w:tc>
                          <w:tcPr>
                            <w:tcW w:w="1392" w:type="dxa"/>
                          </w:tcPr>
                          <w:p w14:paraId="2EC5A92A" w14:textId="77777777" w:rsidR="0045369D" w:rsidRDefault="0045369D" w:rsidP="00CB3ACF">
                            <w:pPr>
                              <w:spacing w:line="360" w:lineRule="auto"/>
                              <w:jc w:val="both"/>
                              <w:rPr>
                                <w:rFonts w:eastAsiaTheme="minorEastAsia" w:cs="Times New Roman"/>
                                <w:szCs w:val="22"/>
                              </w:rPr>
                            </w:pPr>
                            <w:r>
                              <w:rPr>
                                <w:rFonts w:eastAsiaTheme="minorEastAsia" w:cs="Times New Roman"/>
                                <w:szCs w:val="22"/>
                              </w:rPr>
                              <w:t xml:space="preserve">Diversity </w:t>
                            </w:r>
                          </w:p>
                        </w:tc>
                        <w:tc>
                          <w:tcPr>
                            <w:tcW w:w="829" w:type="dxa"/>
                            <w:noWrap/>
                          </w:tcPr>
                          <w:p w14:paraId="6FF77CC2"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26</w:t>
                            </w:r>
                          </w:p>
                        </w:tc>
                        <w:tc>
                          <w:tcPr>
                            <w:tcW w:w="1244" w:type="dxa"/>
                            <w:noWrap/>
                          </w:tcPr>
                          <w:p w14:paraId="047A09C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0.1368</w:t>
                            </w:r>
                          </w:p>
                        </w:tc>
                        <w:tc>
                          <w:tcPr>
                            <w:tcW w:w="2043" w:type="dxa"/>
                            <w:noWrap/>
                          </w:tcPr>
                          <w:p w14:paraId="58D5CEF7"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0.0645</w:t>
                            </w:r>
                            <w:r>
                              <w:rPr>
                                <w:rFonts w:eastAsiaTheme="minorEastAsia" w:cs="Times New Roman"/>
                                <w:szCs w:val="22"/>
                              </w:rPr>
                              <w:t xml:space="preserve"> to</w:t>
                            </w:r>
                            <w:r w:rsidRPr="0048351D">
                              <w:rPr>
                                <w:rFonts w:eastAsiaTheme="minorEastAsia" w:cs="Times New Roman"/>
                                <w:szCs w:val="22"/>
                              </w:rPr>
                              <w:t xml:space="preserve"> 0.2091</w:t>
                            </w:r>
                          </w:p>
                        </w:tc>
                        <w:tc>
                          <w:tcPr>
                            <w:tcW w:w="1134" w:type="dxa"/>
                            <w:noWrap/>
                          </w:tcPr>
                          <w:p w14:paraId="1D71B200" w14:textId="77777777" w:rsidR="0045369D" w:rsidRPr="0048351D" w:rsidRDefault="0045369D" w:rsidP="00CB3ACF">
                            <w:pPr>
                              <w:spacing w:line="360" w:lineRule="auto"/>
                              <w:jc w:val="both"/>
                              <w:rPr>
                                <w:rFonts w:eastAsiaTheme="minorEastAsia" w:cs="Times New Roman"/>
                                <w:szCs w:val="22"/>
                              </w:rPr>
                            </w:pPr>
                            <w:r w:rsidRPr="0048351D">
                              <w:rPr>
                                <w:rFonts w:eastAsiaTheme="minorEastAsia" w:cs="Times New Roman"/>
                                <w:szCs w:val="22"/>
                              </w:rPr>
                              <w:t>0.0002</w:t>
                            </w:r>
                          </w:p>
                        </w:tc>
                        <w:tc>
                          <w:tcPr>
                            <w:tcW w:w="922" w:type="dxa"/>
                          </w:tcPr>
                          <w:p w14:paraId="2DC65C6E" w14:textId="77777777" w:rsidR="0045369D" w:rsidRPr="0048351D" w:rsidRDefault="0045369D" w:rsidP="00CB3ACF">
                            <w:pPr>
                              <w:spacing w:line="360" w:lineRule="auto"/>
                              <w:jc w:val="both"/>
                              <w:rPr>
                                <w:rFonts w:eastAsiaTheme="minorEastAsia" w:cs="Times New Roman"/>
                                <w:szCs w:val="22"/>
                              </w:rPr>
                            </w:pPr>
                            <w:r w:rsidRPr="00F7062F">
                              <w:rPr>
                                <w:rFonts w:eastAsiaTheme="minorEastAsia" w:cs="Times New Roman"/>
                                <w:szCs w:val="22"/>
                              </w:rPr>
                              <w:t>42.1</w:t>
                            </w:r>
                          </w:p>
                        </w:tc>
                      </w:tr>
                    </w:tbl>
                    <w:p w14:paraId="51C33931" w14:textId="77777777" w:rsidR="0045369D" w:rsidRPr="00C2274E" w:rsidRDefault="0045369D" w:rsidP="005523BC">
                      <w:pPr>
                        <w:rPr>
                          <w:rFonts w:cs="Times New Roman"/>
                          <w:szCs w:val="22"/>
                        </w:rPr>
                      </w:pPr>
                    </w:p>
                  </w:txbxContent>
                </v:textbox>
                <w10:wrap type="square" anchory="page"/>
              </v:shape>
            </w:pict>
          </mc:Fallback>
        </mc:AlternateContent>
      </w:r>
      <w:r w:rsidRPr="0048351D">
        <w:rPr>
          <w:rFonts w:eastAsiaTheme="minorEastAsia" w:cs="Times New Roman"/>
          <w:szCs w:val="22"/>
        </w:rPr>
        <w:t xml:space="preserve"> </w:t>
      </w:r>
      <w:r w:rsidRPr="000A0441">
        <w:rPr>
          <w:rFonts w:eastAsiaTheme="minorEastAsia" w:cs="Times New Roman"/>
          <w:szCs w:val="22"/>
        </w:rPr>
        <w:t xml:space="preserve">(41.3±20.9%, p=0.005) and mesofauna (-39.3±16.6%, p=0.0011) </w:t>
      </w:r>
      <w:r>
        <w:rPr>
          <w:rFonts w:eastAsiaTheme="minorEastAsia" w:cs="Times New Roman"/>
          <w:szCs w:val="22"/>
        </w:rPr>
        <w:t>while</w:t>
      </w:r>
      <w:r w:rsidRPr="000A0441">
        <w:rPr>
          <w:rFonts w:eastAsiaTheme="minorEastAsia" w:cs="Times New Roman"/>
          <w:szCs w:val="22"/>
        </w:rPr>
        <w:t xml:space="preserve"> </w:t>
      </w:r>
      <w:r w:rsidRPr="000A0441">
        <w:rPr>
          <w:rFonts w:cs="Times New Roman"/>
          <w:szCs w:val="22"/>
        </w:rPr>
        <w:t>for precipitation increases,</w:t>
      </w:r>
      <w:r>
        <w:rPr>
          <w:rFonts w:cs="Times New Roman"/>
          <w:szCs w:val="22"/>
        </w:rPr>
        <w:t xml:space="preserve"> </w:t>
      </w:r>
      <w:r w:rsidRPr="000A0441">
        <w:rPr>
          <w:rFonts w:cs="Times New Roman"/>
          <w:szCs w:val="22"/>
        </w:rPr>
        <w:t xml:space="preserve">macrofauna decrease (-24.7±17.7%, p=0.063) </w:t>
      </w:r>
      <w:r>
        <w:rPr>
          <w:rFonts w:cs="Times New Roman"/>
          <w:szCs w:val="22"/>
        </w:rPr>
        <w:t>and</w:t>
      </w:r>
      <w:r w:rsidRPr="000A0441">
        <w:rPr>
          <w:rFonts w:cs="Times New Roman"/>
          <w:szCs w:val="22"/>
        </w:rPr>
        <w:t xml:space="preserve"> mesofauna increase substantially (78.2±14.8%, p&lt;0.0001)</w:t>
      </w:r>
      <w:r>
        <w:rPr>
          <w:rFonts w:cs="Times New Roman"/>
          <w:szCs w:val="22"/>
        </w:rPr>
        <w:t xml:space="preserve"> </w:t>
      </w:r>
      <w:r w:rsidRPr="00647275">
        <w:rPr>
          <w:rFonts w:cs="Times New Roman"/>
          <w:szCs w:val="22"/>
        </w:rPr>
        <w:t>) (</w:t>
      </w:r>
      <w:r w:rsidRPr="000A0441">
        <w:rPr>
          <w:rFonts w:cs="Times New Roman"/>
          <w:szCs w:val="22"/>
        </w:rPr>
        <w:fldChar w:fldCharType="begin"/>
      </w:r>
      <w:r w:rsidRPr="000A0441">
        <w:rPr>
          <w:rFonts w:cs="Times New Roman"/>
          <w:szCs w:val="22"/>
        </w:rPr>
        <w:instrText xml:space="preserve"> REF _Ref111534926  \* MERGEFORMAT </w:instrText>
      </w:r>
      <w:r w:rsidRPr="000A0441">
        <w:rPr>
          <w:rFonts w:cs="Times New Roman"/>
          <w:szCs w:val="22"/>
        </w:rPr>
        <w:fldChar w:fldCharType="separate"/>
      </w:r>
      <w:r w:rsidRPr="000A0441">
        <w:rPr>
          <w:rFonts w:cs="Times New Roman"/>
          <w:color w:val="000000" w:themeColor="text1"/>
          <w:szCs w:val="22"/>
        </w:rPr>
        <w:t xml:space="preserve">Figure </w:t>
      </w:r>
      <w:r w:rsidRPr="000A0441">
        <w:rPr>
          <w:rFonts w:cs="Times New Roman"/>
          <w:noProof/>
          <w:color w:val="000000" w:themeColor="text1"/>
          <w:szCs w:val="22"/>
        </w:rPr>
        <w:t>3</w:t>
      </w:r>
      <w:r w:rsidRPr="000A0441">
        <w:rPr>
          <w:rFonts w:cs="Times New Roman"/>
          <w:szCs w:val="22"/>
        </w:rPr>
        <w:fldChar w:fldCharType="end"/>
      </w:r>
      <w:r>
        <w:rPr>
          <w:rFonts w:cs="Times New Roman"/>
          <w:szCs w:val="22"/>
        </w:rPr>
        <w:t xml:space="preserve">, </w:t>
      </w:r>
      <w:r w:rsidRPr="00647275">
        <w:rPr>
          <w:rFonts w:cs="Times New Roman"/>
          <w:szCs w:val="22"/>
        </w:rPr>
        <w:fldChar w:fldCharType="begin"/>
      </w:r>
      <w:r w:rsidRPr="00647275">
        <w:rPr>
          <w:rFonts w:cs="Times New Roman"/>
          <w:szCs w:val="22"/>
        </w:rPr>
        <w:instrText xml:space="preserve"> REF _Ref112402314 </w:instrText>
      </w:r>
      <w:r>
        <w:rPr>
          <w:rFonts w:cs="Times New Roman"/>
          <w:szCs w:val="22"/>
        </w:rPr>
        <w:instrText xml:space="preserve"> \* MERGEFORMAT </w:instrText>
      </w:r>
      <w:r w:rsidRPr="00647275">
        <w:rPr>
          <w:rFonts w:cs="Times New Roman"/>
          <w:szCs w:val="22"/>
        </w:rPr>
        <w:fldChar w:fldCharType="separate"/>
      </w:r>
      <w:r w:rsidRPr="00647275">
        <w:rPr>
          <w:szCs w:val="22"/>
        </w:rPr>
        <w:t xml:space="preserve">Appendix </w:t>
      </w:r>
      <w:r w:rsidRPr="00647275">
        <w:rPr>
          <w:noProof/>
          <w:szCs w:val="22"/>
        </w:rPr>
        <w:t>2</w:t>
      </w:r>
      <w:r w:rsidRPr="00647275">
        <w:rPr>
          <w:rFonts w:cs="Times New Roman"/>
          <w:szCs w:val="22"/>
        </w:rPr>
        <w:fldChar w:fldCharType="end"/>
      </w:r>
      <w:r w:rsidRPr="00647275">
        <w:rPr>
          <w:rFonts w:cs="Times New Roman"/>
          <w:szCs w:val="22"/>
        </w:rPr>
        <w:t>)</w:t>
      </w:r>
      <w:r w:rsidRPr="000A0441">
        <w:rPr>
          <w:rFonts w:cs="Times New Roman"/>
          <w:szCs w:val="22"/>
        </w:rPr>
        <w:t xml:space="preserve">. The decrease in </w:t>
      </w:r>
      <w:proofErr w:type="spellStart"/>
      <w:r w:rsidRPr="000A0441">
        <w:rPr>
          <w:rFonts w:cs="Times New Roman"/>
          <w:szCs w:val="22"/>
        </w:rPr>
        <w:t>microfauna</w:t>
      </w:r>
      <w:proofErr w:type="spellEnd"/>
      <w:r w:rsidRPr="000A0441">
        <w:rPr>
          <w:rFonts w:cs="Times New Roman"/>
          <w:szCs w:val="22"/>
        </w:rPr>
        <w:t xml:space="preserve"> abundance with precipitation reductions, and the smaller change with precipitation increases, is statistically non-significant. </w:t>
      </w:r>
      <w:r w:rsidRPr="003A58DB">
        <w:rPr>
          <w:rFonts w:cs="Times New Roman"/>
          <w:color w:val="00B050"/>
          <w:szCs w:val="22"/>
        </w:rPr>
        <w:t>Only mesofauna had &gt;3 diversity observations for precipitation reduction, with significant decreases (-9.66±4.38%, p=0.018) (</w:t>
      </w:r>
      <w:r w:rsidRPr="003A58DB">
        <w:rPr>
          <w:rFonts w:cs="Times New Roman"/>
          <w:color w:val="00B050"/>
          <w:szCs w:val="22"/>
        </w:rPr>
        <w:fldChar w:fldCharType="begin"/>
      </w:r>
      <w:r w:rsidRPr="003A58DB">
        <w:rPr>
          <w:rFonts w:cs="Times New Roman"/>
          <w:color w:val="00B050"/>
          <w:szCs w:val="22"/>
        </w:rPr>
        <w:instrText xml:space="preserve"> REF _Ref112402314  \* MERGEFORMAT </w:instrText>
      </w:r>
      <w:r w:rsidRPr="003A58DB">
        <w:rPr>
          <w:rFonts w:cs="Times New Roman"/>
          <w:color w:val="00B050"/>
          <w:szCs w:val="22"/>
        </w:rPr>
        <w:fldChar w:fldCharType="separate"/>
      </w:r>
      <w:r w:rsidRPr="003A58DB">
        <w:rPr>
          <w:color w:val="00B050"/>
          <w:szCs w:val="22"/>
        </w:rPr>
        <w:t xml:space="preserve">Appendix </w:t>
      </w:r>
      <w:r w:rsidRPr="003A58DB">
        <w:rPr>
          <w:noProof/>
          <w:color w:val="00B050"/>
          <w:szCs w:val="22"/>
        </w:rPr>
        <w:t>2</w:t>
      </w:r>
      <w:r w:rsidRPr="003A58DB">
        <w:rPr>
          <w:rFonts w:cs="Times New Roman"/>
          <w:color w:val="00B050"/>
          <w:szCs w:val="22"/>
        </w:rPr>
        <w:fldChar w:fldCharType="end"/>
      </w:r>
      <w:r w:rsidRPr="003A58DB">
        <w:rPr>
          <w:rFonts w:cs="Times New Roman"/>
          <w:color w:val="00B050"/>
          <w:szCs w:val="22"/>
        </w:rPr>
        <w:t xml:space="preserve">). All body size groups increased diversity significantly for precipitation.  </w:t>
      </w:r>
    </w:p>
    <w:p w14:paraId="122547A3" w14:textId="77777777" w:rsidR="005523BC" w:rsidRDefault="005523BC" w:rsidP="005523BC">
      <w:pPr>
        <w:spacing w:line="360" w:lineRule="auto"/>
        <w:jc w:val="both"/>
        <w:rPr>
          <w:rFonts w:cs="Times New Roman"/>
          <w:szCs w:val="22"/>
        </w:rPr>
      </w:pPr>
    </w:p>
    <w:p w14:paraId="3B39FC8D" w14:textId="77777777" w:rsidR="005523BC" w:rsidRPr="000A0441" w:rsidRDefault="005523BC" w:rsidP="005523BC">
      <w:pPr>
        <w:pStyle w:val="Heading2"/>
        <w:rPr>
          <w:noProof/>
        </w:rPr>
      </w:pPr>
      <w:bookmarkStart w:id="149" w:name="_Toc112416647"/>
      <w:bookmarkStart w:id="150" w:name="_Toc112416952"/>
      <w:r w:rsidRPr="000A0441">
        <w:rPr>
          <w:noProof/>
        </w:rPr>
        <w:t>Model selection</w:t>
      </w:r>
      <w:bookmarkEnd w:id="149"/>
      <w:bookmarkEnd w:id="150"/>
    </w:p>
    <w:p w14:paraId="3A9A79E0" w14:textId="77777777" w:rsidR="005523BC" w:rsidRDefault="005523BC" w:rsidP="005523BC">
      <w:pPr>
        <w:spacing w:line="360" w:lineRule="auto"/>
        <w:jc w:val="both"/>
        <w:rPr>
          <w:rFonts w:cs="Times New Roman"/>
          <w:szCs w:val="22"/>
        </w:rPr>
      </w:pPr>
      <w:r w:rsidRPr="000A0441">
        <w:rPr>
          <w:rFonts w:cs="Times New Roman"/>
          <w:noProof/>
          <w:szCs w:val="22"/>
        </w:rPr>
        <w:t>Model selection (</w:t>
      </w:r>
      <w:r w:rsidRPr="000A0441">
        <w:rPr>
          <w:rFonts w:cs="Times New Roman"/>
          <w:noProof/>
          <w:szCs w:val="22"/>
        </w:rPr>
        <w:fldChar w:fldCharType="begin"/>
      </w:r>
      <w:r w:rsidRPr="000A0441">
        <w:rPr>
          <w:rFonts w:cs="Times New Roman"/>
          <w:noProof/>
          <w:szCs w:val="22"/>
        </w:rPr>
        <w:instrText xml:space="preserve"> REF _Ref111541971  \* MERGEFORMAT </w:instrText>
      </w:r>
      <w:r w:rsidRPr="000A0441">
        <w:rPr>
          <w:rFonts w:cs="Times New Roman"/>
          <w:noProof/>
          <w:szCs w:val="22"/>
        </w:rPr>
        <w:fldChar w:fldCharType="separate"/>
      </w:r>
      <w:r w:rsidRPr="000A0441">
        <w:rPr>
          <w:rFonts w:cs="Times New Roman"/>
          <w:color w:val="000000" w:themeColor="text1"/>
          <w:szCs w:val="22"/>
        </w:rPr>
        <w:t xml:space="preserve">Table </w:t>
      </w:r>
      <w:r w:rsidRPr="000A0441">
        <w:rPr>
          <w:rFonts w:cs="Times New Roman"/>
          <w:noProof/>
          <w:color w:val="000000" w:themeColor="text1"/>
          <w:szCs w:val="22"/>
        </w:rPr>
        <w:t>7</w:t>
      </w:r>
      <w:r w:rsidRPr="000A0441">
        <w:rPr>
          <w:rFonts w:cs="Times New Roman"/>
          <w:noProof/>
          <w:szCs w:val="22"/>
        </w:rPr>
        <w:fldChar w:fldCharType="end"/>
      </w:r>
      <w:r w:rsidRPr="000A0441">
        <w:rPr>
          <w:rFonts w:cs="Times New Roman"/>
          <w:noProof/>
          <w:szCs w:val="22"/>
        </w:rPr>
        <w:t xml:space="preserve">, </w:t>
      </w:r>
      <w:r>
        <w:rPr>
          <w:rFonts w:cs="Times New Roman"/>
          <w:noProof/>
          <w:szCs w:val="22"/>
        </w:rPr>
        <w:fldChar w:fldCharType="begin"/>
      </w:r>
      <w:r>
        <w:rPr>
          <w:rFonts w:cs="Times New Roman"/>
          <w:noProof/>
          <w:szCs w:val="22"/>
        </w:rPr>
        <w:instrText xml:space="preserve"> REF _Ref112404531 </w:instrText>
      </w:r>
      <w:r>
        <w:rPr>
          <w:rFonts w:cs="Times New Roman"/>
          <w:noProof/>
          <w:szCs w:val="22"/>
        </w:rPr>
        <w:fldChar w:fldCharType="separate"/>
      </w:r>
      <w:r w:rsidRPr="000A0441">
        <w:rPr>
          <w:rFonts w:cs="Times New Roman"/>
        </w:rPr>
        <w:t xml:space="preserve">Appendix </w:t>
      </w:r>
      <w:r>
        <w:rPr>
          <w:rFonts w:cs="Times New Roman"/>
          <w:noProof/>
        </w:rPr>
        <w:t>5</w:t>
      </w:r>
      <w:r>
        <w:rPr>
          <w:rFonts w:cs="Times New Roman"/>
          <w:noProof/>
          <w:szCs w:val="22"/>
        </w:rPr>
        <w:fldChar w:fldCharType="end"/>
      </w:r>
      <w:r w:rsidRPr="000A0441">
        <w:rPr>
          <w:rFonts w:cs="Times New Roman"/>
          <w:noProof/>
          <w:szCs w:val="22"/>
        </w:rPr>
        <w:t xml:space="preserve">) suggested that the best model describing soil biota changes after decreased precipitation included both the body width of the organism and the strength of the disturbance, with an interaction between the two. This model predicted </w:t>
      </w:r>
      <w:r w:rsidRPr="000A0441">
        <w:rPr>
          <w:rFonts w:cs="Times New Roman"/>
          <w:szCs w:val="22"/>
        </w:rPr>
        <w:t xml:space="preserve">that as the intensity of water reduction, represented by the percentage change relative to annual precipitation, increased, the </w:t>
      </w:r>
      <w:r w:rsidRPr="000A0441">
        <w:rPr>
          <w:rFonts w:cs="Times New Roman"/>
          <w:szCs w:val="22"/>
        </w:rPr>
        <w:lastRenderedPageBreak/>
        <w:t xml:space="preserve">abundance of </w:t>
      </w:r>
      <w:proofErr w:type="spellStart"/>
      <w:r w:rsidRPr="000A0441">
        <w:rPr>
          <w:rFonts w:cs="Times New Roman"/>
          <w:szCs w:val="22"/>
        </w:rPr>
        <w:t>microfauna</w:t>
      </w:r>
      <w:proofErr w:type="spellEnd"/>
      <w:r w:rsidRPr="000A0441">
        <w:rPr>
          <w:rFonts w:cs="Times New Roman"/>
          <w:szCs w:val="22"/>
        </w:rPr>
        <w:t xml:space="preserve"> and mesofauna declined, whereas the abundance of macrofauna increased </w:t>
      </w:r>
      <w:r w:rsidRPr="000A0441">
        <w:rPr>
          <w:rFonts w:cs="Times New Roman"/>
          <w:noProof/>
          <w:szCs w:val="22"/>
        </w:rPr>
        <w:t>(</w:t>
      </w:r>
      <w:r w:rsidRPr="000A0441">
        <w:rPr>
          <w:rFonts w:cs="Times New Roman"/>
          <w:noProof/>
          <w:szCs w:val="22"/>
        </w:rPr>
        <w:fldChar w:fldCharType="begin"/>
      </w:r>
      <w:r w:rsidRPr="000A0441">
        <w:rPr>
          <w:rFonts w:cs="Times New Roman"/>
          <w:noProof/>
          <w:szCs w:val="22"/>
        </w:rPr>
        <w:instrText xml:space="preserve"> REF _Ref111120784  \* MERGEFORMAT </w:instrText>
      </w:r>
      <w:r w:rsidRPr="000A0441">
        <w:rPr>
          <w:rFonts w:cs="Times New Roman"/>
          <w:noProof/>
          <w:szCs w:val="22"/>
        </w:rPr>
        <w:fldChar w:fldCharType="separate"/>
      </w:r>
      <w:r w:rsidRPr="00273EE6">
        <w:rPr>
          <w:rFonts w:cs="Times New Roman"/>
          <w:color w:val="000000" w:themeColor="text1"/>
          <w:szCs w:val="22"/>
        </w:rPr>
        <w:t>Figure</w:t>
      </w:r>
      <w:r w:rsidRPr="000A0441">
        <w:rPr>
          <w:rFonts w:cs="Times New Roman"/>
          <w:noProof/>
          <w:szCs w:val="22"/>
        </w:rPr>
        <w:fldChar w:fldCharType="end"/>
      </w:r>
      <w:r>
        <w:rPr>
          <w:rFonts w:cs="Times New Roman"/>
          <w:noProof/>
          <w:szCs w:val="22"/>
        </w:rPr>
        <w:t xml:space="preserve"> 5</w:t>
      </w:r>
      <w:r w:rsidRPr="000A0441">
        <w:rPr>
          <w:rFonts w:cs="Times New Roman"/>
          <w:noProof/>
          <w:szCs w:val="22"/>
        </w:rPr>
        <w:t>)</w:t>
      </w:r>
      <w:r w:rsidRPr="000A0441">
        <w:rPr>
          <w:rFonts w:cs="Times New Roman"/>
          <w:szCs w:val="22"/>
        </w:rPr>
        <w:t>. This model had an R</w:t>
      </w:r>
      <w:r w:rsidRPr="000A0441">
        <w:rPr>
          <w:rFonts w:cs="Times New Roman"/>
          <w:szCs w:val="22"/>
          <w:vertAlign w:val="superscript"/>
        </w:rPr>
        <w:t>2</w:t>
      </w:r>
      <w:r w:rsidRPr="000A0441">
        <w:rPr>
          <w:rFonts w:cs="Times New Roman"/>
          <w:szCs w:val="22"/>
        </w:rPr>
        <w:t xml:space="preserve"> of </w:t>
      </w:r>
      <w:commentRangeStart w:id="151"/>
      <w:r w:rsidRPr="000A0441">
        <w:rPr>
          <w:rFonts w:cs="Times New Roman"/>
          <w:szCs w:val="22"/>
        </w:rPr>
        <w:t>0.20</w:t>
      </w:r>
      <w:commentRangeEnd w:id="151"/>
      <w:r w:rsidR="00DD39A2">
        <w:rPr>
          <w:rStyle w:val="CommentReference"/>
        </w:rPr>
        <w:commentReference w:id="151"/>
      </w:r>
      <w:del w:id="152" w:author="PHILIP ANTHONY MARTIN" w:date="2022-08-27T12:33:00Z">
        <w:r w:rsidRPr="000A0441" w:rsidDel="00DD39A2">
          <w:rPr>
            <w:rFonts w:cs="Times New Roman"/>
            <w:szCs w:val="22"/>
          </w:rPr>
          <w:delText>1</w:delText>
        </w:r>
      </w:del>
      <w:r w:rsidRPr="000A0441">
        <w:rPr>
          <w:rFonts w:cs="Times New Roman"/>
          <w:szCs w:val="22"/>
        </w:rPr>
        <w:t>.  The slope of the relationship was the highest and the most precise with mesofauna, showing a decrease of –44.0% after a water reduction intensity of 50% and –</w:t>
      </w:r>
      <w:r w:rsidRPr="008449BF">
        <w:rPr>
          <w:rFonts w:cs="Times New Roman"/>
          <w:noProof/>
          <w:szCs w:val="22"/>
        </w:rPr>
        <w:t xml:space="preserve"> </w:t>
      </w:r>
      <w:r w:rsidRPr="000A0441">
        <w:rPr>
          <w:rFonts w:cs="Times New Roman"/>
          <w:szCs w:val="22"/>
        </w:rPr>
        <w:t>62.7% at 100% intensity. Macrofauna abundance increases by 65.6% with complete exclusion of water (-100%). However, the negative trend observed with macrofauna abundance should be interpreted with</w:t>
      </w:r>
      <w:r>
        <w:rPr>
          <w:rFonts w:cs="Times New Roman"/>
          <w:szCs w:val="22"/>
        </w:rPr>
        <w:t xml:space="preserve"> </w:t>
      </w:r>
      <w:r w:rsidRPr="000A0441">
        <w:rPr>
          <w:rFonts w:cs="Times New Roman"/>
          <w:szCs w:val="22"/>
        </w:rPr>
        <w:t xml:space="preserve">caution given the relatively few data points and a low spread of precipitation decrease intensities. The relationship between organism abundance and strength of reduced precipitation was much more </w:t>
      </w:r>
      <w:r>
        <w:rPr>
          <w:rFonts w:cs="Times New Roman"/>
          <w:noProof/>
          <w:szCs w:val="22"/>
        </w:rPr>
        <mc:AlternateContent>
          <mc:Choice Requires="wpg">
            <w:drawing>
              <wp:anchor distT="0" distB="0" distL="114300" distR="114300" simplePos="0" relativeHeight="251670528" behindDoc="0" locked="0" layoutInCell="1" allowOverlap="1" wp14:anchorId="451DCF84" wp14:editId="23AED5B1">
                <wp:simplePos x="0" y="0"/>
                <wp:positionH relativeFrom="column">
                  <wp:posOffset>10795</wp:posOffset>
                </wp:positionH>
                <wp:positionV relativeFrom="paragraph">
                  <wp:posOffset>1989455</wp:posOffset>
                </wp:positionV>
                <wp:extent cx="5867400" cy="6816725"/>
                <wp:effectExtent l="0" t="0" r="0" b="3175"/>
                <wp:wrapSquare wrapText="bothSides"/>
                <wp:docPr id="16" name="Group 16"/>
                <wp:cNvGraphicFramePr/>
                <a:graphic xmlns:a="http://schemas.openxmlformats.org/drawingml/2006/main">
                  <a:graphicData uri="http://schemas.microsoft.com/office/word/2010/wordprocessingGroup">
                    <wpg:wgp>
                      <wpg:cNvGrpSpPr/>
                      <wpg:grpSpPr>
                        <a:xfrm>
                          <a:off x="0" y="0"/>
                          <a:ext cx="5867400" cy="6816725"/>
                          <a:chOff x="0" y="12357"/>
                          <a:chExt cx="5867582" cy="6817309"/>
                        </a:xfrm>
                      </wpg:grpSpPr>
                      <wps:wsp>
                        <wps:cNvPr id="13" name="Text Box 13"/>
                        <wps:cNvSpPr txBox="1"/>
                        <wps:spPr>
                          <a:xfrm>
                            <a:off x="3731452" y="259502"/>
                            <a:ext cx="2136130" cy="6116100"/>
                          </a:xfrm>
                          <a:prstGeom prst="rect">
                            <a:avLst/>
                          </a:prstGeom>
                          <a:noFill/>
                          <a:ln w="6350">
                            <a:noFill/>
                          </a:ln>
                        </wps:spPr>
                        <wps:txbx>
                          <w:txbxContent>
                            <w:p w14:paraId="4E56EE22" w14:textId="77777777" w:rsidR="0045369D" w:rsidRPr="0099792D" w:rsidRDefault="0045369D" w:rsidP="005523BC">
                              <w:pPr>
                                <w:pStyle w:val="Caption"/>
                                <w:spacing w:line="360" w:lineRule="auto"/>
                                <w:jc w:val="both"/>
                                <w:rPr>
                                  <w:color w:val="000000" w:themeColor="text1"/>
                                  <w:sz w:val="20"/>
                                  <w:szCs w:val="20"/>
                                </w:rPr>
                              </w:pPr>
                              <w:bookmarkStart w:id="153" w:name="_Toc112410001"/>
                              <w:bookmarkStart w:id="154" w:name="_Toc112410051"/>
                              <w:bookmarkStart w:id="155" w:name="_Toc112410073"/>
                              <w:bookmarkStart w:id="156" w:name="_Toc112412937"/>
                              <w:bookmarkStart w:id="157" w:name="_Toc112412997"/>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4</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sizes, and k = number of effect sizes (observations), with the number of grouping levels (study sites) for each level of the moderator shown in brackets</w:t>
                              </w:r>
                              <w:bookmarkEnd w:id="153"/>
                              <w:bookmarkEnd w:id="154"/>
                              <w:bookmarkEnd w:id="155"/>
                              <w:bookmarkEnd w:id="156"/>
                              <w:bookmarkEnd w:id="157"/>
                            </w:p>
                            <w:p w14:paraId="77FA6E42" w14:textId="77777777" w:rsidR="0045369D" w:rsidRPr="00037170" w:rsidRDefault="0045369D" w:rsidP="005523BC">
                              <w:pPr>
                                <w:pStyle w:val="Caption"/>
                                <w:jc w:val="both"/>
                                <w:rPr>
                                  <w:rFonts w:ascii="Times" w:hAnsi="Times"/>
                                  <w:color w:val="000000" w:themeColor="text1"/>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 name="Picture 6" descr="Diagram&#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12357"/>
                            <a:ext cx="3579495" cy="4360545"/>
                          </a:xfrm>
                          <a:prstGeom prst="rect">
                            <a:avLst/>
                          </a:prstGeom>
                        </pic:spPr>
                      </pic:pic>
                      <pic:pic xmlns:pic="http://schemas.openxmlformats.org/drawingml/2006/picture">
                        <pic:nvPicPr>
                          <pic:cNvPr id="12" name="Picture 12" descr="Chart, scatter chart, bubble char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7070" y="4609071"/>
                            <a:ext cx="3538220" cy="22205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1DCF84" id="Group 16" o:spid="_x0000_s1034" style="position:absolute;left:0;text-align:left;margin-left:.85pt;margin-top:156.65pt;width:462pt;height:536.75pt;z-index:251670528;mso-position-horizontal-relative:text;mso-position-vertical-relative:text;mso-width-relative:margin;mso-height-relative:margin" coordorigin=",123" coordsize="58675,68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">
                <v:shape id="Text Box 13" o:spid="_x0000_s1035" type="#_x0000_t202" style="position:absolute;left:37314;top:2595;width:21361;height:6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14:paraId="4E56EE22" w14:textId="77777777" w:rsidR="0045369D" w:rsidRPr="0099792D" w:rsidRDefault="0045369D" w:rsidP="005523BC">
                        <w:pPr>
                          <w:pStyle w:val="Caption"/>
                          <w:spacing w:line="360" w:lineRule="auto"/>
                          <w:jc w:val="both"/>
                          <w:rPr>
                            <w:color w:val="000000" w:themeColor="text1"/>
                            <w:sz w:val="20"/>
                            <w:szCs w:val="20"/>
                          </w:rPr>
                        </w:pPr>
                        <w:bookmarkStart w:id="158" w:name="_Toc112410001"/>
                        <w:bookmarkStart w:id="159" w:name="_Toc112410051"/>
                        <w:bookmarkStart w:id="160" w:name="_Toc112410073"/>
                        <w:bookmarkStart w:id="161" w:name="_Toc112412937"/>
                        <w:bookmarkStart w:id="162" w:name="_Toc112412997"/>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4</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sizes, and k = number of effect sizes (observations), with the number of grouping levels (study sites) for each level of the moderator shown in brackets</w:t>
                        </w:r>
                        <w:bookmarkEnd w:id="158"/>
                        <w:bookmarkEnd w:id="159"/>
                        <w:bookmarkEnd w:id="160"/>
                        <w:bookmarkEnd w:id="161"/>
                        <w:bookmarkEnd w:id="162"/>
                      </w:p>
                      <w:p w14:paraId="77FA6E42" w14:textId="77777777" w:rsidR="0045369D" w:rsidRPr="00037170" w:rsidRDefault="0045369D" w:rsidP="005523BC">
                        <w:pPr>
                          <w:pStyle w:val="Caption"/>
                          <w:jc w:val="both"/>
                          <w:rPr>
                            <w:rFonts w:ascii="Times" w:hAnsi="Times"/>
                            <w:color w:val="000000" w:themeColor="text1"/>
                            <w:sz w:val="20"/>
                            <w:szCs w:val="20"/>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6" type="#_x0000_t75" alt="Diagram&#10;&#10;Description automatically generated" style="position:absolute;top:123;width:35794;height:43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">
                  <v:imagedata r:id="rId17" o:title="Diagram&#10;&#10;Description automatically generated"/>
                </v:shape>
                <v:shape id="Picture 12" o:spid="_x0000_s1037" type="#_x0000_t75" alt="Chart, scatter chart, bubble chart&#10;&#10;Description automatically generated" style="position:absolute;left:370;top:46090;width:35382;height:22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">
                  <v:imagedata r:id="rId18" o:title="Chart, scatter chart, bubble chart&#10;&#10;Description automatically generated"/>
                </v:shape>
                <w10:wrap type="square"/>
              </v:group>
            </w:pict>
          </mc:Fallback>
        </mc:AlternateContent>
      </w:r>
      <w:r w:rsidRPr="000A0441">
        <w:rPr>
          <w:rFonts w:cs="Times New Roman"/>
          <w:szCs w:val="22"/>
        </w:rPr>
        <w:t xml:space="preserve">important than forest type, background climate and soil </w:t>
      </w:r>
      <w:r w:rsidRPr="00674193">
        <w:rPr>
          <w:rFonts w:cs="Times New Roman"/>
          <w:szCs w:val="22"/>
        </w:rPr>
        <w:t>characteristics (</w:t>
      </w:r>
      <w:r w:rsidRPr="00674193">
        <w:rPr>
          <w:rFonts w:cs="Times New Roman"/>
          <w:szCs w:val="22"/>
        </w:rPr>
        <w:fldChar w:fldCharType="begin"/>
      </w:r>
      <w:r w:rsidRPr="00674193">
        <w:rPr>
          <w:rFonts w:cs="Times New Roman"/>
          <w:szCs w:val="22"/>
        </w:rPr>
        <w:instrText xml:space="preserve"> REF _Ref112404531 </w:instrText>
      </w:r>
      <w:r>
        <w:rPr>
          <w:rFonts w:cs="Times New Roman"/>
          <w:szCs w:val="22"/>
        </w:rPr>
        <w:instrText xml:space="preserve"> \* MERGEFORMAT </w:instrText>
      </w:r>
      <w:r w:rsidRPr="00674193">
        <w:rPr>
          <w:rFonts w:cs="Times New Roman"/>
          <w:szCs w:val="22"/>
        </w:rPr>
        <w:fldChar w:fldCharType="separate"/>
      </w:r>
      <w:r w:rsidRPr="00674193">
        <w:rPr>
          <w:rFonts w:cs="Times New Roman"/>
          <w:szCs w:val="22"/>
        </w:rPr>
        <w:t xml:space="preserve">Appendix </w:t>
      </w:r>
      <w:r w:rsidRPr="00674193">
        <w:rPr>
          <w:rFonts w:cs="Times New Roman"/>
          <w:noProof/>
          <w:szCs w:val="22"/>
        </w:rPr>
        <w:t>5</w:t>
      </w:r>
      <w:r w:rsidRPr="00674193">
        <w:rPr>
          <w:rFonts w:cs="Times New Roman"/>
          <w:szCs w:val="22"/>
        </w:rPr>
        <w:fldChar w:fldCharType="end"/>
      </w:r>
      <w:r>
        <w:rPr>
          <w:rFonts w:cs="Times New Roman"/>
          <w:szCs w:val="22"/>
        </w:rPr>
        <w:t xml:space="preserve">). </w:t>
      </w:r>
    </w:p>
    <w:p w14:paraId="5342593F" w14:textId="77777777" w:rsidR="005523BC" w:rsidRDefault="005523BC" w:rsidP="005523BC">
      <w:pPr>
        <w:spacing w:line="360" w:lineRule="auto"/>
        <w:jc w:val="both"/>
        <w:rPr>
          <w:rFonts w:cs="Times New Roman"/>
          <w:szCs w:val="22"/>
        </w:rPr>
      </w:pPr>
      <w:r w:rsidRPr="000A0441">
        <w:rPr>
          <w:rFonts w:cs="Times New Roman"/>
          <w:b/>
          <w:bCs/>
          <w:noProof/>
          <w:szCs w:val="22"/>
        </w:rPr>
        <w:lastRenderedPageBreak/>
        <mc:AlternateContent>
          <mc:Choice Requires="wps">
            <w:drawing>
              <wp:anchor distT="0" distB="0" distL="114300" distR="114300" simplePos="0" relativeHeight="251666432" behindDoc="0" locked="0" layoutInCell="1" allowOverlap="1" wp14:anchorId="0548BFDF" wp14:editId="52F575F3">
                <wp:simplePos x="0" y="0"/>
                <wp:positionH relativeFrom="column">
                  <wp:posOffset>-63500</wp:posOffset>
                </wp:positionH>
                <wp:positionV relativeFrom="page">
                  <wp:posOffset>5689600</wp:posOffset>
                </wp:positionV>
                <wp:extent cx="6192520" cy="403860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6192520" cy="4038600"/>
                        </a:xfrm>
                        <a:prstGeom prst="rect">
                          <a:avLst/>
                        </a:prstGeom>
                        <a:solidFill>
                          <a:schemeClr val="lt1"/>
                        </a:solidFill>
                        <a:ln w="6350">
                          <a:noFill/>
                        </a:ln>
                      </wps:spPr>
                      <wps:txbx>
                        <w:txbxContent>
                          <w:p w14:paraId="7E330990" w14:textId="77777777" w:rsidR="0045369D" w:rsidRDefault="0045369D" w:rsidP="005523BC">
                            <w:pPr>
                              <w:keepNext/>
                              <w:spacing w:line="360" w:lineRule="auto"/>
                              <w:jc w:val="both"/>
                            </w:pPr>
                            <w:r w:rsidRPr="0074681B">
                              <w:rPr>
                                <w:rFonts w:cs="Times New Roman"/>
                                <w:b/>
                                <w:bCs/>
                                <w:noProof/>
                                <w:color w:val="000000" w:themeColor="text1"/>
                                <w:sz w:val="20"/>
                                <w:szCs w:val="20"/>
                              </w:rPr>
                              <w:drawing>
                                <wp:inline distT="0" distB="0" distL="0" distR="0" wp14:anchorId="78167282" wp14:editId="1033DEC3">
                                  <wp:extent cx="5941695" cy="2272030"/>
                                  <wp:effectExtent l="0" t="0" r="1905" b="1270"/>
                                  <wp:docPr id="143" name="Picture 1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1695" cy="2272030"/>
                                          </a:xfrm>
                                          <a:prstGeom prst="rect">
                                            <a:avLst/>
                                          </a:prstGeom>
                                        </pic:spPr>
                                      </pic:pic>
                                    </a:graphicData>
                                  </a:graphic>
                                </wp:inline>
                              </w:drawing>
                            </w:r>
                          </w:p>
                          <w:p w14:paraId="0702CCDB" w14:textId="77777777" w:rsidR="0045369D" w:rsidRPr="000D69B9" w:rsidRDefault="0045369D" w:rsidP="005523BC">
                            <w:pPr>
                              <w:pStyle w:val="Caption"/>
                              <w:spacing w:line="360" w:lineRule="auto"/>
                              <w:jc w:val="both"/>
                              <w:rPr>
                                <w:rFonts w:ascii="Times" w:hAnsi="Times"/>
                              </w:rPr>
                            </w:pPr>
                            <w:bookmarkStart w:id="163" w:name="_Toc112412939"/>
                            <w:bookmarkStart w:id="164" w:name="_Toc112412999"/>
                            <w:r w:rsidRPr="000D69B9">
                              <w:rPr>
                                <w:b/>
                                <w:bCs/>
                                <w:color w:val="000000" w:themeColor="text1"/>
                                <w:sz w:val="20"/>
                                <w:szCs w:val="20"/>
                              </w:rPr>
                              <w:t xml:space="preserve">Figure </w:t>
                            </w:r>
                            <w:r w:rsidRPr="000D69B9">
                              <w:rPr>
                                <w:b/>
                                <w:bCs/>
                                <w:color w:val="000000" w:themeColor="text1"/>
                                <w:sz w:val="20"/>
                                <w:szCs w:val="20"/>
                              </w:rPr>
                              <w:fldChar w:fldCharType="begin"/>
                            </w:r>
                            <w:r w:rsidRPr="000D69B9">
                              <w:rPr>
                                <w:b/>
                                <w:bCs/>
                                <w:color w:val="000000" w:themeColor="text1"/>
                                <w:sz w:val="20"/>
                                <w:szCs w:val="20"/>
                              </w:rPr>
                              <w:instrText xml:space="preserve"> SEQ Figure \* ARABIC </w:instrText>
                            </w:r>
                            <w:r w:rsidRPr="000D69B9">
                              <w:rPr>
                                <w:b/>
                                <w:bCs/>
                                <w:color w:val="000000" w:themeColor="text1"/>
                                <w:sz w:val="20"/>
                                <w:szCs w:val="20"/>
                              </w:rPr>
                              <w:fldChar w:fldCharType="separate"/>
                            </w:r>
                            <w:r w:rsidRPr="000D69B9">
                              <w:rPr>
                                <w:b/>
                                <w:bCs/>
                                <w:noProof/>
                                <w:color w:val="000000" w:themeColor="text1"/>
                                <w:sz w:val="20"/>
                                <w:szCs w:val="20"/>
                              </w:rPr>
                              <w:t>5</w:t>
                            </w:r>
                            <w:r w:rsidRPr="000D69B9">
                              <w:rPr>
                                <w:b/>
                                <w:bCs/>
                                <w:color w:val="000000" w:themeColor="text1"/>
                                <w:sz w:val="20"/>
                                <w:szCs w:val="20"/>
                              </w:rPr>
                              <w:fldChar w:fldCharType="end"/>
                            </w:r>
                            <w:r w:rsidRPr="000D69B9">
                              <w:rPr>
                                <w:b/>
                                <w:bCs/>
                                <w:color w:val="000000" w:themeColor="text1"/>
                                <w:sz w:val="20"/>
                                <w:szCs w:val="20"/>
                              </w:rPr>
                              <w:t xml:space="preserve"> </w:t>
                            </w:r>
                            <w:r w:rsidRPr="000D69B9">
                              <w:rPr>
                                <w:rFonts w:cs="Times New Roman"/>
                                <w:b/>
                                <w:bCs/>
                                <w:color w:val="000000" w:themeColor="text1"/>
                                <w:sz w:val="20"/>
                                <w:szCs w:val="20"/>
                              </w:rPr>
                              <w:t xml:space="preserve">Effect of the duration </w:t>
                            </w:r>
                            <w:r>
                              <w:rPr>
                                <w:rFonts w:cs="Times New Roman"/>
                                <w:b/>
                                <w:bCs/>
                                <w:color w:val="000000" w:themeColor="text1"/>
                                <w:sz w:val="20"/>
                                <w:szCs w:val="20"/>
                              </w:rPr>
                              <w:t>of precipitation increase treatment on the abundance</w:t>
                            </w:r>
                            <w:r w:rsidRPr="0074681B">
                              <w:rPr>
                                <w:rFonts w:cs="Times New Roman"/>
                                <w:b/>
                                <w:bCs/>
                                <w:color w:val="000000" w:themeColor="text1"/>
                                <w:sz w:val="20"/>
                                <w:szCs w:val="20"/>
                              </w:rPr>
                              <w:t xml:space="preserve"> of </w:t>
                            </w:r>
                            <w:proofErr w:type="spellStart"/>
                            <w:r w:rsidRPr="0074681B">
                              <w:rPr>
                                <w:rFonts w:cs="Times New Roman"/>
                                <w:b/>
                                <w:bCs/>
                                <w:color w:val="000000" w:themeColor="text1"/>
                                <w:sz w:val="20"/>
                                <w:szCs w:val="20"/>
                              </w:rPr>
                              <w:t>microfauna</w:t>
                            </w:r>
                            <w:proofErr w:type="spellEnd"/>
                            <w:r w:rsidRPr="0074681B">
                              <w:rPr>
                                <w:rFonts w:cs="Times New Roman"/>
                                <w:b/>
                                <w:bCs/>
                                <w:color w:val="000000" w:themeColor="text1"/>
                                <w:sz w:val="20"/>
                                <w:szCs w:val="20"/>
                              </w:rPr>
                              <w:t xml:space="preserve"> (A), mesofauna (B) and macrofauna (C). </w:t>
                            </w:r>
                            <w:proofErr w:type="spellStart"/>
                            <w:r>
                              <w:rPr>
                                <w:rFonts w:cs="Times New Roman"/>
                                <w:color w:val="000000" w:themeColor="text1"/>
                                <w:sz w:val="20"/>
                                <w:szCs w:val="20"/>
                              </w:rPr>
                              <w:t>lnR</w:t>
                            </w:r>
                            <w:r w:rsidRPr="002975F8">
                              <w:rPr>
                                <w:rFonts w:cs="Times New Roman"/>
                                <w:color w:val="000000" w:themeColor="text1"/>
                                <w:sz w:val="20"/>
                                <w:szCs w:val="20"/>
                              </w:rPr>
                              <w:t>R</w:t>
                            </w:r>
                            <w:proofErr w:type="spellEnd"/>
                            <w:r w:rsidRPr="002975F8">
                              <w:rPr>
                                <w:rFonts w:cs="Times New Roman"/>
                                <w:color w:val="000000" w:themeColor="text1"/>
                                <w:sz w:val="20"/>
                                <w:szCs w:val="20"/>
                              </w:rPr>
                              <w:t xml:space="preserve"> (log</w:t>
                            </w:r>
                            <w:r w:rsidRPr="002975F8">
                              <w:rPr>
                                <w:rFonts w:cs="Times New Roman"/>
                                <w:color w:val="000000" w:themeColor="text1"/>
                                <w:sz w:val="20"/>
                                <w:szCs w:val="20"/>
                                <w:vertAlign w:val="subscript"/>
                              </w:rPr>
                              <w:t>e</w:t>
                            </w:r>
                            <w:r w:rsidRPr="002975F8">
                              <w:rPr>
                                <w:rFonts w:cs="Times New Roman"/>
                                <w:color w:val="000000" w:themeColor="text1"/>
                                <w:sz w:val="20"/>
                                <w:szCs w:val="20"/>
                              </w:rPr>
                              <w:t>(control/treatment)</w:t>
                            </w:r>
                            <w:r>
                              <w:rPr>
                                <w:rFonts w:cs="Times New Roman"/>
                                <w:color w:val="000000" w:themeColor="text1"/>
                                <w:sz w:val="20"/>
                                <w:szCs w:val="20"/>
                              </w:rPr>
                              <w:t xml:space="preserve"> is the estimated effect size from the meta-regression model, </w:t>
                            </w:r>
                            <w:proofErr w:type="spellStart"/>
                            <w:r w:rsidRPr="0074681B">
                              <w:rPr>
                                <w:rFonts w:cs="Times New Roman"/>
                                <w:color w:val="000000" w:themeColor="text1"/>
                                <w:sz w:val="20"/>
                                <w:szCs w:val="20"/>
                              </w:rPr>
                              <w:t>lnRR</w:t>
                            </w:r>
                            <w:proofErr w:type="spellEnd"/>
                            <w:r w:rsidRPr="0074681B">
                              <w:rPr>
                                <w:rFonts w:cs="Times New Roman"/>
                                <w:color w:val="000000" w:themeColor="text1"/>
                                <w:sz w:val="20"/>
                                <w:szCs w:val="20"/>
                              </w:rPr>
                              <w:t xml:space="preserve"> &gt; 0 indicates increased abundance. </w:t>
                            </w:r>
                            <w:r w:rsidRPr="009616D6">
                              <w:rPr>
                                <w:rFonts w:cs="Times New Roman"/>
                                <w:color w:val="000000" w:themeColor="text1"/>
                                <w:sz w:val="20"/>
                                <w:szCs w:val="20"/>
                              </w:rPr>
                              <w:t>Red lines</w:t>
                            </w:r>
                            <w:r>
                              <w:rPr>
                                <w:rFonts w:cs="Times New Roman"/>
                                <w:color w:val="000000" w:themeColor="text1"/>
                                <w:sz w:val="20"/>
                                <w:szCs w:val="20"/>
                              </w:rPr>
                              <w:t xml:space="preserve"> are</w:t>
                            </w:r>
                            <w:r w:rsidRPr="009616D6">
                              <w:rPr>
                                <w:rFonts w:cs="Times New Roman"/>
                                <w:color w:val="000000" w:themeColor="text1"/>
                                <w:sz w:val="20"/>
                                <w:szCs w:val="20"/>
                              </w:rPr>
                              <w:t xml:space="preserve"> meta-regression model fits to data points including the </w:t>
                            </w:r>
                            <w:r>
                              <w:rPr>
                                <w:rFonts w:cs="Times New Roman"/>
                                <w:color w:val="000000" w:themeColor="text1"/>
                                <w:sz w:val="20"/>
                                <w:szCs w:val="20"/>
                              </w:rPr>
                              <w:t>duration</w:t>
                            </w:r>
                            <w:r w:rsidRPr="009616D6">
                              <w:rPr>
                                <w:rFonts w:cs="Times New Roman"/>
                                <w:color w:val="000000" w:themeColor="text1"/>
                                <w:sz w:val="20"/>
                                <w:szCs w:val="20"/>
                              </w:rPr>
                              <w:t xml:space="preserve"> of </w:t>
                            </w:r>
                            <w:r>
                              <w:rPr>
                                <w:rFonts w:cs="Times New Roman"/>
                                <w:color w:val="000000" w:themeColor="text1"/>
                                <w:sz w:val="20"/>
                                <w:szCs w:val="20"/>
                              </w:rPr>
                              <w:t>treatment</w:t>
                            </w:r>
                            <w:r w:rsidRPr="009616D6">
                              <w:rPr>
                                <w:rFonts w:cs="Times New Roman"/>
                                <w:color w:val="000000" w:themeColor="text1"/>
                                <w:sz w:val="20"/>
                                <w:szCs w:val="20"/>
                              </w:rPr>
                              <w:t xml:space="preserve"> as a moderator and study and site as random variables. Grey error bands represent the upper and lower 95% confidence intervals. The size of the symbols corresponds to the inverse variance or weight of the study in the model</w:t>
                            </w:r>
                            <w:bookmarkEnd w:id="163"/>
                            <w:bookmarkEnd w:id="164"/>
                          </w:p>
                          <w:p w14:paraId="1179A4A2" w14:textId="77777777" w:rsidR="0045369D" w:rsidRPr="009616D6" w:rsidRDefault="0045369D" w:rsidP="005523BC">
                            <w:pPr>
                              <w:pStyle w:val="Caption"/>
                              <w:spacing w:line="360" w:lineRule="auto"/>
                              <w:jc w:val="both"/>
                              <w:rPr>
                                <w:rFonts w:cs="Times New Roman"/>
                                <w:color w:val="000000" w:themeColor="text1"/>
                                <w:sz w:val="20"/>
                                <w:szCs w:val="20"/>
                              </w:rPr>
                            </w:pPr>
                          </w:p>
                          <w:p w14:paraId="02ADA1BD" w14:textId="77777777" w:rsidR="0045369D" w:rsidRPr="0074681B" w:rsidRDefault="0045369D" w:rsidP="005523BC">
                            <w:pPr>
                              <w:pStyle w:val="Caption"/>
                              <w:spacing w:line="360" w:lineRule="auto"/>
                              <w:jc w:val="both"/>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48BFDF" id="Text Box 36" o:spid="_x0000_s1038" type="#_x0000_t202" style="position:absolute;left:0;text-align:left;margin-left:-5pt;margin-top:448pt;width:487.6pt;height:31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" fillcolor="white [3201]" stroked="f" strokeweight=".5pt">
                <v:textbox>
                  <w:txbxContent>
                    <w:p w14:paraId="7E330990" w14:textId="77777777" w:rsidR="0045369D" w:rsidRDefault="0045369D" w:rsidP="005523BC">
                      <w:pPr>
                        <w:keepNext/>
                        <w:spacing w:line="360" w:lineRule="auto"/>
                        <w:jc w:val="both"/>
                      </w:pPr>
                      <w:r w:rsidRPr="0074681B">
                        <w:rPr>
                          <w:rFonts w:cs="Times New Roman"/>
                          <w:b/>
                          <w:bCs/>
                          <w:noProof/>
                          <w:color w:val="000000" w:themeColor="text1"/>
                          <w:sz w:val="20"/>
                          <w:szCs w:val="20"/>
                        </w:rPr>
                        <w:drawing>
                          <wp:inline distT="0" distB="0" distL="0" distR="0" wp14:anchorId="78167282" wp14:editId="1033DEC3">
                            <wp:extent cx="5941695" cy="2272030"/>
                            <wp:effectExtent l="0" t="0" r="1905" b="1270"/>
                            <wp:docPr id="143" name="Picture 1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1695" cy="2272030"/>
                                    </a:xfrm>
                                    <a:prstGeom prst="rect">
                                      <a:avLst/>
                                    </a:prstGeom>
                                  </pic:spPr>
                                </pic:pic>
                              </a:graphicData>
                            </a:graphic>
                          </wp:inline>
                        </w:drawing>
                      </w:r>
                    </w:p>
                    <w:p w14:paraId="0702CCDB" w14:textId="77777777" w:rsidR="0045369D" w:rsidRPr="000D69B9" w:rsidRDefault="0045369D" w:rsidP="005523BC">
                      <w:pPr>
                        <w:pStyle w:val="Caption"/>
                        <w:spacing w:line="360" w:lineRule="auto"/>
                        <w:jc w:val="both"/>
                        <w:rPr>
                          <w:rFonts w:ascii="Times" w:hAnsi="Times"/>
                        </w:rPr>
                      </w:pPr>
                      <w:bookmarkStart w:id="165" w:name="_Toc112412939"/>
                      <w:bookmarkStart w:id="166" w:name="_Toc112412999"/>
                      <w:r w:rsidRPr="000D69B9">
                        <w:rPr>
                          <w:b/>
                          <w:bCs/>
                          <w:color w:val="000000" w:themeColor="text1"/>
                          <w:sz w:val="20"/>
                          <w:szCs w:val="20"/>
                        </w:rPr>
                        <w:t xml:space="preserve">Figure </w:t>
                      </w:r>
                      <w:r w:rsidRPr="000D69B9">
                        <w:rPr>
                          <w:b/>
                          <w:bCs/>
                          <w:color w:val="000000" w:themeColor="text1"/>
                          <w:sz w:val="20"/>
                          <w:szCs w:val="20"/>
                        </w:rPr>
                        <w:fldChar w:fldCharType="begin"/>
                      </w:r>
                      <w:r w:rsidRPr="000D69B9">
                        <w:rPr>
                          <w:b/>
                          <w:bCs/>
                          <w:color w:val="000000" w:themeColor="text1"/>
                          <w:sz w:val="20"/>
                          <w:szCs w:val="20"/>
                        </w:rPr>
                        <w:instrText xml:space="preserve"> SEQ Figure \* ARABIC </w:instrText>
                      </w:r>
                      <w:r w:rsidRPr="000D69B9">
                        <w:rPr>
                          <w:b/>
                          <w:bCs/>
                          <w:color w:val="000000" w:themeColor="text1"/>
                          <w:sz w:val="20"/>
                          <w:szCs w:val="20"/>
                        </w:rPr>
                        <w:fldChar w:fldCharType="separate"/>
                      </w:r>
                      <w:r w:rsidRPr="000D69B9">
                        <w:rPr>
                          <w:b/>
                          <w:bCs/>
                          <w:noProof/>
                          <w:color w:val="000000" w:themeColor="text1"/>
                          <w:sz w:val="20"/>
                          <w:szCs w:val="20"/>
                        </w:rPr>
                        <w:t>5</w:t>
                      </w:r>
                      <w:r w:rsidRPr="000D69B9">
                        <w:rPr>
                          <w:b/>
                          <w:bCs/>
                          <w:color w:val="000000" w:themeColor="text1"/>
                          <w:sz w:val="20"/>
                          <w:szCs w:val="20"/>
                        </w:rPr>
                        <w:fldChar w:fldCharType="end"/>
                      </w:r>
                      <w:r w:rsidRPr="000D69B9">
                        <w:rPr>
                          <w:b/>
                          <w:bCs/>
                          <w:color w:val="000000" w:themeColor="text1"/>
                          <w:sz w:val="20"/>
                          <w:szCs w:val="20"/>
                        </w:rPr>
                        <w:t xml:space="preserve"> </w:t>
                      </w:r>
                      <w:r w:rsidRPr="000D69B9">
                        <w:rPr>
                          <w:rFonts w:cs="Times New Roman"/>
                          <w:b/>
                          <w:bCs/>
                          <w:color w:val="000000" w:themeColor="text1"/>
                          <w:sz w:val="20"/>
                          <w:szCs w:val="20"/>
                        </w:rPr>
                        <w:t xml:space="preserve">Effect of the duration </w:t>
                      </w:r>
                      <w:r>
                        <w:rPr>
                          <w:rFonts w:cs="Times New Roman"/>
                          <w:b/>
                          <w:bCs/>
                          <w:color w:val="000000" w:themeColor="text1"/>
                          <w:sz w:val="20"/>
                          <w:szCs w:val="20"/>
                        </w:rPr>
                        <w:t>of precipitation increase treatment on the abundance</w:t>
                      </w:r>
                      <w:r w:rsidRPr="0074681B">
                        <w:rPr>
                          <w:rFonts w:cs="Times New Roman"/>
                          <w:b/>
                          <w:bCs/>
                          <w:color w:val="000000" w:themeColor="text1"/>
                          <w:sz w:val="20"/>
                          <w:szCs w:val="20"/>
                        </w:rPr>
                        <w:t xml:space="preserve"> of </w:t>
                      </w:r>
                      <w:proofErr w:type="spellStart"/>
                      <w:r w:rsidRPr="0074681B">
                        <w:rPr>
                          <w:rFonts w:cs="Times New Roman"/>
                          <w:b/>
                          <w:bCs/>
                          <w:color w:val="000000" w:themeColor="text1"/>
                          <w:sz w:val="20"/>
                          <w:szCs w:val="20"/>
                        </w:rPr>
                        <w:t>microfauna</w:t>
                      </w:r>
                      <w:proofErr w:type="spellEnd"/>
                      <w:r w:rsidRPr="0074681B">
                        <w:rPr>
                          <w:rFonts w:cs="Times New Roman"/>
                          <w:b/>
                          <w:bCs/>
                          <w:color w:val="000000" w:themeColor="text1"/>
                          <w:sz w:val="20"/>
                          <w:szCs w:val="20"/>
                        </w:rPr>
                        <w:t xml:space="preserve"> (A), mesofauna (B) and macrofauna (C). </w:t>
                      </w:r>
                      <w:proofErr w:type="spellStart"/>
                      <w:r>
                        <w:rPr>
                          <w:rFonts w:cs="Times New Roman"/>
                          <w:color w:val="000000" w:themeColor="text1"/>
                          <w:sz w:val="20"/>
                          <w:szCs w:val="20"/>
                        </w:rPr>
                        <w:t>lnR</w:t>
                      </w:r>
                      <w:r w:rsidRPr="002975F8">
                        <w:rPr>
                          <w:rFonts w:cs="Times New Roman"/>
                          <w:color w:val="000000" w:themeColor="text1"/>
                          <w:sz w:val="20"/>
                          <w:szCs w:val="20"/>
                        </w:rPr>
                        <w:t>R</w:t>
                      </w:r>
                      <w:proofErr w:type="spellEnd"/>
                      <w:r w:rsidRPr="002975F8">
                        <w:rPr>
                          <w:rFonts w:cs="Times New Roman"/>
                          <w:color w:val="000000" w:themeColor="text1"/>
                          <w:sz w:val="20"/>
                          <w:szCs w:val="20"/>
                        </w:rPr>
                        <w:t xml:space="preserve"> (log</w:t>
                      </w:r>
                      <w:r w:rsidRPr="002975F8">
                        <w:rPr>
                          <w:rFonts w:cs="Times New Roman"/>
                          <w:color w:val="000000" w:themeColor="text1"/>
                          <w:sz w:val="20"/>
                          <w:szCs w:val="20"/>
                          <w:vertAlign w:val="subscript"/>
                        </w:rPr>
                        <w:t>e</w:t>
                      </w:r>
                      <w:r w:rsidRPr="002975F8">
                        <w:rPr>
                          <w:rFonts w:cs="Times New Roman"/>
                          <w:color w:val="000000" w:themeColor="text1"/>
                          <w:sz w:val="20"/>
                          <w:szCs w:val="20"/>
                        </w:rPr>
                        <w:t>(control/treatment)</w:t>
                      </w:r>
                      <w:r>
                        <w:rPr>
                          <w:rFonts w:cs="Times New Roman"/>
                          <w:color w:val="000000" w:themeColor="text1"/>
                          <w:sz w:val="20"/>
                          <w:szCs w:val="20"/>
                        </w:rPr>
                        <w:t xml:space="preserve"> is the estimated effect size from the meta-regression model, </w:t>
                      </w:r>
                      <w:proofErr w:type="spellStart"/>
                      <w:r w:rsidRPr="0074681B">
                        <w:rPr>
                          <w:rFonts w:cs="Times New Roman"/>
                          <w:color w:val="000000" w:themeColor="text1"/>
                          <w:sz w:val="20"/>
                          <w:szCs w:val="20"/>
                        </w:rPr>
                        <w:t>lnRR</w:t>
                      </w:r>
                      <w:proofErr w:type="spellEnd"/>
                      <w:r w:rsidRPr="0074681B">
                        <w:rPr>
                          <w:rFonts w:cs="Times New Roman"/>
                          <w:color w:val="000000" w:themeColor="text1"/>
                          <w:sz w:val="20"/>
                          <w:szCs w:val="20"/>
                        </w:rPr>
                        <w:t xml:space="preserve"> &gt; 0 indicates increased abundance. </w:t>
                      </w:r>
                      <w:r w:rsidRPr="009616D6">
                        <w:rPr>
                          <w:rFonts w:cs="Times New Roman"/>
                          <w:color w:val="000000" w:themeColor="text1"/>
                          <w:sz w:val="20"/>
                          <w:szCs w:val="20"/>
                        </w:rPr>
                        <w:t>Red lines</w:t>
                      </w:r>
                      <w:r>
                        <w:rPr>
                          <w:rFonts w:cs="Times New Roman"/>
                          <w:color w:val="000000" w:themeColor="text1"/>
                          <w:sz w:val="20"/>
                          <w:szCs w:val="20"/>
                        </w:rPr>
                        <w:t xml:space="preserve"> are</w:t>
                      </w:r>
                      <w:r w:rsidRPr="009616D6">
                        <w:rPr>
                          <w:rFonts w:cs="Times New Roman"/>
                          <w:color w:val="000000" w:themeColor="text1"/>
                          <w:sz w:val="20"/>
                          <w:szCs w:val="20"/>
                        </w:rPr>
                        <w:t xml:space="preserve"> meta-regression model fits to data points including the </w:t>
                      </w:r>
                      <w:r>
                        <w:rPr>
                          <w:rFonts w:cs="Times New Roman"/>
                          <w:color w:val="000000" w:themeColor="text1"/>
                          <w:sz w:val="20"/>
                          <w:szCs w:val="20"/>
                        </w:rPr>
                        <w:t>duration</w:t>
                      </w:r>
                      <w:r w:rsidRPr="009616D6">
                        <w:rPr>
                          <w:rFonts w:cs="Times New Roman"/>
                          <w:color w:val="000000" w:themeColor="text1"/>
                          <w:sz w:val="20"/>
                          <w:szCs w:val="20"/>
                        </w:rPr>
                        <w:t xml:space="preserve"> of </w:t>
                      </w:r>
                      <w:r>
                        <w:rPr>
                          <w:rFonts w:cs="Times New Roman"/>
                          <w:color w:val="000000" w:themeColor="text1"/>
                          <w:sz w:val="20"/>
                          <w:szCs w:val="20"/>
                        </w:rPr>
                        <w:t>treatment</w:t>
                      </w:r>
                      <w:r w:rsidRPr="009616D6">
                        <w:rPr>
                          <w:rFonts w:cs="Times New Roman"/>
                          <w:color w:val="000000" w:themeColor="text1"/>
                          <w:sz w:val="20"/>
                          <w:szCs w:val="20"/>
                        </w:rPr>
                        <w:t xml:space="preserve"> as a moderator and study and site as random variables. Grey error bands represent the upper and lower 95% confidence intervals. The size of the symbols corresponds to the inverse variance or weight of the study in the model</w:t>
                      </w:r>
                      <w:bookmarkEnd w:id="165"/>
                      <w:bookmarkEnd w:id="166"/>
                    </w:p>
                    <w:p w14:paraId="1179A4A2" w14:textId="77777777" w:rsidR="0045369D" w:rsidRPr="009616D6" w:rsidRDefault="0045369D" w:rsidP="005523BC">
                      <w:pPr>
                        <w:pStyle w:val="Caption"/>
                        <w:spacing w:line="360" w:lineRule="auto"/>
                        <w:jc w:val="both"/>
                        <w:rPr>
                          <w:rFonts w:cs="Times New Roman"/>
                          <w:color w:val="000000" w:themeColor="text1"/>
                          <w:sz w:val="20"/>
                          <w:szCs w:val="20"/>
                        </w:rPr>
                      </w:pPr>
                    </w:p>
                    <w:p w14:paraId="02ADA1BD" w14:textId="77777777" w:rsidR="0045369D" w:rsidRPr="0074681B" w:rsidRDefault="0045369D" w:rsidP="005523BC">
                      <w:pPr>
                        <w:pStyle w:val="Caption"/>
                        <w:spacing w:line="360" w:lineRule="auto"/>
                        <w:jc w:val="both"/>
                        <w:rPr>
                          <w:rFonts w:cs="Times New Roman"/>
                          <w:sz w:val="20"/>
                          <w:szCs w:val="20"/>
                        </w:rPr>
                      </w:pPr>
                    </w:p>
                  </w:txbxContent>
                </v:textbox>
                <w10:wrap type="topAndBottom" anchory="page"/>
              </v:shape>
            </w:pict>
          </mc:Fallback>
        </mc:AlternateContent>
      </w:r>
      <w:r w:rsidRPr="000A0441">
        <w:rPr>
          <w:rFonts w:cs="Times New Roman"/>
          <w:noProof/>
          <w:szCs w:val="22"/>
        </w:rPr>
        <mc:AlternateContent>
          <mc:Choice Requires="wps">
            <w:drawing>
              <wp:anchor distT="0" distB="0" distL="114300" distR="114300" simplePos="0" relativeHeight="251665408" behindDoc="0" locked="0" layoutInCell="1" allowOverlap="1" wp14:anchorId="2DBABE00" wp14:editId="7017CDDB">
                <wp:simplePos x="0" y="0"/>
                <wp:positionH relativeFrom="column">
                  <wp:posOffset>-63500</wp:posOffset>
                </wp:positionH>
                <wp:positionV relativeFrom="page">
                  <wp:posOffset>965200</wp:posOffset>
                </wp:positionV>
                <wp:extent cx="6120130" cy="4521200"/>
                <wp:effectExtent l="0" t="0" r="1270" b="0"/>
                <wp:wrapTopAndBottom/>
                <wp:docPr id="30" name="Text Box 30"/>
                <wp:cNvGraphicFramePr/>
                <a:graphic xmlns:a="http://schemas.openxmlformats.org/drawingml/2006/main">
                  <a:graphicData uri="http://schemas.microsoft.com/office/word/2010/wordprocessingShape">
                    <wps:wsp>
                      <wps:cNvSpPr txBox="1"/>
                      <wps:spPr>
                        <a:xfrm>
                          <a:off x="0" y="0"/>
                          <a:ext cx="6120130" cy="4521200"/>
                        </a:xfrm>
                        <a:prstGeom prst="rect">
                          <a:avLst/>
                        </a:prstGeom>
                        <a:solidFill>
                          <a:schemeClr val="lt1"/>
                        </a:solidFill>
                        <a:ln w="6350">
                          <a:noFill/>
                        </a:ln>
                      </wps:spPr>
                      <wps:txbx>
                        <w:txbxContent>
                          <w:p w14:paraId="30F5AA4B" w14:textId="77777777" w:rsidR="0045369D" w:rsidRDefault="0045369D" w:rsidP="005523BC">
                            <w:pPr>
                              <w:keepNext/>
                              <w:spacing w:line="360" w:lineRule="auto"/>
                              <w:jc w:val="both"/>
                            </w:pPr>
                            <w:r w:rsidRPr="0074681B">
                              <w:rPr>
                                <w:rFonts w:eastAsia="Times New Roman" w:cs="Times New Roman"/>
                                <w:noProof/>
                                <w:sz w:val="20"/>
                                <w:szCs w:val="20"/>
                                <w:lang w:eastAsia="en-GB"/>
                              </w:rPr>
                              <w:drawing>
                                <wp:inline distT="0" distB="0" distL="0" distR="0" wp14:anchorId="3A5C8FE8" wp14:editId="0C09880F">
                                  <wp:extent cx="5901179" cy="2283062"/>
                                  <wp:effectExtent l="0" t="0" r="4445" b="3175"/>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15797" cy="2288718"/>
                                          </a:xfrm>
                                          <a:prstGeom prst="rect">
                                            <a:avLst/>
                                          </a:prstGeom>
                                        </pic:spPr>
                                      </pic:pic>
                                    </a:graphicData>
                                  </a:graphic>
                                </wp:inline>
                              </w:drawing>
                            </w:r>
                          </w:p>
                          <w:p w14:paraId="5B92D5B6" w14:textId="77777777" w:rsidR="0045369D" w:rsidRPr="0074681B" w:rsidRDefault="0045369D" w:rsidP="005523BC">
                            <w:pPr>
                              <w:pStyle w:val="Caption"/>
                              <w:spacing w:line="360" w:lineRule="auto"/>
                              <w:jc w:val="both"/>
                              <w:rPr>
                                <w:rFonts w:cs="Times New Roman"/>
                                <w:color w:val="000000" w:themeColor="text1"/>
                                <w:sz w:val="20"/>
                                <w:szCs w:val="20"/>
                              </w:rPr>
                            </w:pPr>
                            <w:bookmarkStart w:id="167" w:name="_Toc112412938"/>
                            <w:bookmarkStart w:id="168" w:name="_Toc112412998"/>
                            <w:r w:rsidRPr="000D69B9">
                              <w:rPr>
                                <w:b/>
                                <w:bCs/>
                                <w:color w:val="000000" w:themeColor="text1"/>
                                <w:sz w:val="20"/>
                                <w:szCs w:val="20"/>
                              </w:rPr>
                              <w:t xml:space="preserve">Figure </w:t>
                            </w:r>
                            <w:r w:rsidRPr="000D69B9">
                              <w:rPr>
                                <w:b/>
                                <w:bCs/>
                                <w:color w:val="000000" w:themeColor="text1"/>
                                <w:sz w:val="20"/>
                                <w:szCs w:val="20"/>
                              </w:rPr>
                              <w:fldChar w:fldCharType="begin"/>
                            </w:r>
                            <w:r w:rsidRPr="000D69B9">
                              <w:rPr>
                                <w:b/>
                                <w:bCs/>
                                <w:color w:val="000000" w:themeColor="text1"/>
                                <w:sz w:val="20"/>
                                <w:szCs w:val="20"/>
                              </w:rPr>
                              <w:instrText xml:space="preserve"> SEQ Figure \* ARABIC </w:instrText>
                            </w:r>
                            <w:r w:rsidRPr="000D69B9">
                              <w:rPr>
                                <w:b/>
                                <w:bCs/>
                                <w:color w:val="000000" w:themeColor="text1"/>
                                <w:sz w:val="20"/>
                                <w:szCs w:val="20"/>
                              </w:rPr>
                              <w:fldChar w:fldCharType="separate"/>
                            </w:r>
                            <w:r>
                              <w:rPr>
                                <w:b/>
                                <w:bCs/>
                                <w:noProof/>
                                <w:color w:val="000000" w:themeColor="text1"/>
                                <w:sz w:val="20"/>
                                <w:szCs w:val="20"/>
                              </w:rPr>
                              <w:t>6</w:t>
                            </w:r>
                            <w:r w:rsidRPr="000D69B9">
                              <w:rPr>
                                <w:b/>
                                <w:bCs/>
                                <w:color w:val="000000" w:themeColor="text1"/>
                                <w:sz w:val="20"/>
                                <w:szCs w:val="20"/>
                              </w:rPr>
                              <w:fldChar w:fldCharType="end"/>
                            </w:r>
                            <w:r w:rsidRPr="000D69B9">
                              <w:rPr>
                                <w:b/>
                                <w:bCs/>
                                <w:color w:val="000000" w:themeColor="text1"/>
                                <w:sz w:val="20"/>
                                <w:szCs w:val="20"/>
                              </w:rPr>
                              <w:t xml:space="preserve"> </w:t>
                            </w:r>
                            <w:r w:rsidRPr="000D69B9">
                              <w:rPr>
                                <w:rFonts w:cs="Times New Roman"/>
                                <w:b/>
                                <w:bCs/>
                                <w:color w:val="000000" w:themeColor="text1"/>
                                <w:sz w:val="20"/>
                                <w:szCs w:val="20"/>
                              </w:rPr>
                              <w:t xml:space="preserve">Effect of the </w:t>
                            </w:r>
                            <w:r>
                              <w:rPr>
                                <w:rFonts w:cs="Times New Roman"/>
                                <w:b/>
                                <w:bCs/>
                                <w:color w:val="000000" w:themeColor="text1"/>
                                <w:sz w:val="20"/>
                                <w:szCs w:val="20"/>
                              </w:rPr>
                              <w:t>magnitude of precipitation reduction on</w:t>
                            </w:r>
                            <w:r w:rsidRPr="0074681B">
                              <w:rPr>
                                <w:rFonts w:cs="Times New Roman"/>
                                <w:b/>
                                <w:bCs/>
                                <w:color w:val="000000" w:themeColor="text1"/>
                                <w:sz w:val="20"/>
                                <w:szCs w:val="20"/>
                              </w:rPr>
                              <w:t xml:space="preserve"> </w:t>
                            </w:r>
                            <w:proofErr w:type="spellStart"/>
                            <w:r w:rsidRPr="0074681B">
                              <w:rPr>
                                <w:rFonts w:cs="Times New Roman"/>
                                <w:b/>
                                <w:bCs/>
                                <w:color w:val="000000" w:themeColor="text1"/>
                                <w:sz w:val="20"/>
                                <w:szCs w:val="20"/>
                              </w:rPr>
                              <w:t>microfauna</w:t>
                            </w:r>
                            <w:proofErr w:type="spellEnd"/>
                            <w:r w:rsidRPr="0074681B">
                              <w:rPr>
                                <w:rFonts w:cs="Times New Roman"/>
                                <w:b/>
                                <w:bCs/>
                                <w:color w:val="000000" w:themeColor="text1"/>
                                <w:sz w:val="20"/>
                                <w:szCs w:val="20"/>
                              </w:rPr>
                              <w:t xml:space="preserve"> (A), mesofauna (B) and macrofauna (C) abundance</w:t>
                            </w:r>
                            <w:r>
                              <w:rPr>
                                <w:rFonts w:cs="Times New Roman"/>
                                <w:b/>
                                <w:bCs/>
                                <w:color w:val="000000" w:themeColor="text1"/>
                                <w:sz w:val="20"/>
                                <w:szCs w:val="20"/>
                              </w:rPr>
                              <w:t xml:space="preserve">. </w:t>
                            </w:r>
                            <w:proofErr w:type="spellStart"/>
                            <w:r>
                              <w:rPr>
                                <w:rFonts w:cs="Times New Roman"/>
                                <w:color w:val="000000" w:themeColor="text1"/>
                                <w:sz w:val="20"/>
                                <w:szCs w:val="20"/>
                              </w:rPr>
                              <w:t>lnR</w:t>
                            </w:r>
                            <w:r w:rsidRPr="002975F8">
                              <w:rPr>
                                <w:rFonts w:cs="Times New Roman"/>
                                <w:color w:val="000000" w:themeColor="text1"/>
                                <w:sz w:val="20"/>
                                <w:szCs w:val="20"/>
                              </w:rPr>
                              <w:t>R</w:t>
                            </w:r>
                            <w:proofErr w:type="spellEnd"/>
                            <w:r w:rsidRPr="002975F8">
                              <w:rPr>
                                <w:rFonts w:cs="Times New Roman"/>
                                <w:color w:val="000000" w:themeColor="text1"/>
                                <w:sz w:val="20"/>
                                <w:szCs w:val="20"/>
                              </w:rPr>
                              <w:t xml:space="preserve"> (log</w:t>
                            </w:r>
                            <w:r w:rsidRPr="002975F8">
                              <w:rPr>
                                <w:rFonts w:cs="Times New Roman"/>
                                <w:color w:val="000000" w:themeColor="text1"/>
                                <w:sz w:val="20"/>
                                <w:szCs w:val="20"/>
                                <w:vertAlign w:val="subscript"/>
                              </w:rPr>
                              <w:t>e</w:t>
                            </w:r>
                            <w:r w:rsidRPr="002975F8">
                              <w:rPr>
                                <w:rFonts w:cs="Times New Roman"/>
                                <w:color w:val="000000" w:themeColor="text1"/>
                                <w:sz w:val="20"/>
                                <w:szCs w:val="20"/>
                              </w:rPr>
                              <w:t>(control/treatment)</w:t>
                            </w:r>
                            <w:r>
                              <w:rPr>
                                <w:rFonts w:cs="Times New Roman"/>
                                <w:color w:val="000000" w:themeColor="text1"/>
                                <w:sz w:val="20"/>
                                <w:szCs w:val="20"/>
                              </w:rPr>
                              <w:t xml:space="preserve"> is the estimated effect size from the meta-regression model, </w:t>
                            </w:r>
                            <w:proofErr w:type="spellStart"/>
                            <w:r w:rsidRPr="0074681B">
                              <w:rPr>
                                <w:rFonts w:cs="Times New Roman"/>
                                <w:color w:val="000000" w:themeColor="text1"/>
                                <w:sz w:val="20"/>
                                <w:szCs w:val="20"/>
                              </w:rPr>
                              <w:t>lnRR</w:t>
                            </w:r>
                            <w:proofErr w:type="spellEnd"/>
                            <w:r>
                              <w:rPr>
                                <w:rFonts w:cs="Times New Roman"/>
                                <w:color w:val="000000" w:themeColor="text1"/>
                                <w:sz w:val="20"/>
                                <w:szCs w:val="20"/>
                              </w:rPr>
                              <w:t>&lt;</w:t>
                            </w:r>
                            <w:r w:rsidRPr="0074681B">
                              <w:rPr>
                                <w:rFonts w:cs="Times New Roman"/>
                                <w:color w:val="000000" w:themeColor="text1"/>
                                <w:sz w:val="20"/>
                                <w:szCs w:val="20"/>
                              </w:rPr>
                              <w:t xml:space="preserve">0 indicates </w:t>
                            </w:r>
                            <w:r>
                              <w:rPr>
                                <w:rFonts w:cs="Times New Roman"/>
                                <w:color w:val="000000" w:themeColor="text1"/>
                                <w:sz w:val="20"/>
                                <w:szCs w:val="20"/>
                              </w:rPr>
                              <w:t>reduced</w:t>
                            </w:r>
                            <w:r w:rsidRPr="0074681B">
                              <w:rPr>
                                <w:rFonts w:cs="Times New Roman"/>
                                <w:color w:val="000000" w:themeColor="text1"/>
                                <w:sz w:val="20"/>
                                <w:szCs w:val="20"/>
                              </w:rPr>
                              <w:t xml:space="preserve"> abundance.</w:t>
                            </w:r>
                            <w:r>
                              <w:rPr>
                                <w:rFonts w:cs="Times New Roman"/>
                                <w:color w:val="000000" w:themeColor="text1"/>
                                <w:sz w:val="20"/>
                                <w:szCs w:val="20"/>
                              </w:rPr>
                              <w:t xml:space="preserve"> Red lines are meta-regression model fits to data points including the magnitude of precipitation </w:t>
                            </w:r>
                            <w:r w:rsidRPr="00037170">
                              <w:rPr>
                                <w:color w:val="000000" w:themeColor="text1"/>
                                <w:sz w:val="20"/>
                                <w:szCs w:val="20"/>
                              </w:rPr>
                              <w:t>as a moderator and study and site as random variables</w:t>
                            </w:r>
                            <w:r>
                              <w:rPr>
                                <w:color w:val="000000" w:themeColor="text1"/>
                                <w:sz w:val="20"/>
                                <w:szCs w:val="20"/>
                              </w:rPr>
                              <w:t xml:space="preserve">. Grey error bands represent the upper and lower 95% confidence intervals. </w:t>
                            </w:r>
                            <w:r w:rsidRPr="0074681B">
                              <w:rPr>
                                <w:rStyle w:val="CommentReference"/>
                                <w:rFonts w:cs="Times New Roman"/>
                                <w:i w:val="0"/>
                                <w:iCs w:val="0"/>
                                <w:color w:val="auto"/>
                                <w:sz w:val="20"/>
                                <w:szCs w:val="20"/>
                              </w:rPr>
                              <w:annotationRef/>
                            </w:r>
                            <w:r w:rsidRPr="0074681B">
                              <w:rPr>
                                <w:rFonts w:cs="Times New Roman"/>
                                <w:color w:val="000000" w:themeColor="text1"/>
                                <w:sz w:val="20"/>
                                <w:szCs w:val="20"/>
                              </w:rPr>
                              <w:t>Here an intensity of –100% is a complete exclusion of rainfall, and –50% excluded 50% of the mean annual precipitation at each site</w:t>
                            </w:r>
                            <w:r>
                              <w:rPr>
                                <w:rFonts w:cs="Times New Roman"/>
                                <w:color w:val="000000" w:themeColor="text1"/>
                                <w:sz w:val="20"/>
                                <w:szCs w:val="20"/>
                              </w:rPr>
                              <w:t>.</w:t>
                            </w:r>
                            <w:r>
                              <w:rPr>
                                <w:color w:val="000000" w:themeColor="text1"/>
                                <w:sz w:val="20"/>
                                <w:szCs w:val="20"/>
                              </w:rPr>
                              <w:t xml:space="preserve"> </w:t>
                            </w:r>
                            <w:r w:rsidRPr="0074681B">
                              <w:rPr>
                                <w:rFonts w:cs="Times New Roman"/>
                                <w:color w:val="000000" w:themeColor="text1"/>
                                <w:sz w:val="20"/>
                                <w:szCs w:val="20"/>
                              </w:rPr>
                              <w:t>The size of the symbols corresponds to the inverse variance or weight of the study in the model.</w:t>
                            </w:r>
                            <w:bookmarkEnd w:id="167"/>
                            <w:bookmarkEnd w:id="168"/>
                            <w:r>
                              <w:rPr>
                                <w:rFonts w:cs="Times New Roman"/>
                                <w:color w:val="000000" w:themeColor="text1"/>
                                <w:sz w:val="20"/>
                                <w:szCs w:val="20"/>
                              </w:rPr>
                              <w:t xml:space="preserve"> </w:t>
                            </w:r>
                          </w:p>
                          <w:p w14:paraId="2B1D987C" w14:textId="77777777" w:rsidR="0045369D" w:rsidRPr="0074681B" w:rsidRDefault="0045369D" w:rsidP="005523BC">
                            <w:pPr>
                              <w:rPr>
                                <w:rFonts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ABE00" id="Text Box 30" o:spid="_x0000_s1039" type="#_x0000_t202" style="position:absolute;left:0;text-align:left;margin-left:-5pt;margin-top:76pt;width:481.9pt;height:35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" fillcolor="white [3201]" stroked="f" strokeweight=".5pt">
                <v:textbox>
                  <w:txbxContent>
                    <w:p w14:paraId="30F5AA4B" w14:textId="77777777" w:rsidR="0045369D" w:rsidRDefault="0045369D" w:rsidP="005523BC">
                      <w:pPr>
                        <w:keepNext/>
                        <w:spacing w:line="360" w:lineRule="auto"/>
                        <w:jc w:val="both"/>
                      </w:pPr>
                      <w:r w:rsidRPr="0074681B">
                        <w:rPr>
                          <w:rFonts w:eastAsia="Times New Roman" w:cs="Times New Roman"/>
                          <w:noProof/>
                          <w:sz w:val="20"/>
                          <w:szCs w:val="20"/>
                          <w:lang w:eastAsia="en-GB"/>
                        </w:rPr>
                        <w:drawing>
                          <wp:inline distT="0" distB="0" distL="0" distR="0" wp14:anchorId="3A5C8FE8" wp14:editId="0C09880F">
                            <wp:extent cx="5901179" cy="2283062"/>
                            <wp:effectExtent l="0" t="0" r="4445" b="3175"/>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15797" cy="2288718"/>
                                    </a:xfrm>
                                    <a:prstGeom prst="rect">
                                      <a:avLst/>
                                    </a:prstGeom>
                                  </pic:spPr>
                                </pic:pic>
                              </a:graphicData>
                            </a:graphic>
                          </wp:inline>
                        </w:drawing>
                      </w:r>
                    </w:p>
                    <w:p w14:paraId="5B92D5B6" w14:textId="77777777" w:rsidR="0045369D" w:rsidRPr="0074681B" w:rsidRDefault="0045369D" w:rsidP="005523BC">
                      <w:pPr>
                        <w:pStyle w:val="Caption"/>
                        <w:spacing w:line="360" w:lineRule="auto"/>
                        <w:jc w:val="both"/>
                        <w:rPr>
                          <w:rFonts w:cs="Times New Roman"/>
                          <w:color w:val="000000" w:themeColor="text1"/>
                          <w:sz w:val="20"/>
                          <w:szCs w:val="20"/>
                        </w:rPr>
                      </w:pPr>
                      <w:bookmarkStart w:id="169" w:name="_Toc112412938"/>
                      <w:bookmarkStart w:id="170" w:name="_Toc112412998"/>
                      <w:r w:rsidRPr="000D69B9">
                        <w:rPr>
                          <w:b/>
                          <w:bCs/>
                          <w:color w:val="000000" w:themeColor="text1"/>
                          <w:sz w:val="20"/>
                          <w:szCs w:val="20"/>
                        </w:rPr>
                        <w:t xml:space="preserve">Figure </w:t>
                      </w:r>
                      <w:r w:rsidRPr="000D69B9">
                        <w:rPr>
                          <w:b/>
                          <w:bCs/>
                          <w:color w:val="000000" w:themeColor="text1"/>
                          <w:sz w:val="20"/>
                          <w:szCs w:val="20"/>
                        </w:rPr>
                        <w:fldChar w:fldCharType="begin"/>
                      </w:r>
                      <w:r w:rsidRPr="000D69B9">
                        <w:rPr>
                          <w:b/>
                          <w:bCs/>
                          <w:color w:val="000000" w:themeColor="text1"/>
                          <w:sz w:val="20"/>
                          <w:szCs w:val="20"/>
                        </w:rPr>
                        <w:instrText xml:space="preserve"> SEQ Figure \* ARABIC </w:instrText>
                      </w:r>
                      <w:r w:rsidRPr="000D69B9">
                        <w:rPr>
                          <w:b/>
                          <w:bCs/>
                          <w:color w:val="000000" w:themeColor="text1"/>
                          <w:sz w:val="20"/>
                          <w:szCs w:val="20"/>
                        </w:rPr>
                        <w:fldChar w:fldCharType="separate"/>
                      </w:r>
                      <w:r>
                        <w:rPr>
                          <w:b/>
                          <w:bCs/>
                          <w:noProof/>
                          <w:color w:val="000000" w:themeColor="text1"/>
                          <w:sz w:val="20"/>
                          <w:szCs w:val="20"/>
                        </w:rPr>
                        <w:t>6</w:t>
                      </w:r>
                      <w:r w:rsidRPr="000D69B9">
                        <w:rPr>
                          <w:b/>
                          <w:bCs/>
                          <w:color w:val="000000" w:themeColor="text1"/>
                          <w:sz w:val="20"/>
                          <w:szCs w:val="20"/>
                        </w:rPr>
                        <w:fldChar w:fldCharType="end"/>
                      </w:r>
                      <w:r w:rsidRPr="000D69B9">
                        <w:rPr>
                          <w:b/>
                          <w:bCs/>
                          <w:color w:val="000000" w:themeColor="text1"/>
                          <w:sz w:val="20"/>
                          <w:szCs w:val="20"/>
                        </w:rPr>
                        <w:t xml:space="preserve"> </w:t>
                      </w:r>
                      <w:r w:rsidRPr="000D69B9">
                        <w:rPr>
                          <w:rFonts w:cs="Times New Roman"/>
                          <w:b/>
                          <w:bCs/>
                          <w:color w:val="000000" w:themeColor="text1"/>
                          <w:sz w:val="20"/>
                          <w:szCs w:val="20"/>
                        </w:rPr>
                        <w:t xml:space="preserve">Effect of the </w:t>
                      </w:r>
                      <w:r>
                        <w:rPr>
                          <w:rFonts w:cs="Times New Roman"/>
                          <w:b/>
                          <w:bCs/>
                          <w:color w:val="000000" w:themeColor="text1"/>
                          <w:sz w:val="20"/>
                          <w:szCs w:val="20"/>
                        </w:rPr>
                        <w:t>magnitude of precipitation reduction on</w:t>
                      </w:r>
                      <w:r w:rsidRPr="0074681B">
                        <w:rPr>
                          <w:rFonts w:cs="Times New Roman"/>
                          <w:b/>
                          <w:bCs/>
                          <w:color w:val="000000" w:themeColor="text1"/>
                          <w:sz w:val="20"/>
                          <w:szCs w:val="20"/>
                        </w:rPr>
                        <w:t xml:space="preserve"> </w:t>
                      </w:r>
                      <w:proofErr w:type="spellStart"/>
                      <w:r w:rsidRPr="0074681B">
                        <w:rPr>
                          <w:rFonts w:cs="Times New Roman"/>
                          <w:b/>
                          <w:bCs/>
                          <w:color w:val="000000" w:themeColor="text1"/>
                          <w:sz w:val="20"/>
                          <w:szCs w:val="20"/>
                        </w:rPr>
                        <w:t>microfauna</w:t>
                      </w:r>
                      <w:proofErr w:type="spellEnd"/>
                      <w:r w:rsidRPr="0074681B">
                        <w:rPr>
                          <w:rFonts w:cs="Times New Roman"/>
                          <w:b/>
                          <w:bCs/>
                          <w:color w:val="000000" w:themeColor="text1"/>
                          <w:sz w:val="20"/>
                          <w:szCs w:val="20"/>
                        </w:rPr>
                        <w:t xml:space="preserve"> (A), mesofauna (B) and macrofauna (C) abundance</w:t>
                      </w:r>
                      <w:r>
                        <w:rPr>
                          <w:rFonts w:cs="Times New Roman"/>
                          <w:b/>
                          <w:bCs/>
                          <w:color w:val="000000" w:themeColor="text1"/>
                          <w:sz w:val="20"/>
                          <w:szCs w:val="20"/>
                        </w:rPr>
                        <w:t xml:space="preserve">. </w:t>
                      </w:r>
                      <w:proofErr w:type="spellStart"/>
                      <w:r>
                        <w:rPr>
                          <w:rFonts w:cs="Times New Roman"/>
                          <w:color w:val="000000" w:themeColor="text1"/>
                          <w:sz w:val="20"/>
                          <w:szCs w:val="20"/>
                        </w:rPr>
                        <w:t>lnR</w:t>
                      </w:r>
                      <w:r w:rsidRPr="002975F8">
                        <w:rPr>
                          <w:rFonts w:cs="Times New Roman"/>
                          <w:color w:val="000000" w:themeColor="text1"/>
                          <w:sz w:val="20"/>
                          <w:szCs w:val="20"/>
                        </w:rPr>
                        <w:t>R</w:t>
                      </w:r>
                      <w:proofErr w:type="spellEnd"/>
                      <w:r w:rsidRPr="002975F8">
                        <w:rPr>
                          <w:rFonts w:cs="Times New Roman"/>
                          <w:color w:val="000000" w:themeColor="text1"/>
                          <w:sz w:val="20"/>
                          <w:szCs w:val="20"/>
                        </w:rPr>
                        <w:t xml:space="preserve"> (log</w:t>
                      </w:r>
                      <w:r w:rsidRPr="002975F8">
                        <w:rPr>
                          <w:rFonts w:cs="Times New Roman"/>
                          <w:color w:val="000000" w:themeColor="text1"/>
                          <w:sz w:val="20"/>
                          <w:szCs w:val="20"/>
                          <w:vertAlign w:val="subscript"/>
                        </w:rPr>
                        <w:t>e</w:t>
                      </w:r>
                      <w:r w:rsidRPr="002975F8">
                        <w:rPr>
                          <w:rFonts w:cs="Times New Roman"/>
                          <w:color w:val="000000" w:themeColor="text1"/>
                          <w:sz w:val="20"/>
                          <w:szCs w:val="20"/>
                        </w:rPr>
                        <w:t>(control/treatment)</w:t>
                      </w:r>
                      <w:r>
                        <w:rPr>
                          <w:rFonts w:cs="Times New Roman"/>
                          <w:color w:val="000000" w:themeColor="text1"/>
                          <w:sz w:val="20"/>
                          <w:szCs w:val="20"/>
                        </w:rPr>
                        <w:t xml:space="preserve"> is the estimated effect size from the meta-regression model, </w:t>
                      </w:r>
                      <w:proofErr w:type="spellStart"/>
                      <w:r w:rsidRPr="0074681B">
                        <w:rPr>
                          <w:rFonts w:cs="Times New Roman"/>
                          <w:color w:val="000000" w:themeColor="text1"/>
                          <w:sz w:val="20"/>
                          <w:szCs w:val="20"/>
                        </w:rPr>
                        <w:t>lnRR</w:t>
                      </w:r>
                      <w:proofErr w:type="spellEnd"/>
                      <w:r>
                        <w:rPr>
                          <w:rFonts w:cs="Times New Roman"/>
                          <w:color w:val="000000" w:themeColor="text1"/>
                          <w:sz w:val="20"/>
                          <w:szCs w:val="20"/>
                        </w:rPr>
                        <w:t>&lt;</w:t>
                      </w:r>
                      <w:r w:rsidRPr="0074681B">
                        <w:rPr>
                          <w:rFonts w:cs="Times New Roman"/>
                          <w:color w:val="000000" w:themeColor="text1"/>
                          <w:sz w:val="20"/>
                          <w:szCs w:val="20"/>
                        </w:rPr>
                        <w:t xml:space="preserve">0 indicates </w:t>
                      </w:r>
                      <w:r>
                        <w:rPr>
                          <w:rFonts w:cs="Times New Roman"/>
                          <w:color w:val="000000" w:themeColor="text1"/>
                          <w:sz w:val="20"/>
                          <w:szCs w:val="20"/>
                        </w:rPr>
                        <w:t>reduced</w:t>
                      </w:r>
                      <w:r w:rsidRPr="0074681B">
                        <w:rPr>
                          <w:rFonts w:cs="Times New Roman"/>
                          <w:color w:val="000000" w:themeColor="text1"/>
                          <w:sz w:val="20"/>
                          <w:szCs w:val="20"/>
                        </w:rPr>
                        <w:t xml:space="preserve"> abundance.</w:t>
                      </w:r>
                      <w:r>
                        <w:rPr>
                          <w:rFonts w:cs="Times New Roman"/>
                          <w:color w:val="000000" w:themeColor="text1"/>
                          <w:sz w:val="20"/>
                          <w:szCs w:val="20"/>
                        </w:rPr>
                        <w:t xml:space="preserve"> Red lines are meta-regression model fits to data points including the magnitude of precipitation </w:t>
                      </w:r>
                      <w:r w:rsidRPr="00037170">
                        <w:rPr>
                          <w:color w:val="000000" w:themeColor="text1"/>
                          <w:sz w:val="20"/>
                          <w:szCs w:val="20"/>
                        </w:rPr>
                        <w:t>as a moderator and study and site as random variables</w:t>
                      </w:r>
                      <w:r>
                        <w:rPr>
                          <w:color w:val="000000" w:themeColor="text1"/>
                          <w:sz w:val="20"/>
                          <w:szCs w:val="20"/>
                        </w:rPr>
                        <w:t xml:space="preserve">. Grey error bands represent the upper and lower 95% confidence intervals. </w:t>
                      </w:r>
                      <w:r w:rsidRPr="0074681B">
                        <w:rPr>
                          <w:rStyle w:val="CommentReference"/>
                          <w:rFonts w:cs="Times New Roman"/>
                          <w:i w:val="0"/>
                          <w:iCs w:val="0"/>
                          <w:color w:val="auto"/>
                          <w:sz w:val="20"/>
                          <w:szCs w:val="20"/>
                        </w:rPr>
                        <w:annotationRef/>
                      </w:r>
                      <w:r w:rsidRPr="0074681B">
                        <w:rPr>
                          <w:rFonts w:cs="Times New Roman"/>
                          <w:color w:val="000000" w:themeColor="text1"/>
                          <w:sz w:val="20"/>
                          <w:szCs w:val="20"/>
                        </w:rPr>
                        <w:t>Here an intensity of –100% is a complete exclusion of rainfall, and –50% excluded 50% of the mean annual precipitation at each site</w:t>
                      </w:r>
                      <w:r>
                        <w:rPr>
                          <w:rFonts w:cs="Times New Roman"/>
                          <w:color w:val="000000" w:themeColor="text1"/>
                          <w:sz w:val="20"/>
                          <w:szCs w:val="20"/>
                        </w:rPr>
                        <w:t>.</w:t>
                      </w:r>
                      <w:r>
                        <w:rPr>
                          <w:color w:val="000000" w:themeColor="text1"/>
                          <w:sz w:val="20"/>
                          <w:szCs w:val="20"/>
                        </w:rPr>
                        <w:t xml:space="preserve"> </w:t>
                      </w:r>
                      <w:r w:rsidRPr="0074681B">
                        <w:rPr>
                          <w:rFonts w:cs="Times New Roman"/>
                          <w:color w:val="000000" w:themeColor="text1"/>
                          <w:sz w:val="20"/>
                          <w:szCs w:val="20"/>
                        </w:rPr>
                        <w:t>The size of the symbols corresponds to the inverse variance or weight of the study in the model.</w:t>
                      </w:r>
                      <w:bookmarkEnd w:id="169"/>
                      <w:bookmarkEnd w:id="170"/>
                      <w:r>
                        <w:rPr>
                          <w:rFonts w:cs="Times New Roman"/>
                          <w:color w:val="000000" w:themeColor="text1"/>
                          <w:sz w:val="20"/>
                          <w:szCs w:val="20"/>
                        </w:rPr>
                        <w:t xml:space="preserve"> </w:t>
                      </w:r>
                    </w:p>
                    <w:p w14:paraId="2B1D987C" w14:textId="77777777" w:rsidR="0045369D" w:rsidRPr="0074681B" w:rsidRDefault="0045369D" w:rsidP="005523BC">
                      <w:pPr>
                        <w:rPr>
                          <w:rFonts w:cs="Times New Roman"/>
                          <w:sz w:val="20"/>
                          <w:szCs w:val="20"/>
                        </w:rPr>
                      </w:pPr>
                    </w:p>
                  </w:txbxContent>
                </v:textbox>
                <w10:wrap type="topAndBottom" anchory="page"/>
              </v:shape>
            </w:pict>
          </mc:Fallback>
        </mc:AlternateContent>
      </w:r>
    </w:p>
    <w:p w14:paraId="33669BAE" w14:textId="77777777" w:rsidR="005523BC" w:rsidRPr="000A0441" w:rsidRDefault="005523BC" w:rsidP="005523BC">
      <w:pPr>
        <w:spacing w:line="360" w:lineRule="auto"/>
        <w:jc w:val="both"/>
        <w:rPr>
          <w:rFonts w:cs="Times New Roman"/>
          <w:szCs w:val="22"/>
        </w:rPr>
      </w:pPr>
      <w:r w:rsidRPr="000A0441">
        <w:rPr>
          <w:rFonts w:cs="Times New Roman"/>
          <w:szCs w:val="22"/>
        </w:rPr>
        <w:lastRenderedPageBreak/>
        <w:t>Under increased precipitation, the soil biota abundance was more strongly related to the duration of disturbance than the severity of disturbance. The most parsimonious model included the size of biota and the duration of disturbance as moderators, with an interaction between the two</w:t>
      </w:r>
      <w:r>
        <w:rPr>
          <w:rFonts w:cs="Times New Roman"/>
          <w:szCs w:val="22"/>
        </w:rPr>
        <w:t xml:space="preserve"> (</w:t>
      </w:r>
      <w:commentRangeStart w:id="171"/>
      <w:r>
        <w:rPr>
          <w:rFonts w:cs="Times New Roman"/>
          <w:szCs w:val="22"/>
        </w:rPr>
        <w:t xml:space="preserve">Figure </w:t>
      </w:r>
      <w:commentRangeEnd w:id="171"/>
      <w:r>
        <w:rPr>
          <w:rStyle w:val="CommentReference"/>
        </w:rPr>
        <w:commentReference w:id="171"/>
      </w:r>
      <w:r>
        <w:rPr>
          <w:rFonts w:cs="Times New Roman"/>
          <w:szCs w:val="22"/>
        </w:rPr>
        <w:t>6)</w:t>
      </w:r>
      <w:r w:rsidRPr="000A0441">
        <w:rPr>
          <w:rFonts w:cs="Times New Roman"/>
          <w:szCs w:val="22"/>
        </w:rPr>
        <w:t>. This model has an R</w:t>
      </w:r>
      <w:r w:rsidRPr="000A0441">
        <w:rPr>
          <w:rFonts w:cs="Times New Roman"/>
          <w:szCs w:val="22"/>
          <w:vertAlign w:val="superscript"/>
        </w:rPr>
        <w:t>2</w:t>
      </w:r>
      <w:r w:rsidRPr="000A0441">
        <w:rPr>
          <w:rFonts w:cs="Times New Roman"/>
          <w:szCs w:val="22"/>
        </w:rPr>
        <w:t xml:space="preserve"> of 0.409. Here, an extended duration of experimental treatment decreases the effect on mesofauna but increases the effect on macrofauna. Initially macrofauna are negatively affected by water addition, –45.6% at 0 years, whereas after 1 year of treatment abundance increases by 127%. Excluding the mesofauna observations with extremely long duration to test the sensitivity of the model strengthens the magnitude of relationship, from a line of </w:t>
      </w:r>
      <m:oMath>
        <m:r>
          <m:rPr>
            <m:sty m:val="p"/>
          </m:rPr>
          <w:rPr>
            <w:rFonts w:ascii="Cambria Math" w:hAnsi="Cambria Math" w:cs="Times New Roman"/>
            <w:szCs w:val="22"/>
          </w:rPr>
          <m:t>y=0.0465</m:t>
        </m:r>
        <m:d>
          <m:dPr>
            <m:ctrlPr>
              <w:rPr>
                <w:rFonts w:ascii="Cambria Math" w:hAnsi="Cambria Math" w:cs="Times New Roman"/>
                <w:szCs w:val="22"/>
              </w:rPr>
            </m:ctrlPr>
          </m:dPr>
          <m:e>
            <m:r>
              <m:rPr>
                <m:sty m:val="p"/>
              </m:rPr>
              <w:rPr>
                <w:rFonts w:ascii="Cambria Math" w:hAnsi="Cambria Math" w:cs="Times New Roman"/>
                <w:szCs w:val="22"/>
              </w:rPr>
              <w:sym w:font="Symbol" w:char="F0B1"/>
            </m:r>
            <m:r>
              <m:rPr>
                <m:sty m:val="p"/>
              </m:rPr>
              <w:rPr>
                <w:rFonts w:ascii="Cambria Math" w:hAnsi="Cambria Math" w:cs="Times New Roman"/>
                <w:szCs w:val="22"/>
              </w:rPr>
              <m:t>0.155</m:t>
            </m:r>
          </m:e>
        </m:d>
        <m:r>
          <w:rPr>
            <w:rFonts w:ascii="Cambria Math" w:hAnsi="Cambria Math" w:cs="Times New Roman"/>
            <w:szCs w:val="22"/>
          </w:rPr>
          <m:t>-0.0256(</m:t>
        </m:r>
        <m:r>
          <m:rPr>
            <m:sty m:val="p"/>
          </m:rPr>
          <w:rPr>
            <w:rFonts w:ascii="Cambria Math" w:hAnsi="Cambria Math" w:cs="Times New Roman"/>
            <w:szCs w:val="22"/>
          </w:rPr>
          <w:sym w:font="Symbol" w:char="F0B1"/>
        </m:r>
        <m:r>
          <m:rPr>
            <m:sty m:val="p"/>
          </m:rPr>
          <w:rPr>
            <w:rFonts w:ascii="Cambria Math" w:hAnsi="Cambria Math" w:cs="Times New Roman"/>
            <w:szCs w:val="22"/>
          </w:rPr>
          <m:t>0.155)</m:t>
        </m:r>
        <m:r>
          <w:rPr>
            <w:rFonts w:ascii="Cambria Math" w:hAnsi="Cambria Math" w:cs="Times New Roman"/>
            <w:szCs w:val="22"/>
          </w:rPr>
          <m:t>x</m:t>
        </m:r>
      </m:oMath>
      <w:r>
        <w:rPr>
          <w:rFonts w:cs="Times New Roman"/>
          <w:szCs w:val="22"/>
        </w:rPr>
        <w:t xml:space="preserve"> </w:t>
      </w:r>
      <w:r w:rsidRPr="000A0441">
        <w:rPr>
          <w:rFonts w:cs="Times New Roman"/>
          <w:szCs w:val="22"/>
        </w:rPr>
        <w:t xml:space="preserve">to </w:t>
      </w:r>
      <m:oMath>
        <m:r>
          <m:rPr>
            <m:sty m:val="p"/>
          </m:rPr>
          <w:rPr>
            <w:rFonts w:ascii="Cambria Math" w:hAnsi="Cambria Math" w:cs="Times New Roman"/>
            <w:szCs w:val="22"/>
          </w:rPr>
          <m:t>y=0.626</m:t>
        </m:r>
        <m:d>
          <m:dPr>
            <m:ctrlPr>
              <w:rPr>
                <w:rFonts w:ascii="Cambria Math" w:hAnsi="Cambria Math" w:cs="Times New Roman"/>
                <w:szCs w:val="22"/>
              </w:rPr>
            </m:ctrlPr>
          </m:dPr>
          <m:e>
            <m:r>
              <m:rPr>
                <m:sty m:val="p"/>
              </m:rPr>
              <w:rPr>
                <w:rFonts w:ascii="Cambria Math" w:hAnsi="Cambria Math" w:cs="Times New Roman"/>
                <w:szCs w:val="22"/>
              </w:rPr>
              <w:sym w:font="Symbol" w:char="F0B1"/>
            </m:r>
            <m:r>
              <m:rPr>
                <m:sty m:val="p"/>
              </m:rPr>
              <w:rPr>
                <w:rFonts w:ascii="Cambria Math" w:hAnsi="Cambria Math" w:cs="Times New Roman"/>
                <w:szCs w:val="22"/>
              </w:rPr>
              <m:t>0.225</m:t>
            </m:r>
          </m:e>
        </m:d>
        <m:r>
          <m:rPr>
            <m:sty m:val="p"/>
          </m:rPr>
          <w:rPr>
            <w:rFonts w:ascii="Cambria Math" w:hAnsi="Cambria Math" w:cs="Times New Roman"/>
            <w:szCs w:val="22"/>
          </w:rPr>
          <m:t>- 0.5276(</m:t>
        </m:r>
        <m:r>
          <m:rPr>
            <m:sty m:val="p"/>
          </m:rPr>
          <w:rPr>
            <w:rFonts w:ascii="Cambria Math" w:hAnsi="Cambria Math" w:cs="Times New Roman"/>
            <w:szCs w:val="22"/>
          </w:rPr>
          <w:sym w:font="Symbol" w:char="F0B1"/>
        </m:r>
        <m:r>
          <m:rPr>
            <m:sty m:val="p"/>
          </m:rPr>
          <w:rPr>
            <w:rFonts w:ascii="Cambria Math" w:hAnsi="Cambria Math" w:cs="Times New Roman"/>
            <w:szCs w:val="22"/>
          </w:rPr>
          <m:t>0.466)</m:t>
        </m:r>
        <m:r>
          <w:rPr>
            <w:rFonts w:ascii="Cambria Math" w:hAnsi="Cambria Math" w:cs="Times New Roman"/>
            <w:szCs w:val="22"/>
          </w:rPr>
          <m:t>x</m:t>
        </m:r>
      </m:oMath>
      <w:r w:rsidRPr="000A0441">
        <w:rPr>
          <w:rFonts w:cs="Times New Roman"/>
          <w:szCs w:val="22"/>
        </w:rPr>
        <w:t xml:space="preserve">. Therefore, mesofauna abundance increases by 85% at the start of water addition, but only increases by 10.4% after a year of treatment. Intensity of water addition with body size and only body size </w:t>
      </w:r>
      <w:proofErr w:type="gramStart"/>
      <w:r w:rsidRPr="000A0441">
        <w:rPr>
          <w:rFonts w:cs="Times New Roman"/>
          <w:szCs w:val="22"/>
        </w:rPr>
        <w:t>were</w:t>
      </w:r>
      <w:proofErr w:type="gramEnd"/>
      <w:r w:rsidRPr="000A0441">
        <w:rPr>
          <w:rFonts w:cs="Times New Roman"/>
          <w:szCs w:val="22"/>
        </w:rPr>
        <w:t xml:space="preserve"> also important in explaining differences between con</w:t>
      </w:r>
      <w:proofErr w:type="spellStart"/>
      <w:r w:rsidRPr="000A0441">
        <w:rPr>
          <w:rFonts w:cs="Times New Roman"/>
          <w:szCs w:val="22"/>
        </w:rPr>
        <w:t>trol</w:t>
      </w:r>
      <w:proofErr w:type="spellEnd"/>
      <w:r w:rsidRPr="000A0441">
        <w:rPr>
          <w:rFonts w:cs="Times New Roman"/>
          <w:szCs w:val="22"/>
        </w:rPr>
        <w:t xml:space="preserve"> and disturbed sites (∆</w:t>
      </w:r>
      <w:proofErr w:type="spellStart"/>
      <w:r w:rsidRPr="000A0441">
        <w:rPr>
          <w:rFonts w:cs="Times New Roman"/>
          <w:szCs w:val="22"/>
        </w:rPr>
        <w:t>AICc</w:t>
      </w:r>
      <w:proofErr w:type="spellEnd"/>
      <w:r w:rsidRPr="000A0441">
        <w:rPr>
          <w:rFonts w:cs="Times New Roman"/>
          <w:szCs w:val="22"/>
        </w:rPr>
        <w:t xml:space="preserve"> ≤7, R</w:t>
      </w:r>
      <w:r w:rsidRPr="000A0441">
        <w:rPr>
          <w:rFonts w:cs="Times New Roman"/>
          <w:szCs w:val="22"/>
          <w:vertAlign w:val="superscript"/>
        </w:rPr>
        <w:t>2</w:t>
      </w:r>
      <w:r w:rsidRPr="000A0441">
        <w:rPr>
          <w:rFonts w:cs="Times New Roman"/>
          <w:szCs w:val="22"/>
        </w:rPr>
        <w:t xml:space="preserve"> values of 0.35 to 0.40). </w:t>
      </w:r>
    </w:p>
    <w:p w14:paraId="026F3B3B" w14:textId="77777777" w:rsidR="005523BC" w:rsidRPr="000A0441" w:rsidRDefault="005523BC" w:rsidP="005523BC">
      <w:pPr>
        <w:spacing w:line="360" w:lineRule="auto"/>
        <w:jc w:val="both"/>
        <w:rPr>
          <w:rFonts w:cs="Times New Roman"/>
          <w:szCs w:val="22"/>
        </w:rPr>
      </w:pPr>
    </w:p>
    <w:p w14:paraId="003FF1D2" w14:textId="77777777" w:rsidR="005523BC" w:rsidRPr="001217E7" w:rsidRDefault="005523BC" w:rsidP="005523BC">
      <w:pPr>
        <w:spacing w:line="360" w:lineRule="auto"/>
        <w:jc w:val="both"/>
        <w:rPr>
          <w:rFonts w:cs="Times New Roman"/>
          <w:szCs w:val="22"/>
        </w:rPr>
      </w:pPr>
      <w:r w:rsidRPr="000A0441">
        <w:rPr>
          <w:rFonts w:cs="Times New Roman"/>
          <w:szCs w:val="22"/>
        </w:rPr>
        <w:t>Diversity parameters after reduced or enhanced precipitation showed very weak relationships with all variables, all R</w:t>
      </w:r>
      <w:r w:rsidRPr="000A0441">
        <w:rPr>
          <w:rFonts w:cs="Times New Roman"/>
          <w:szCs w:val="22"/>
          <w:vertAlign w:val="superscript"/>
        </w:rPr>
        <w:t>2</w:t>
      </w:r>
      <w:r w:rsidRPr="000A0441">
        <w:rPr>
          <w:rFonts w:cs="Times New Roman"/>
          <w:szCs w:val="22"/>
        </w:rPr>
        <w:t xml:space="preserve"> &lt;0.1. However, models with both precipitation disturbances observations did show that diversity is related to the strength of disturbance, with an R</w:t>
      </w:r>
      <w:r w:rsidRPr="000A0441">
        <w:rPr>
          <w:rFonts w:cs="Times New Roman"/>
          <w:szCs w:val="22"/>
          <w:vertAlign w:val="superscript"/>
        </w:rPr>
        <w:t>2</w:t>
      </w:r>
      <w:r w:rsidRPr="000A0441">
        <w:rPr>
          <w:rFonts w:cs="Times New Roman"/>
          <w:szCs w:val="22"/>
        </w:rPr>
        <w:t xml:space="preserve"> of 0.291 (</w:t>
      </w:r>
      <w:r w:rsidRPr="000A0441">
        <w:rPr>
          <w:rFonts w:cs="Times New Roman"/>
          <w:szCs w:val="22"/>
        </w:rPr>
        <w:fldChar w:fldCharType="begin"/>
      </w:r>
      <w:r w:rsidRPr="000A0441">
        <w:rPr>
          <w:rFonts w:cs="Times New Roman"/>
          <w:szCs w:val="22"/>
        </w:rPr>
        <w:instrText xml:space="preserve"> REF _Ref111889878  \* MERGEFORMAT </w:instrText>
      </w:r>
      <w:r w:rsidRPr="000A0441">
        <w:rPr>
          <w:rFonts w:cs="Times New Roman"/>
          <w:szCs w:val="22"/>
        </w:rPr>
        <w:fldChar w:fldCharType="separate"/>
      </w:r>
      <w:r w:rsidRPr="000A0441">
        <w:rPr>
          <w:rFonts w:cs="Times New Roman"/>
          <w:szCs w:val="22"/>
        </w:rPr>
        <w:t xml:space="preserve">Figure </w:t>
      </w:r>
      <w:r w:rsidRPr="000A0441">
        <w:rPr>
          <w:rFonts w:cs="Times New Roman"/>
          <w:noProof/>
          <w:szCs w:val="22"/>
        </w:rPr>
        <w:t>4</w:t>
      </w:r>
      <w:r w:rsidRPr="000A0441">
        <w:rPr>
          <w:rFonts w:cs="Times New Roman"/>
          <w:szCs w:val="22"/>
        </w:rPr>
        <w:fldChar w:fldCharType="end"/>
      </w:r>
      <w:r w:rsidRPr="000A0441">
        <w:rPr>
          <w:rFonts w:cs="Times New Roman"/>
          <w:szCs w:val="22"/>
        </w:rPr>
        <w:t>). Diversity decreases with enhanced severity of water reduction and increases with more intense water addition. An 80% reduction in water addition leads to a diversity decrease of -16.6% while an increase in water addition of 80% increases diversity by 22.6%. The lack of interaction with body size in the most parsimonious model</w:t>
      </w:r>
      <w:r>
        <w:rPr>
          <w:rFonts w:cs="Times New Roman"/>
          <w:szCs w:val="22"/>
        </w:rPr>
        <w:t xml:space="preserve"> is either a result of low numbers of micro- and macrofauna diversity observations or indicates </w:t>
      </w:r>
      <w:r w:rsidRPr="000A0441">
        <w:rPr>
          <w:rFonts w:cs="Times New Roman"/>
          <w:szCs w:val="22"/>
        </w:rPr>
        <w:t>that a similar response is expected across all body group sizes</w:t>
      </w:r>
      <w:r>
        <w:rPr>
          <w:rFonts w:cs="Times New Roman"/>
          <w:szCs w:val="22"/>
        </w:rPr>
        <w:t xml:space="preserve">. </w:t>
      </w:r>
    </w:p>
    <w:p w14:paraId="302CBF4A" w14:textId="77777777" w:rsidR="005523BC" w:rsidRPr="000A0441" w:rsidRDefault="005523BC" w:rsidP="005523BC">
      <w:pPr>
        <w:spacing w:line="360" w:lineRule="auto"/>
        <w:jc w:val="both"/>
        <w:rPr>
          <w:rFonts w:cs="Times New Roman"/>
          <w:szCs w:val="22"/>
        </w:rPr>
      </w:pPr>
    </w:p>
    <w:p w14:paraId="3FB3349F" w14:textId="77777777" w:rsidR="005523BC" w:rsidRPr="000A0441" w:rsidRDefault="005523BC" w:rsidP="005523BC">
      <w:pPr>
        <w:spacing w:line="360" w:lineRule="auto"/>
        <w:jc w:val="both"/>
        <w:rPr>
          <w:rFonts w:cs="Times New Roman"/>
          <w:szCs w:val="22"/>
        </w:rPr>
      </w:pPr>
      <w:r w:rsidRPr="000A0441">
        <w:rPr>
          <w:rFonts w:cs="Times New Roman"/>
          <w:noProof/>
          <w:szCs w:val="22"/>
        </w:rPr>
        <mc:AlternateContent>
          <mc:Choice Requires="wpg">
            <w:drawing>
              <wp:anchor distT="0" distB="0" distL="114300" distR="114300" simplePos="0" relativeHeight="251668480" behindDoc="0" locked="0" layoutInCell="1" allowOverlap="1" wp14:anchorId="5C412BD0" wp14:editId="4B3AC213">
                <wp:simplePos x="0" y="0"/>
                <wp:positionH relativeFrom="column">
                  <wp:posOffset>0</wp:posOffset>
                </wp:positionH>
                <wp:positionV relativeFrom="paragraph">
                  <wp:posOffset>1718310</wp:posOffset>
                </wp:positionV>
                <wp:extent cx="5895975" cy="3032760"/>
                <wp:effectExtent l="0" t="0" r="0" b="2540"/>
                <wp:wrapSquare wrapText="bothSides"/>
                <wp:docPr id="66" name="Group 66"/>
                <wp:cNvGraphicFramePr/>
                <a:graphic xmlns:a="http://schemas.openxmlformats.org/drawingml/2006/main">
                  <a:graphicData uri="http://schemas.microsoft.com/office/word/2010/wordprocessingGroup">
                    <wpg:wgp>
                      <wpg:cNvGrpSpPr/>
                      <wpg:grpSpPr>
                        <a:xfrm>
                          <a:off x="0" y="0"/>
                          <a:ext cx="5895975" cy="3032760"/>
                          <a:chOff x="0" y="1769"/>
                          <a:chExt cx="5896303" cy="3032760"/>
                        </a:xfrm>
                      </wpg:grpSpPr>
                      <wps:wsp>
                        <wps:cNvPr id="3" name="Text Box 20"/>
                        <wps:cNvSpPr txBox="1"/>
                        <wps:spPr>
                          <a:xfrm>
                            <a:off x="3735238" y="319178"/>
                            <a:ext cx="2161065" cy="2715351"/>
                          </a:xfrm>
                          <a:prstGeom prst="rect">
                            <a:avLst/>
                          </a:prstGeom>
                          <a:solidFill>
                            <a:prstClr val="white"/>
                          </a:solidFill>
                          <a:ln>
                            <a:noFill/>
                          </a:ln>
                        </wps:spPr>
                        <wps:txbx>
                          <w:txbxContent>
                            <w:p w14:paraId="64B55394" w14:textId="77777777" w:rsidR="0045369D" w:rsidRPr="00431C5E" w:rsidRDefault="0045369D" w:rsidP="005523BC">
                              <w:pPr>
                                <w:spacing w:line="360" w:lineRule="auto"/>
                                <w:rPr>
                                  <w:rFonts w:cs="Times New Roman"/>
                                  <w:i/>
                                  <w:iCs/>
                                  <w:sz w:val="20"/>
                                  <w:szCs w:val="20"/>
                                </w:rPr>
                              </w:pPr>
                              <w:bookmarkStart w:id="172" w:name="_Ref111889878"/>
                              <w:bookmarkStart w:id="173" w:name="_Toc112410002"/>
                              <w:bookmarkStart w:id="174" w:name="_Toc112410052"/>
                              <w:bookmarkStart w:id="175" w:name="_Toc112410074"/>
                              <w:bookmarkStart w:id="176" w:name="_Toc112412940"/>
                              <w:bookmarkStart w:id="177" w:name="_Toc112413000"/>
                              <w:r w:rsidRPr="00431C5E">
                                <w:rPr>
                                  <w:rFonts w:cs="Times New Roman"/>
                                  <w:b/>
                                  <w:bCs/>
                                  <w:i/>
                                  <w:iCs/>
                                  <w:sz w:val="20"/>
                                  <w:szCs w:val="20"/>
                                </w:rPr>
                                <w:t xml:space="preserve">Figure </w:t>
                              </w:r>
                              <w:r w:rsidRPr="00431C5E">
                                <w:rPr>
                                  <w:rFonts w:cs="Times New Roman"/>
                                  <w:b/>
                                  <w:bCs/>
                                  <w:i/>
                                  <w:iCs/>
                                  <w:sz w:val="20"/>
                                  <w:szCs w:val="20"/>
                                </w:rPr>
                                <w:fldChar w:fldCharType="begin"/>
                              </w:r>
                              <w:r w:rsidRPr="00431C5E">
                                <w:rPr>
                                  <w:rFonts w:cs="Times New Roman"/>
                                  <w:b/>
                                  <w:bCs/>
                                  <w:i/>
                                  <w:iCs/>
                                  <w:sz w:val="20"/>
                                  <w:szCs w:val="20"/>
                                </w:rPr>
                                <w:instrText xml:space="preserve"> SEQ Figure \* ARABIC </w:instrText>
                              </w:r>
                              <w:r w:rsidRPr="00431C5E">
                                <w:rPr>
                                  <w:rFonts w:cs="Times New Roman"/>
                                  <w:b/>
                                  <w:bCs/>
                                  <w:i/>
                                  <w:iCs/>
                                  <w:sz w:val="20"/>
                                  <w:szCs w:val="20"/>
                                </w:rPr>
                                <w:fldChar w:fldCharType="separate"/>
                              </w:r>
                              <w:r>
                                <w:rPr>
                                  <w:rFonts w:cs="Times New Roman"/>
                                  <w:b/>
                                  <w:bCs/>
                                  <w:i/>
                                  <w:iCs/>
                                  <w:noProof/>
                                  <w:sz w:val="20"/>
                                  <w:szCs w:val="20"/>
                                </w:rPr>
                                <w:t>7</w:t>
                              </w:r>
                              <w:r w:rsidRPr="00431C5E">
                                <w:rPr>
                                  <w:rFonts w:cs="Times New Roman"/>
                                  <w:b/>
                                  <w:bCs/>
                                  <w:i/>
                                  <w:iCs/>
                                  <w:sz w:val="20"/>
                                  <w:szCs w:val="20"/>
                                </w:rPr>
                                <w:fldChar w:fldCharType="end"/>
                              </w:r>
                              <w:bookmarkEnd w:id="172"/>
                              <w:r w:rsidRPr="00431C5E">
                                <w:rPr>
                                  <w:rFonts w:cs="Times New Roman"/>
                                  <w:b/>
                                  <w:bCs/>
                                  <w:i/>
                                  <w:iCs/>
                                  <w:sz w:val="20"/>
                                  <w:szCs w:val="20"/>
                                </w:rPr>
                                <w:t>. Response (</w:t>
                              </w:r>
                              <w:proofErr w:type="spellStart"/>
                              <w:r w:rsidRPr="00431C5E">
                                <w:rPr>
                                  <w:rFonts w:cs="Times New Roman"/>
                                  <w:b/>
                                  <w:bCs/>
                                  <w:i/>
                                  <w:iCs/>
                                  <w:sz w:val="20"/>
                                  <w:szCs w:val="20"/>
                                </w:rPr>
                                <w:t>lnRR</w:t>
                              </w:r>
                              <w:proofErr w:type="spellEnd"/>
                              <w:r w:rsidRPr="00431C5E">
                                <w:rPr>
                                  <w:rFonts w:cs="Times New Roman"/>
                                  <w:b/>
                                  <w:bCs/>
                                  <w:i/>
                                  <w:iCs/>
                                  <w:sz w:val="20"/>
                                  <w:szCs w:val="20"/>
                                </w:rPr>
                                <w:t>, log</w:t>
                              </w:r>
                              <w:r w:rsidRPr="00431C5E">
                                <w:rPr>
                                  <w:rFonts w:cs="Times New Roman"/>
                                  <w:b/>
                                  <w:bCs/>
                                  <w:i/>
                                  <w:iCs/>
                                  <w:sz w:val="20"/>
                                  <w:szCs w:val="20"/>
                                  <w:vertAlign w:val="subscript"/>
                                </w:rPr>
                                <w:t>e</w:t>
                              </w:r>
                              <w:r w:rsidRPr="00431C5E">
                                <w:rPr>
                                  <w:rFonts w:cs="Times New Roman"/>
                                  <w:b/>
                                  <w:bCs/>
                                  <w:i/>
                                  <w:iCs/>
                                  <w:sz w:val="20"/>
                                  <w:szCs w:val="20"/>
                                </w:rPr>
                                <w:t xml:space="preserve">(control/treatment)) of soil biota diversity </w:t>
                              </w:r>
                              <w:r>
                                <w:rPr>
                                  <w:rFonts w:cs="Times New Roman"/>
                                  <w:b/>
                                  <w:bCs/>
                                  <w:i/>
                                  <w:iCs/>
                                  <w:sz w:val="20"/>
                                  <w:szCs w:val="20"/>
                                </w:rPr>
                                <w:t>to the intensity of</w:t>
                              </w:r>
                              <w:r w:rsidRPr="00431C5E">
                                <w:rPr>
                                  <w:rFonts w:cs="Times New Roman"/>
                                  <w:b/>
                                  <w:bCs/>
                                  <w:i/>
                                  <w:iCs/>
                                  <w:sz w:val="20"/>
                                  <w:szCs w:val="20"/>
                                </w:rPr>
                                <w:t xml:space="preserve"> </w:t>
                              </w:r>
                              <w:r>
                                <w:rPr>
                                  <w:rFonts w:cs="Times New Roman"/>
                                  <w:b/>
                                  <w:bCs/>
                                  <w:i/>
                                  <w:iCs/>
                                  <w:sz w:val="20"/>
                                  <w:szCs w:val="20"/>
                                </w:rPr>
                                <w:t>precipitation reduction</w:t>
                              </w:r>
                              <w:r w:rsidRPr="00431C5E">
                                <w:rPr>
                                  <w:rFonts w:cs="Times New Roman"/>
                                  <w:i/>
                                  <w:iCs/>
                                  <w:sz w:val="20"/>
                                  <w:szCs w:val="20"/>
                                </w:rPr>
                                <w:t xml:space="preserve">. </w:t>
                              </w:r>
                              <w:proofErr w:type="spellStart"/>
                              <w:r w:rsidRPr="00431C5E">
                                <w:rPr>
                                  <w:rFonts w:cs="Times New Roman"/>
                                  <w:i/>
                                  <w:iCs/>
                                  <w:sz w:val="20"/>
                                  <w:szCs w:val="20"/>
                                </w:rPr>
                                <w:t>lnRR</w:t>
                              </w:r>
                              <w:proofErr w:type="spellEnd"/>
                              <w:r w:rsidRPr="00431C5E">
                                <w:rPr>
                                  <w:rFonts w:cs="Times New Roman"/>
                                  <w:i/>
                                  <w:iCs/>
                                  <w:sz w:val="20"/>
                                  <w:szCs w:val="20"/>
                                </w:rPr>
                                <w:t xml:space="preserve"> &lt; 0 indicates decreased abundance. Here an intensity of </w:t>
                              </w:r>
                              <w:r>
                                <w:rPr>
                                  <w:rFonts w:cs="Times New Roman"/>
                                  <w:i/>
                                  <w:iCs/>
                                  <w:sz w:val="20"/>
                                  <w:szCs w:val="20"/>
                                </w:rPr>
                                <w:t>100% represents a doubling of mean annual precipitation (MAP). -</w:t>
                              </w:r>
                              <w:r w:rsidRPr="00431C5E">
                                <w:rPr>
                                  <w:rFonts w:cs="Times New Roman"/>
                                  <w:i/>
                                  <w:iCs/>
                                  <w:sz w:val="20"/>
                                  <w:szCs w:val="20"/>
                                </w:rPr>
                                <w:t xml:space="preserve">100% is a complete exclusion of rainfall, and </w:t>
                              </w:r>
                              <w:r>
                                <w:rPr>
                                  <w:rFonts w:cs="Times New Roman"/>
                                  <w:i/>
                                  <w:iCs/>
                                  <w:sz w:val="20"/>
                                  <w:szCs w:val="20"/>
                                </w:rPr>
                                <w:t>–</w:t>
                              </w:r>
                              <w:r w:rsidRPr="00431C5E">
                                <w:rPr>
                                  <w:rFonts w:cs="Times New Roman"/>
                                  <w:i/>
                                  <w:iCs/>
                                  <w:sz w:val="20"/>
                                  <w:szCs w:val="20"/>
                                </w:rPr>
                                <w:t xml:space="preserve">50% </w:t>
                              </w:r>
                              <w:r>
                                <w:rPr>
                                  <w:rFonts w:cs="Times New Roman"/>
                                  <w:i/>
                                  <w:iCs/>
                                  <w:sz w:val="20"/>
                                  <w:szCs w:val="20"/>
                                </w:rPr>
                                <w:t xml:space="preserve">excludes </w:t>
                              </w:r>
                              <w:r w:rsidRPr="00431C5E">
                                <w:rPr>
                                  <w:rFonts w:cs="Times New Roman"/>
                                  <w:i/>
                                  <w:iCs/>
                                  <w:sz w:val="20"/>
                                  <w:szCs w:val="20"/>
                                </w:rPr>
                                <w:t>50%</w:t>
                              </w:r>
                              <w:r>
                                <w:rPr>
                                  <w:rFonts w:cs="Times New Roman"/>
                                  <w:i/>
                                  <w:iCs/>
                                  <w:sz w:val="20"/>
                                  <w:szCs w:val="20"/>
                                </w:rPr>
                                <w:t xml:space="preserve"> of MAP</w:t>
                              </w:r>
                              <w:r w:rsidRPr="00431C5E">
                                <w:rPr>
                                  <w:rFonts w:cs="Times New Roman"/>
                                  <w:i/>
                                  <w:iCs/>
                                  <w:sz w:val="20"/>
                                  <w:szCs w:val="20"/>
                                </w:rPr>
                                <w:t>.</w:t>
                              </w:r>
                              <w:r>
                                <w:rPr>
                                  <w:rFonts w:cs="Times New Roman"/>
                                  <w:i/>
                                  <w:iCs/>
                                  <w:sz w:val="20"/>
                                  <w:szCs w:val="20"/>
                                </w:rPr>
                                <w:t xml:space="preserve"> </w:t>
                              </w:r>
                              <w:r w:rsidRPr="00431C5E">
                                <w:rPr>
                                  <w:rFonts w:cs="Times New Roman"/>
                                  <w:i/>
                                  <w:iCs/>
                                  <w:sz w:val="20"/>
                                  <w:szCs w:val="20"/>
                                </w:rPr>
                                <w:t>The size of the symbols corresponds to the inverse variance (1/vi) or weight of the study in the model.</w:t>
                              </w:r>
                              <w:bookmarkEnd w:id="173"/>
                              <w:bookmarkEnd w:id="174"/>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5" name="Picture 65" descr="Chart, scatter chart&#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769"/>
                            <a:ext cx="3588385" cy="3032760"/>
                          </a:xfrm>
                          <a:prstGeom prst="rect">
                            <a:avLst/>
                          </a:prstGeom>
                        </pic:spPr>
                      </pic:pic>
                    </wpg:wgp>
                  </a:graphicData>
                </a:graphic>
              </wp:anchor>
            </w:drawing>
          </mc:Choice>
          <mc:Fallback>
            <w:pict>
              <v:group w14:anchorId="5C412BD0" id="Group 66" o:spid="_x0000_s1040" style="position:absolute;left:0;text-align:left;margin-left:0;margin-top:135.3pt;width:464.25pt;height:238.8pt;z-index:251668480;mso-position-horizontal-relative:text;mso-position-vertical-relative:text" coordorigin=",17" coordsize="58963,30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">
                <v:shape id="_x0000_s1041" type="#_x0000_t202" style="position:absolute;left:37352;top:3191;width:21611;height:27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64B55394" w14:textId="77777777" w:rsidR="0045369D" w:rsidRPr="00431C5E" w:rsidRDefault="0045369D" w:rsidP="005523BC">
                        <w:pPr>
                          <w:spacing w:line="360" w:lineRule="auto"/>
                          <w:rPr>
                            <w:rFonts w:cs="Times New Roman"/>
                            <w:i/>
                            <w:iCs/>
                            <w:sz w:val="20"/>
                            <w:szCs w:val="20"/>
                          </w:rPr>
                        </w:pPr>
                        <w:bookmarkStart w:id="178" w:name="_Ref111889878"/>
                        <w:bookmarkStart w:id="179" w:name="_Toc112410002"/>
                        <w:bookmarkStart w:id="180" w:name="_Toc112410052"/>
                        <w:bookmarkStart w:id="181" w:name="_Toc112410074"/>
                        <w:bookmarkStart w:id="182" w:name="_Toc112412940"/>
                        <w:bookmarkStart w:id="183" w:name="_Toc112413000"/>
                        <w:r w:rsidRPr="00431C5E">
                          <w:rPr>
                            <w:rFonts w:cs="Times New Roman"/>
                            <w:b/>
                            <w:bCs/>
                            <w:i/>
                            <w:iCs/>
                            <w:sz w:val="20"/>
                            <w:szCs w:val="20"/>
                          </w:rPr>
                          <w:t xml:space="preserve">Figure </w:t>
                        </w:r>
                        <w:r w:rsidRPr="00431C5E">
                          <w:rPr>
                            <w:rFonts w:cs="Times New Roman"/>
                            <w:b/>
                            <w:bCs/>
                            <w:i/>
                            <w:iCs/>
                            <w:sz w:val="20"/>
                            <w:szCs w:val="20"/>
                          </w:rPr>
                          <w:fldChar w:fldCharType="begin"/>
                        </w:r>
                        <w:r w:rsidRPr="00431C5E">
                          <w:rPr>
                            <w:rFonts w:cs="Times New Roman"/>
                            <w:b/>
                            <w:bCs/>
                            <w:i/>
                            <w:iCs/>
                            <w:sz w:val="20"/>
                            <w:szCs w:val="20"/>
                          </w:rPr>
                          <w:instrText xml:space="preserve"> SEQ Figure \* ARABIC </w:instrText>
                        </w:r>
                        <w:r w:rsidRPr="00431C5E">
                          <w:rPr>
                            <w:rFonts w:cs="Times New Roman"/>
                            <w:b/>
                            <w:bCs/>
                            <w:i/>
                            <w:iCs/>
                            <w:sz w:val="20"/>
                            <w:szCs w:val="20"/>
                          </w:rPr>
                          <w:fldChar w:fldCharType="separate"/>
                        </w:r>
                        <w:r>
                          <w:rPr>
                            <w:rFonts w:cs="Times New Roman"/>
                            <w:b/>
                            <w:bCs/>
                            <w:i/>
                            <w:iCs/>
                            <w:noProof/>
                            <w:sz w:val="20"/>
                            <w:szCs w:val="20"/>
                          </w:rPr>
                          <w:t>7</w:t>
                        </w:r>
                        <w:r w:rsidRPr="00431C5E">
                          <w:rPr>
                            <w:rFonts w:cs="Times New Roman"/>
                            <w:b/>
                            <w:bCs/>
                            <w:i/>
                            <w:iCs/>
                            <w:sz w:val="20"/>
                            <w:szCs w:val="20"/>
                          </w:rPr>
                          <w:fldChar w:fldCharType="end"/>
                        </w:r>
                        <w:bookmarkEnd w:id="178"/>
                        <w:r w:rsidRPr="00431C5E">
                          <w:rPr>
                            <w:rFonts w:cs="Times New Roman"/>
                            <w:b/>
                            <w:bCs/>
                            <w:i/>
                            <w:iCs/>
                            <w:sz w:val="20"/>
                            <w:szCs w:val="20"/>
                          </w:rPr>
                          <w:t>. Response (</w:t>
                        </w:r>
                        <w:proofErr w:type="spellStart"/>
                        <w:r w:rsidRPr="00431C5E">
                          <w:rPr>
                            <w:rFonts w:cs="Times New Roman"/>
                            <w:b/>
                            <w:bCs/>
                            <w:i/>
                            <w:iCs/>
                            <w:sz w:val="20"/>
                            <w:szCs w:val="20"/>
                          </w:rPr>
                          <w:t>lnRR</w:t>
                        </w:r>
                        <w:proofErr w:type="spellEnd"/>
                        <w:r w:rsidRPr="00431C5E">
                          <w:rPr>
                            <w:rFonts w:cs="Times New Roman"/>
                            <w:b/>
                            <w:bCs/>
                            <w:i/>
                            <w:iCs/>
                            <w:sz w:val="20"/>
                            <w:szCs w:val="20"/>
                          </w:rPr>
                          <w:t>, log</w:t>
                        </w:r>
                        <w:r w:rsidRPr="00431C5E">
                          <w:rPr>
                            <w:rFonts w:cs="Times New Roman"/>
                            <w:b/>
                            <w:bCs/>
                            <w:i/>
                            <w:iCs/>
                            <w:sz w:val="20"/>
                            <w:szCs w:val="20"/>
                            <w:vertAlign w:val="subscript"/>
                          </w:rPr>
                          <w:t>e</w:t>
                        </w:r>
                        <w:r w:rsidRPr="00431C5E">
                          <w:rPr>
                            <w:rFonts w:cs="Times New Roman"/>
                            <w:b/>
                            <w:bCs/>
                            <w:i/>
                            <w:iCs/>
                            <w:sz w:val="20"/>
                            <w:szCs w:val="20"/>
                          </w:rPr>
                          <w:t xml:space="preserve">(control/treatment)) of soil biota diversity </w:t>
                        </w:r>
                        <w:r>
                          <w:rPr>
                            <w:rFonts w:cs="Times New Roman"/>
                            <w:b/>
                            <w:bCs/>
                            <w:i/>
                            <w:iCs/>
                            <w:sz w:val="20"/>
                            <w:szCs w:val="20"/>
                          </w:rPr>
                          <w:t>to the intensity of</w:t>
                        </w:r>
                        <w:r w:rsidRPr="00431C5E">
                          <w:rPr>
                            <w:rFonts w:cs="Times New Roman"/>
                            <w:b/>
                            <w:bCs/>
                            <w:i/>
                            <w:iCs/>
                            <w:sz w:val="20"/>
                            <w:szCs w:val="20"/>
                          </w:rPr>
                          <w:t xml:space="preserve"> </w:t>
                        </w:r>
                        <w:r>
                          <w:rPr>
                            <w:rFonts w:cs="Times New Roman"/>
                            <w:b/>
                            <w:bCs/>
                            <w:i/>
                            <w:iCs/>
                            <w:sz w:val="20"/>
                            <w:szCs w:val="20"/>
                          </w:rPr>
                          <w:t>precipitation reduction</w:t>
                        </w:r>
                        <w:r w:rsidRPr="00431C5E">
                          <w:rPr>
                            <w:rFonts w:cs="Times New Roman"/>
                            <w:i/>
                            <w:iCs/>
                            <w:sz w:val="20"/>
                            <w:szCs w:val="20"/>
                          </w:rPr>
                          <w:t xml:space="preserve">. </w:t>
                        </w:r>
                        <w:proofErr w:type="spellStart"/>
                        <w:r w:rsidRPr="00431C5E">
                          <w:rPr>
                            <w:rFonts w:cs="Times New Roman"/>
                            <w:i/>
                            <w:iCs/>
                            <w:sz w:val="20"/>
                            <w:szCs w:val="20"/>
                          </w:rPr>
                          <w:t>lnRR</w:t>
                        </w:r>
                        <w:proofErr w:type="spellEnd"/>
                        <w:r w:rsidRPr="00431C5E">
                          <w:rPr>
                            <w:rFonts w:cs="Times New Roman"/>
                            <w:i/>
                            <w:iCs/>
                            <w:sz w:val="20"/>
                            <w:szCs w:val="20"/>
                          </w:rPr>
                          <w:t xml:space="preserve"> &lt; 0 indicates decreased abundance. Here an intensity of </w:t>
                        </w:r>
                        <w:r>
                          <w:rPr>
                            <w:rFonts w:cs="Times New Roman"/>
                            <w:i/>
                            <w:iCs/>
                            <w:sz w:val="20"/>
                            <w:szCs w:val="20"/>
                          </w:rPr>
                          <w:t>100% represents a doubling of mean annual precipitation (MAP). -</w:t>
                        </w:r>
                        <w:r w:rsidRPr="00431C5E">
                          <w:rPr>
                            <w:rFonts w:cs="Times New Roman"/>
                            <w:i/>
                            <w:iCs/>
                            <w:sz w:val="20"/>
                            <w:szCs w:val="20"/>
                          </w:rPr>
                          <w:t xml:space="preserve">100% is a complete exclusion of rainfall, and </w:t>
                        </w:r>
                        <w:r>
                          <w:rPr>
                            <w:rFonts w:cs="Times New Roman"/>
                            <w:i/>
                            <w:iCs/>
                            <w:sz w:val="20"/>
                            <w:szCs w:val="20"/>
                          </w:rPr>
                          <w:t>–</w:t>
                        </w:r>
                        <w:r w:rsidRPr="00431C5E">
                          <w:rPr>
                            <w:rFonts w:cs="Times New Roman"/>
                            <w:i/>
                            <w:iCs/>
                            <w:sz w:val="20"/>
                            <w:szCs w:val="20"/>
                          </w:rPr>
                          <w:t xml:space="preserve">50% </w:t>
                        </w:r>
                        <w:r>
                          <w:rPr>
                            <w:rFonts w:cs="Times New Roman"/>
                            <w:i/>
                            <w:iCs/>
                            <w:sz w:val="20"/>
                            <w:szCs w:val="20"/>
                          </w:rPr>
                          <w:t xml:space="preserve">excludes </w:t>
                        </w:r>
                        <w:r w:rsidRPr="00431C5E">
                          <w:rPr>
                            <w:rFonts w:cs="Times New Roman"/>
                            <w:i/>
                            <w:iCs/>
                            <w:sz w:val="20"/>
                            <w:szCs w:val="20"/>
                          </w:rPr>
                          <w:t>50%</w:t>
                        </w:r>
                        <w:r>
                          <w:rPr>
                            <w:rFonts w:cs="Times New Roman"/>
                            <w:i/>
                            <w:iCs/>
                            <w:sz w:val="20"/>
                            <w:szCs w:val="20"/>
                          </w:rPr>
                          <w:t xml:space="preserve"> of MAP</w:t>
                        </w:r>
                        <w:r w:rsidRPr="00431C5E">
                          <w:rPr>
                            <w:rFonts w:cs="Times New Roman"/>
                            <w:i/>
                            <w:iCs/>
                            <w:sz w:val="20"/>
                            <w:szCs w:val="20"/>
                          </w:rPr>
                          <w:t>.</w:t>
                        </w:r>
                        <w:r>
                          <w:rPr>
                            <w:rFonts w:cs="Times New Roman"/>
                            <w:i/>
                            <w:iCs/>
                            <w:sz w:val="20"/>
                            <w:szCs w:val="20"/>
                          </w:rPr>
                          <w:t xml:space="preserve"> </w:t>
                        </w:r>
                        <w:r w:rsidRPr="00431C5E">
                          <w:rPr>
                            <w:rFonts w:cs="Times New Roman"/>
                            <w:i/>
                            <w:iCs/>
                            <w:sz w:val="20"/>
                            <w:szCs w:val="20"/>
                          </w:rPr>
                          <w:t>The size of the symbols corresponds to the inverse variance (1/vi) or weight of the study in the model.</w:t>
                        </w:r>
                        <w:bookmarkEnd w:id="179"/>
                        <w:bookmarkEnd w:id="180"/>
                        <w:bookmarkEnd w:id="181"/>
                        <w:bookmarkEnd w:id="182"/>
                        <w:bookmarkEnd w:id="183"/>
                      </w:p>
                    </w:txbxContent>
                  </v:textbox>
                </v:shape>
                <v:shape id="Picture 65" o:spid="_x0000_s1042" type="#_x0000_t75" alt="Chart, scatter chart&#10;&#10;Description automatically generated" style="position:absolute;top:17;width:35883;height:30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">
                  <v:imagedata r:id="rId22" o:title="Chart, scatter chart&#10;&#10;Description automatically generated"/>
                </v:shape>
                <w10:wrap type="square"/>
              </v:group>
            </w:pict>
          </mc:Fallback>
        </mc:AlternateContent>
      </w:r>
      <w:r w:rsidRPr="000A0441">
        <w:rPr>
          <w:rFonts w:cs="Times New Roman"/>
          <w:szCs w:val="22"/>
        </w:rPr>
        <w:t>Combining observations from both disturbance types showed a linear response of soil biota to altered precipitation regimes (</w:t>
      </w:r>
      <w:r w:rsidRPr="000A0441">
        <w:rPr>
          <w:rFonts w:cs="Times New Roman"/>
          <w:szCs w:val="22"/>
        </w:rPr>
        <w:fldChar w:fldCharType="begin"/>
      </w:r>
      <w:r w:rsidRPr="000A0441">
        <w:rPr>
          <w:rFonts w:cs="Times New Roman"/>
          <w:szCs w:val="22"/>
        </w:rPr>
        <w:instrText xml:space="preserve"> REF _Ref111123348  \* MERGEFORMAT </w:instrText>
      </w:r>
      <w:r w:rsidRPr="000A0441">
        <w:rPr>
          <w:rFonts w:cs="Times New Roman"/>
          <w:szCs w:val="22"/>
        </w:rPr>
        <w:fldChar w:fldCharType="separate"/>
      </w:r>
      <w:r w:rsidRPr="000A0441">
        <w:rPr>
          <w:rFonts w:cs="Times New Roman"/>
          <w:szCs w:val="22"/>
        </w:rPr>
        <w:t xml:space="preserve">Figure </w:t>
      </w:r>
      <w:r w:rsidRPr="000A0441">
        <w:rPr>
          <w:rFonts w:cs="Times New Roman"/>
          <w:noProof/>
          <w:szCs w:val="22"/>
        </w:rPr>
        <w:t>5</w:t>
      </w:r>
      <w:r w:rsidRPr="000A0441">
        <w:rPr>
          <w:rFonts w:cs="Times New Roman"/>
          <w:szCs w:val="22"/>
        </w:rPr>
        <w:fldChar w:fldCharType="end"/>
      </w:r>
      <w:r w:rsidRPr="000A0441">
        <w:rPr>
          <w:rFonts w:cs="Times New Roman"/>
          <w:szCs w:val="22"/>
        </w:rPr>
        <w:t xml:space="preserve">). The size of biota and the annual strength of disturbance had the highest </w:t>
      </w:r>
      <w:r w:rsidRPr="000A0441">
        <w:rPr>
          <w:rFonts w:cs="Times New Roman"/>
          <w:szCs w:val="22"/>
        </w:rPr>
        <w:lastRenderedPageBreak/>
        <w:t>explanatory power (R</w:t>
      </w:r>
      <w:r w:rsidRPr="000A0441">
        <w:rPr>
          <w:rFonts w:cs="Times New Roman"/>
          <w:szCs w:val="22"/>
          <w:vertAlign w:val="superscript"/>
        </w:rPr>
        <w:t>2</w:t>
      </w:r>
      <w:r w:rsidRPr="000A0441">
        <w:rPr>
          <w:rFonts w:cs="Times New Roman"/>
          <w:szCs w:val="22"/>
        </w:rPr>
        <w:t xml:space="preserve"> 0.37</w:t>
      </w:r>
      <w:del w:id="184" w:author="PHILIP ANTHONY MARTIN" w:date="2022-08-27T12:51:00Z">
        <w:r w:rsidRPr="000A0441" w:rsidDel="00482E49">
          <w:rPr>
            <w:rFonts w:cs="Times New Roman"/>
            <w:szCs w:val="22"/>
          </w:rPr>
          <w:delText>4%</w:delText>
        </w:r>
      </w:del>
      <w:r w:rsidRPr="000A0441">
        <w:rPr>
          <w:rFonts w:cs="Times New Roman"/>
          <w:szCs w:val="22"/>
        </w:rPr>
        <w:t xml:space="preserve">) for abundance. As the amount of added (excluded) water relative to the annual average increased, the abundance of </w:t>
      </w:r>
      <w:proofErr w:type="spellStart"/>
      <w:r w:rsidRPr="000A0441">
        <w:rPr>
          <w:rFonts w:cs="Times New Roman"/>
          <w:szCs w:val="22"/>
        </w:rPr>
        <w:t>microfauna</w:t>
      </w:r>
      <w:proofErr w:type="spellEnd"/>
      <w:r w:rsidRPr="000A0441">
        <w:rPr>
          <w:rFonts w:cs="Times New Roman"/>
          <w:szCs w:val="22"/>
        </w:rPr>
        <w:t xml:space="preserve"> and mesofauna increased (decreased). The slope of this relationship is highest and the most significant with mesofauna: with a 100% decrease in mean annual precipitation, mesofauna abundance is expected to decline by 59.4%, and at a 100% increase, </w:t>
      </w:r>
      <w:r w:rsidRPr="000A0441">
        <w:rPr>
          <w:rFonts w:cs="Times New Roman"/>
          <w:noProof/>
          <w:szCs w:val="22"/>
        </w:rPr>
        <mc:AlternateContent>
          <mc:Choice Requires="wps">
            <w:drawing>
              <wp:anchor distT="0" distB="0" distL="114300" distR="114300" simplePos="0" relativeHeight="251667456" behindDoc="0" locked="0" layoutInCell="1" allowOverlap="1" wp14:anchorId="283421E1" wp14:editId="73047972">
                <wp:simplePos x="0" y="0"/>
                <wp:positionH relativeFrom="column">
                  <wp:posOffset>0</wp:posOffset>
                </wp:positionH>
                <wp:positionV relativeFrom="page">
                  <wp:posOffset>871336</wp:posOffset>
                </wp:positionV>
                <wp:extent cx="5955030" cy="3602990"/>
                <wp:effectExtent l="0" t="0" r="1270" b="3810"/>
                <wp:wrapTopAndBottom/>
                <wp:docPr id="45" name="Text Box 45"/>
                <wp:cNvGraphicFramePr/>
                <a:graphic xmlns:a="http://schemas.openxmlformats.org/drawingml/2006/main">
                  <a:graphicData uri="http://schemas.microsoft.com/office/word/2010/wordprocessingShape">
                    <wps:wsp>
                      <wps:cNvSpPr txBox="1"/>
                      <wps:spPr>
                        <a:xfrm>
                          <a:off x="0" y="0"/>
                          <a:ext cx="5955030" cy="3602990"/>
                        </a:xfrm>
                        <a:prstGeom prst="rect">
                          <a:avLst/>
                        </a:prstGeom>
                        <a:solidFill>
                          <a:schemeClr val="lt1"/>
                        </a:solidFill>
                        <a:ln w="6350">
                          <a:noFill/>
                        </a:ln>
                      </wps:spPr>
                      <wps:txbx>
                        <w:txbxContent>
                          <w:p w14:paraId="0D3860AD" w14:textId="77777777" w:rsidR="0045369D" w:rsidRPr="00EE6EA1" w:rsidRDefault="0045369D" w:rsidP="005523BC">
                            <w:pPr>
                              <w:keepNext/>
                              <w:spacing w:line="360" w:lineRule="auto"/>
                              <w:jc w:val="both"/>
                              <w:rPr>
                                <w:rFonts w:cs="Times New Roman"/>
                                <w:szCs w:val="22"/>
                              </w:rPr>
                            </w:pPr>
                            <w:r>
                              <w:rPr>
                                <w:b/>
                                <w:bCs/>
                                <w:noProof/>
                                <w:color w:val="000000" w:themeColor="text1"/>
                                <w:sz w:val="20"/>
                                <w:szCs w:val="20"/>
                              </w:rPr>
                              <w:drawing>
                                <wp:inline distT="0" distB="0" distL="0" distR="0" wp14:anchorId="5698EA41" wp14:editId="435F9362">
                                  <wp:extent cx="5765800" cy="2406884"/>
                                  <wp:effectExtent l="0" t="0" r="0" b="6350"/>
                                  <wp:docPr id="145" name="Picture 1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5800" cy="2406884"/>
                                          </a:xfrm>
                                          <a:prstGeom prst="rect">
                                            <a:avLst/>
                                          </a:prstGeom>
                                        </pic:spPr>
                                      </pic:pic>
                                    </a:graphicData>
                                  </a:graphic>
                                </wp:inline>
                              </w:drawing>
                            </w:r>
                          </w:p>
                          <w:p w14:paraId="46E1765C" w14:textId="77777777" w:rsidR="0045369D" w:rsidRPr="00E743AC" w:rsidRDefault="0045369D" w:rsidP="005523BC">
                            <w:pPr>
                              <w:pStyle w:val="Caption"/>
                              <w:spacing w:line="360" w:lineRule="auto"/>
                              <w:jc w:val="both"/>
                              <w:rPr>
                                <w:rFonts w:cs="Times New Roman"/>
                                <w:color w:val="000000" w:themeColor="text1"/>
                                <w:sz w:val="20"/>
                                <w:szCs w:val="20"/>
                              </w:rPr>
                            </w:pPr>
                            <w:bookmarkStart w:id="185" w:name="_Ref111123348"/>
                            <w:bookmarkStart w:id="186" w:name="_Toc112410003"/>
                            <w:bookmarkStart w:id="187" w:name="_Toc112410053"/>
                            <w:bookmarkStart w:id="188" w:name="_Toc112410075"/>
                            <w:bookmarkStart w:id="189" w:name="_Toc112412941"/>
                            <w:bookmarkStart w:id="190" w:name="_Toc112413001"/>
                            <w:r w:rsidRPr="00E743AC">
                              <w:rPr>
                                <w:rFonts w:cs="Times New Roman"/>
                                <w:b/>
                                <w:bCs/>
                                <w:color w:val="000000" w:themeColor="text1"/>
                                <w:sz w:val="20"/>
                                <w:szCs w:val="20"/>
                              </w:rPr>
                              <w:t xml:space="preserve">Figure </w:t>
                            </w:r>
                            <w:r w:rsidRPr="00E743AC">
                              <w:rPr>
                                <w:rFonts w:cs="Times New Roman"/>
                                <w:b/>
                                <w:bCs/>
                                <w:color w:val="000000" w:themeColor="text1"/>
                                <w:sz w:val="20"/>
                                <w:szCs w:val="20"/>
                              </w:rPr>
                              <w:fldChar w:fldCharType="begin"/>
                            </w:r>
                            <w:r w:rsidRPr="00E743AC">
                              <w:rPr>
                                <w:rFonts w:cs="Times New Roman"/>
                                <w:b/>
                                <w:bCs/>
                                <w:color w:val="000000" w:themeColor="text1"/>
                                <w:sz w:val="20"/>
                                <w:szCs w:val="20"/>
                              </w:rPr>
                              <w:instrText xml:space="preserve"> SEQ Figure \* ARABIC </w:instrText>
                            </w:r>
                            <w:r w:rsidRPr="00E743AC">
                              <w:rPr>
                                <w:rFonts w:cs="Times New Roman"/>
                                <w:b/>
                                <w:bCs/>
                                <w:color w:val="000000" w:themeColor="text1"/>
                                <w:sz w:val="20"/>
                                <w:szCs w:val="20"/>
                              </w:rPr>
                              <w:fldChar w:fldCharType="separate"/>
                            </w:r>
                            <w:r>
                              <w:rPr>
                                <w:rFonts w:cs="Times New Roman"/>
                                <w:b/>
                                <w:bCs/>
                                <w:noProof/>
                                <w:color w:val="000000" w:themeColor="text1"/>
                                <w:sz w:val="20"/>
                                <w:szCs w:val="20"/>
                              </w:rPr>
                              <w:t>8</w:t>
                            </w:r>
                            <w:r w:rsidRPr="00E743AC">
                              <w:rPr>
                                <w:rFonts w:cs="Times New Roman"/>
                                <w:b/>
                                <w:bCs/>
                                <w:color w:val="000000" w:themeColor="text1"/>
                                <w:sz w:val="20"/>
                                <w:szCs w:val="20"/>
                              </w:rPr>
                              <w:fldChar w:fldCharType="end"/>
                            </w:r>
                            <w:bookmarkEnd w:id="185"/>
                            <w:r w:rsidRPr="00E743AC">
                              <w:rPr>
                                <w:rFonts w:cs="Times New Roman"/>
                                <w:b/>
                                <w:bCs/>
                                <w:color w:val="000000" w:themeColor="text1"/>
                                <w:sz w:val="20"/>
                                <w:szCs w:val="20"/>
                              </w:rPr>
                              <w:t>. Continuous response (</w:t>
                            </w:r>
                            <w:proofErr w:type="spellStart"/>
                            <w:r w:rsidRPr="00E743AC">
                              <w:rPr>
                                <w:rFonts w:cs="Times New Roman"/>
                                <w:b/>
                                <w:bCs/>
                                <w:color w:val="000000" w:themeColor="text1"/>
                                <w:sz w:val="20"/>
                                <w:szCs w:val="20"/>
                              </w:rPr>
                              <w:t>lnRR</w:t>
                            </w:r>
                            <w:proofErr w:type="spellEnd"/>
                            <w:r w:rsidRPr="00E743AC">
                              <w:rPr>
                                <w:rFonts w:cs="Times New Roman"/>
                                <w:b/>
                                <w:bCs/>
                                <w:color w:val="000000" w:themeColor="text1"/>
                                <w:sz w:val="20"/>
                                <w:szCs w:val="20"/>
                              </w:rPr>
                              <w:t>, log</w:t>
                            </w:r>
                            <w:r w:rsidRPr="00E743AC">
                              <w:rPr>
                                <w:rFonts w:cs="Times New Roman"/>
                                <w:b/>
                                <w:bCs/>
                                <w:color w:val="000000" w:themeColor="text1"/>
                                <w:sz w:val="20"/>
                                <w:szCs w:val="20"/>
                                <w:vertAlign w:val="subscript"/>
                              </w:rPr>
                              <w:t>e</w:t>
                            </w:r>
                            <w:r w:rsidRPr="00E743AC">
                              <w:rPr>
                                <w:rFonts w:cs="Times New Roman"/>
                                <w:b/>
                                <w:bCs/>
                                <w:color w:val="000000" w:themeColor="text1"/>
                                <w:sz w:val="20"/>
                                <w:szCs w:val="20"/>
                              </w:rPr>
                              <w:t xml:space="preserve">(control/treatment)) of </w:t>
                            </w:r>
                            <w:proofErr w:type="spellStart"/>
                            <w:r w:rsidRPr="00E743AC">
                              <w:rPr>
                                <w:rFonts w:cs="Times New Roman"/>
                                <w:b/>
                                <w:bCs/>
                                <w:color w:val="000000" w:themeColor="text1"/>
                                <w:sz w:val="20"/>
                                <w:szCs w:val="20"/>
                              </w:rPr>
                              <w:t>microfauna</w:t>
                            </w:r>
                            <w:proofErr w:type="spellEnd"/>
                            <w:r w:rsidRPr="00E743AC">
                              <w:rPr>
                                <w:rFonts w:cs="Times New Roman"/>
                                <w:b/>
                                <w:bCs/>
                                <w:color w:val="000000" w:themeColor="text1"/>
                                <w:sz w:val="20"/>
                                <w:szCs w:val="20"/>
                              </w:rPr>
                              <w:t xml:space="preserve"> (A), mesofauna (B) and macrofauna (C) to the intensity of precipitation alteration</w:t>
                            </w:r>
                            <w:r w:rsidRPr="00E743AC">
                              <w:rPr>
                                <w:rFonts w:cs="Times New Roman"/>
                                <w:color w:val="000000" w:themeColor="text1"/>
                                <w:sz w:val="20"/>
                                <w:szCs w:val="20"/>
                              </w:rPr>
                              <w:t xml:space="preserve">. </w:t>
                            </w:r>
                            <w:proofErr w:type="spellStart"/>
                            <w:r w:rsidRPr="00E743AC">
                              <w:rPr>
                                <w:rFonts w:cs="Times New Roman"/>
                                <w:color w:val="000000" w:themeColor="text1"/>
                                <w:sz w:val="20"/>
                                <w:szCs w:val="20"/>
                              </w:rPr>
                              <w:t>lnRR</w:t>
                            </w:r>
                            <w:proofErr w:type="spellEnd"/>
                            <w:r w:rsidRPr="00E743AC">
                              <w:rPr>
                                <w:rFonts w:cs="Times New Roman"/>
                                <w:color w:val="000000" w:themeColor="text1"/>
                                <w:sz w:val="20"/>
                                <w:szCs w:val="20"/>
                              </w:rPr>
                              <w:t xml:space="preserve"> &gt; 0 indicates increased abundance. The size of the symbols corresponds to the inverse variance </w:t>
                            </w:r>
                            <w:r>
                              <w:rPr>
                                <w:rFonts w:cs="Times New Roman"/>
                                <w:color w:val="000000" w:themeColor="text1"/>
                                <w:sz w:val="20"/>
                                <w:szCs w:val="20"/>
                              </w:rPr>
                              <w:t>(1/vi)</w:t>
                            </w:r>
                            <w:r w:rsidRPr="00E743AC">
                              <w:rPr>
                                <w:rFonts w:cs="Times New Roman"/>
                                <w:color w:val="000000" w:themeColor="text1"/>
                                <w:sz w:val="20"/>
                                <w:szCs w:val="20"/>
                              </w:rPr>
                              <w:t xml:space="preserve"> or weight of the study in the model. </w:t>
                            </w:r>
                            <w:r w:rsidRPr="00E743AC">
                              <w:rPr>
                                <w:rStyle w:val="CommentReference"/>
                                <w:rFonts w:cs="Times New Roman"/>
                                <w:i w:val="0"/>
                                <w:iCs w:val="0"/>
                                <w:sz w:val="20"/>
                                <w:szCs w:val="20"/>
                              </w:rPr>
                              <w:annotationRef/>
                            </w:r>
                            <w:bookmarkEnd w:id="186"/>
                            <w:bookmarkEnd w:id="187"/>
                            <w:bookmarkEnd w:id="188"/>
                            <w:bookmarkEnd w:id="189"/>
                            <w:bookmarkEnd w:id="190"/>
                          </w:p>
                          <w:p w14:paraId="52867306" w14:textId="77777777" w:rsidR="0045369D"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421E1" id="Text Box 45" o:spid="_x0000_s1043" type="#_x0000_t202" style="position:absolute;left:0;text-align:left;margin-left:0;margin-top:68.6pt;width:468.9pt;height:28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" fillcolor="white [3201]" stroked="f" strokeweight=".5pt">
                <v:textbox>
                  <w:txbxContent>
                    <w:p w14:paraId="0D3860AD" w14:textId="77777777" w:rsidR="0045369D" w:rsidRPr="00EE6EA1" w:rsidRDefault="0045369D" w:rsidP="005523BC">
                      <w:pPr>
                        <w:keepNext/>
                        <w:spacing w:line="360" w:lineRule="auto"/>
                        <w:jc w:val="both"/>
                        <w:rPr>
                          <w:rFonts w:cs="Times New Roman"/>
                          <w:szCs w:val="22"/>
                        </w:rPr>
                      </w:pPr>
                      <w:r>
                        <w:rPr>
                          <w:b/>
                          <w:bCs/>
                          <w:noProof/>
                          <w:color w:val="000000" w:themeColor="text1"/>
                          <w:sz w:val="20"/>
                          <w:szCs w:val="20"/>
                        </w:rPr>
                        <w:drawing>
                          <wp:inline distT="0" distB="0" distL="0" distR="0" wp14:anchorId="5698EA41" wp14:editId="435F9362">
                            <wp:extent cx="5765800" cy="2406884"/>
                            <wp:effectExtent l="0" t="0" r="0" b="6350"/>
                            <wp:docPr id="145" name="Picture 1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5800" cy="2406884"/>
                                    </a:xfrm>
                                    <a:prstGeom prst="rect">
                                      <a:avLst/>
                                    </a:prstGeom>
                                  </pic:spPr>
                                </pic:pic>
                              </a:graphicData>
                            </a:graphic>
                          </wp:inline>
                        </w:drawing>
                      </w:r>
                    </w:p>
                    <w:p w14:paraId="46E1765C" w14:textId="77777777" w:rsidR="0045369D" w:rsidRPr="00E743AC" w:rsidRDefault="0045369D" w:rsidP="005523BC">
                      <w:pPr>
                        <w:pStyle w:val="Caption"/>
                        <w:spacing w:line="360" w:lineRule="auto"/>
                        <w:jc w:val="both"/>
                        <w:rPr>
                          <w:rFonts w:cs="Times New Roman"/>
                          <w:color w:val="000000" w:themeColor="text1"/>
                          <w:sz w:val="20"/>
                          <w:szCs w:val="20"/>
                        </w:rPr>
                      </w:pPr>
                      <w:bookmarkStart w:id="191" w:name="_Ref111123348"/>
                      <w:bookmarkStart w:id="192" w:name="_Toc112410003"/>
                      <w:bookmarkStart w:id="193" w:name="_Toc112410053"/>
                      <w:bookmarkStart w:id="194" w:name="_Toc112410075"/>
                      <w:bookmarkStart w:id="195" w:name="_Toc112412941"/>
                      <w:bookmarkStart w:id="196" w:name="_Toc112413001"/>
                      <w:r w:rsidRPr="00E743AC">
                        <w:rPr>
                          <w:rFonts w:cs="Times New Roman"/>
                          <w:b/>
                          <w:bCs/>
                          <w:color w:val="000000" w:themeColor="text1"/>
                          <w:sz w:val="20"/>
                          <w:szCs w:val="20"/>
                        </w:rPr>
                        <w:t xml:space="preserve">Figure </w:t>
                      </w:r>
                      <w:r w:rsidRPr="00E743AC">
                        <w:rPr>
                          <w:rFonts w:cs="Times New Roman"/>
                          <w:b/>
                          <w:bCs/>
                          <w:color w:val="000000" w:themeColor="text1"/>
                          <w:sz w:val="20"/>
                          <w:szCs w:val="20"/>
                        </w:rPr>
                        <w:fldChar w:fldCharType="begin"/>
                      </w:r>
                      <w:r w:rsidRPr="00E743AC">
                        <w:rPr>
                          <w:rFonts w:cs="Times New Roman"/>
                          <w:b/>
                          <w:bCs/>
                          <w:color w:val="000000" w:themeColor="text1"/>
                          <w:sz w:val="20"/>
                          <w:szCs w:val="20"/>
                        </w:rPr>
                        <w:instrText xml:space="preserve"> SEQ Figure \* ARABIC </w:instrText>
                      </w:r>
                      <w:r w:rsidRPr="00E743AC">
                        <w:rPr>
                          <w:rFonts w:cs="Times New Roman"/>
                          <w:b/>
                          <w:bCs/>
                          <w:color w:val="000000" w:themeColor="text1"/>
                          <w:sz w:val="20"/>
                          <w:szCs w:val="20"/>
                        </w:rPr>
                        <w:fldChar w:fldCharType="separate"/>
                      </w:r>
                      <w:r>
                        <w:rPr>
                          <w:rFonts w:cs="Times New Roman"/>
                          <w:b/>
                          <w:bCs/>
                          <w:noProof/>
                          <w:color w:val="000000" w:themeColor="text1"/>
                          <w:sz w:val="20"/>
                          <w:szCs w:val="20"/>
                        </w:rPr>
                        <w:t>8</w:t>
                      </w:r>
                      <w:r w:rsidRPr="00E743AC">
                        <w:rPr>
                          <w:rFonts w:cs="Times New Roman"/>
                          <w:b/>
                          <w:bCs/>
                          <w:color w:val="000000" w:themeColor="text1"/>
                          <w:sz w:val="20"/>
                          <w:szCs w:val="20"/>
                        </w:rPr>
                        <w:fldChar w:fldCharType="end"/>
                      </w:r>
                      <w:bookmarkEnd w:id="191"/>
                      <w:r w:rsidRPr="00E743AC">
                        <w:rPr>
                          <w:rFonts w:cs="Times New Roman"/>
                          <w:b/>
                          <w:bCs/>
                          <w:color w:val="000000" w:themeColor="text1"/>
                          <w:sz w:val="20"/>
                          <w:szCs w:val="20"/>
                        </w:rPr>
                        <w:t>. Continuous response (</w:t>
                      </w:r>
                      <w:proofErr w:type="spellStart"/>
                      <w:r w:rsidRPr="00E743AC">
                        <w:rPr>
                          <w:rFonts w:cs="Times New Roman"/>
                          <w:b/>
                          <w:bCs/>
                          <w:color w:val="000000" w:themeColor="text1"/>
                          <w:sz w:val="20"/>
                          <w:szCs w:val="20"/>
                        </w:rPr>
                        <w:t>lnRR</w:t>
                      </w:r>
                      <w:proofErr w:type="spellEnd"/>
                      <w:r w:rsidRPr="00E743AC">
                        <w:rPr>
                          <w:rFonts w:cs="Times New Roman"/>
                          <w:b/>
                          <w:bCs/>
                          <w:color w:val="000000" w:themeColor="text1"/>
                          <w:sz w:val="20"/>
                          <w:szCs w:val="20"/>
                        </w:rPr>
                        <w:t>, log</w:t>
                      </w:r>
                      <w:r w:rsidRPr="00E743AC">
                        <w:rPr>
                          <w:rFonts w:cs="Times New Roman"/>
                          <w:b/>
                          <w:bCs/>
                          <w:color w:val="000000" w:themeColor="text1"/>
                          <w:sz w:val="20"/>
                          <w:szCs w:val="20"/>
                          <w:vertAlign w:val="subscript"/>
                        </w:rPr>
                        <w:t>e</w:t>
                      </w:r>
                      <w:r w:rsidRPr="00E743AC">
                        <w:rPr>
                          <w:rFonts w:cs="Times New Roman"/>
                          <w:b/>
                          <w:bCs/>
                          <w:color w:val="000000" w:themeColor="text1"/>
                          <w:sz w:val="20"/>
                          <w:szCs w:val="20"/>
                        </w:rPr>
                        <w:t xml:space="preserve">(control/treatment)) of </w:t>
                      </w:r>
                      <w:proofErr w:type="spellStart"/>
                      <w:r w:rsidRPr="00E743AC">
                        <w:rPr>
                          <w:rFonts w:cs="Times New Roman"/>
                          <w:b/>
                          <w:bCs/>
                          <w:color w:val="000000" w:themeColor="text1"/>
                          <w:sz w:val="20"/>
                          <w:szCs w:val="20"/>
                        </w:rPr>
                        <w:t>microfauna</w:t>
                      </w:r>
                      <w:proofErr w:type="spellEnd"/>
                      <w:r w:rsidRPr="00E743AC">
                        <w:rPr>
                          <w:rFonts w:cs="Times New Roman"/>
                          <w:b/>
                          <w:bCs/>
                          <w:color w:val="000000" w:themeColor="text1"/>
                          <w:sz w:val="20"/>
                          <w:szCs w:val="20"/>
                        </w:rPr>
                        <w:t xml:space="preserve"> (A), mesofauna (B) and macrofauna (C) to the intensity of precipitation alteration</w:t>
                      </w:r>
                      <w:r w:rsidRPr="00E743AC">
                        <w:rPr>
                          <w:rFonts w:cs="Times New Roman"/>
                          <w:color w:val="000000" w:themeColor="text1"/>
                          <w:sz w:val="20"/>
                          <w:szCs w:val="20"/>
                        </w:rPr>
                        <w:t xml:space="preserve">. </w:t>
                      </w:r>
                      <w:proofErr w:type="spellStart"/>
                      <w:r w:rsidRPr="00E743AC">
                        <w:rPr>
                          <w:rFonts w:cs="Times New Roman"/>
                          <w:color w:val="000000" w:themeColor="text1"/>
                          <w:sz w:val="20"/>
                          <w:szCs w:val="20"/>
                        </w:rPr>
                        <w:t>lnRR</w:t>
                      </w:r>
                      <w:proofErr w:type="spellEnd"/>
                      <w:r w:rsidRPr="00E743AC">
                        <w:rPr>
                          <w:rFonts w:cs="Times New Roman"/>
                          <w:color w:val="000000" w:themeColor="text1"/>
                          <w:sz w:val="20"/>
                          <w:szCs w:val="20"/>
                        </w:rPr>
                        <w:t xml:space="preserve"> &gt; 0 indicates increased abundance. The size of the symbols corresponds to the inverse variance </w:t>
                      </w:r>
                      <w:r>
                        <w:rPr>
                          <w:rFonts w:cs="Times New Roman"/>
                          <w:color w:val="000000" w:themeColor="text1"/>
                          <w:sz w:val="20"/>
                          <w:szCs w:val="20"/>
                        </w:rPr>
                        <w:t>(1/vi)</w:t>
                      </w:r>
                      <w:r w:rsidRPr="00E743AC">
                        <w:rPr>
                          <w:rFonts w:cs="Times New Roman"/>
                          <w:color w:val="000000" w:themeColor="text1"/>
                          <w:sz w:val="20"/>
                          <w:szCs w:val="20"/>
                        </w:rPr>
                        <w:t xml:space="preserve"> or weight of the study in the model. </w:t>
                      </w:r>
                      <w:r w:rsidRPr="00E743AC">
                        <w:rPr>
                          <w:rStyle w:val="CommentReference"/>
                          <w:rFonts w:cs="Times New Roman"/>
                          <w:i w:val="0"/>
                          <w:iCs w:val="0"/>
                          <w:sz w:val="20"/>
                          <w:szCs w:val="20"/>
                        </w:rPr>
                        <w:annotationRef/>
                      </w:r>
                      <w:bookmarkEnd w:id="192"/>
                      <w:bookmarkEnd w:id="193"/>
                      <w:bookmarkEnd w:id="194"/>
                      <w:bookmarkEnd w:id="195"/>
                      <w:bookmarkEnd w:id="196"/>
                    </w:p>
                    <w:p w14:paraId="52867306" w14:textId="77777777" w:rsidR="0045369D" w:rsidRDefault="0045369D" w:rsidP="005523BC"/>
                  </w:txbxContent>
                </v:textbox>
                <w10:wrap type="topAndBottom" anchory="page"/>
              </v:shape>
            </w:pict>
          </mc:Fallback>
        </mc:AlternateContent>
      </w:r>
      <w:r w:rsidRPr="000A0441">
        <w:rPr>
          <w:rFonts w:cs="Times New Roman"/>
          <w:szCs w:val="22"/>
        </w:rPr>
        <w:t>abundance increases by 62.5%.  Macrofauna have an opposite relationship with strength of disturbance, with 56.9% increases in abundance expected with 100% decrease in precipitation and a 41.9% increase in abundance with the opposing change, i.e., a 100% increase in precipitation.</w:t>
      </w:r>
      <w:r w:rsidRPr="000A0441">
        <w:rPr>
          <w:rFonts w:cs="Times New Roman"/>
          <w:noProof/>
          <w:szCs w:val="22"/>
        </w:rPr>
        <w:t xml:space="preserve"> </w:t>
      </w:r>
    </w:p>
    <w:p w14:paraId="58F690ED" w14:textId="77777777" w:rsidR="005523BC" w:rsidRPr="000A0441" w:rsidRDefault="005523BC" w:rsidP="005523BC">
      <w:pPr>
        <w:spacing w:line="360" w:lineRule="auto"/>
        <w:jc w:val="both"/>
        <w:rPr>
          <w:rFonts w:cs="Times New Roman"/>
          <w:b/>
          <w:bCs/>
          <w:szCs w:val="22"/>
          <w:highlight w:val="yellow"/>
        </w:rPr>
      </w:pPr>
    </w:p>
    <w:p w14:paraId="0622B3C9" w14:textId="77777777" w:rsidR="005523BC" w:rsidRPr="00961FEF" w:rsidRDefault="005523BC" w:rsidP="005523BC">
      <w:pPr>
        <w:pStyle w:val="Heading2"/>
        <w:rPr>
          <w:color w:val="00B050"/>
        </w:rPr>
      </w:pPr>
      <w:bookmarkStart w:id="197" w:name="_Toc112416648"/>
      <w:bookmarkStart w:id="198" w:name="_Toc112416953"/>
      <w:r w:rsidRPr="00961FEF">
        <w:rPr>
          <w:color w:val="00B050"/>
        </w:rPr>
        <w:t>Environmental effects</w:t>
      </w:r>
      <w:bookmarkEnd w:id="197"/>
      <w:bookmarkEnd w:id="198"/>
      <w:r w:rsidRPr="00961FEF">
        <w:rPr>
          <w:color w:val="00B050"/>
        </w:rPr>
        <w:t xml:space="preserve"> </w:t>
      </w:r>
    </w:p>
    <w:p w14:paraId="7C57D7C5" w14:textId="77777777" w:rsidR="005523BC" w:rsidRPr="00961FEF" w:rsidRDefault="005523BC" w:rsidP="005523BC">
      <w:pPr>
        <w:spacing w:line="360" w:lineRule="auto"/>
        <w:jc w:val="both"/>
        <w:rPr>
          <w:rFonts w:cs="Times New Roman"/>
          <w:color w:val="00B050"/>
          <w:szCs w:val="22"/>
        </w:rPr>
      </w:pPr>
      <w:r w:rsidRPr="00961FEF">
        <w:rPr>
          <w:rFonts w:cs="Times New Roman"/>
          <w:color w:val="00B050"/>
          <w:szCs w:val="22"/>
        </w:rPr>
        <w:t xml:space="preserve">In general, environmental variables, including </w:t>
      </w:r>
      <w:commentRangeStart w:id="199"/>
      <w:r w:rsidRPr="00961FEF">
        <w:rPr>
          <w:rFonts w:cs="Times New Roman"/>
          <w:color w:val="00B050"/>
          <w:szCs w:val="22"/>
        </w:rPr>
        <w:t>temperature, precipitation,</w:t>
      </w:r>
      <w:commentRangeEnd w:id="199"/>
      <w:r w:rsidR="007C43B7">
        <w:rPr>
          <w:rStyle w:val="CommentReference"/>
        </w:rPr>
        <w:commentReference w:id="199"/>
      </w:r>
      <w:r w:rsidRPr="00961FEF">
        <w:rPr>
          <w:rFonts w:cs="Times New Roman"/>
          <w:color w:val="00B050"/>
          <w:szCs w:val="22"/>
        </w:rPr>
        <w:t xml:space="preserve"> soil texture (sand, silt and clay content), and forest biome type, were not significant explanatory variables (</w:t>
      </w:r>
      <w:r w:rsidRPr="00961FEF">
        <w:rPr>
          <w:rFonts w:cs="Times New Roman"/>
          <w:color w:val="00B050"/>
          <w:szCs w:val="22"/>
        </w:rPr>
        <w:fldChar w:fldCharType="begin"/>
      </w:r>
      <w:r w:rsidRPr="00961FEF">
        <w:rPr>
          <w:rFonts w:cs="Times New Roman"/>
          <w:color w:val="00B050"/>
          <w:szCs w:val="22"/>
        </w:rPr>
        <w:instrText xml:space="preserve"> REF _Ref112404531  \* MERGEFORMAT </w:instrText>
      </w:r>
      <w:r w:rsidRPr="00961FEF">
        <w:rPr>
          <w:rFonts w:cs="Times New Roman"/>
          <w:color w:val="00B050"/>
          <w:szCs w:val="22"/>
        </w:rPr>
        <w:fldChar w:fldCharType="separate"/>
      </w:r>
      <w:r w:rsidRPr="00961FEF">
        <w:rPr>
          <w:rFonts w:cs="Times New Roman"/>
          <w:color w:val="00B050"/>
          <w:szCs w:val="22"/>
        </w:rPr>
        <w:t xml:space="preserve">Appendix </w:t>
      </w:r>
      <w:r w:rsidRPr="00961FEF">
        <w:rPr>
          <w:rFonts w:cs="Times New Roman"/>
          <w:noProof/>
          <w:color w:val="00B050"/>
          <w:szCs w:val="22"/>
        </w:rPr>
        <w:t>5</w:t>
      </w:r>
      <w:r w:rsidRPr="00961FEF">
        <w:rPr>
          <w:rFonts w:cs="Times New Roman"/>
          <w:color w:val="00B050"/>
          <w:szCs w:val="22"/>
        </w:rPr>
        <w:fldChar w:fldCharType="end"/>
      </w:r>
      <w:r w:rsidRPr="00961FEF">
        <w:rPr>
          <w:rFonts w:cs="Times New Roman"/>
          <w:color w:val="00B050"/>
          <w:szCs w:val="22"/>
        </w:rPr>
        <w:t>).</w:t>
      </w:r>
      <w:r w:rsidRPr="00961FEF">
        <w:rPr>
          <w:rFonts w:cs="Times New Roman"/>
          <w:color w:val="00B050"/>
          <w:sz w:val="21"/>
          <w:szCs w:val="21"/>
        </w:rPr>
        <w:t xml:space="preserve"> </w:t>
      </w:r>
    </w:p>
    <w:p w14:paraId="50FD91C8" w14:textId="77777777" w:rsidR="005523BC" w:rsidRPr="00961FEF" w:rsidRDefault="005523BC" w:rsidP="005523BC">
      <w:pPr>
        <w:spacing w:line="360" w:lineRule="auto"/>
        <w:jc w:val="both"/>
        <w:rPr>
          <w:rFonts w:cs="Times New Roman"/>
          <w:color w:val="00B050"/>
          <w:szCs w:val="22"/>
        </w:rPr>
      </w:pPr>
    </w:p>
    <w:p w14:paraId="2ACE912E" w14:textId="77777777" w:rsidR="005523BC" w:rsidRPr="00961FEF" w:rsidRDefault="005523BC" w:rsidP="005523BC">
      <w:pPr>
        <w:pStyle w:val="Heading2"/>
        <w:rPr>
          <w:color w:val="00B050"/>
        </w:rPr>
      </w:pPr>
      <w:bookmarkStart w:id="200" w:name="_Toc112416649"/>
      <w:bookmarkStart w:id="201" w:name="_Toc112416954"/>
      <w:r w:rsidRPr="00961FEF">
        <w:rPr>
          <w:color w:val="00B050"/>
        </w:rPr>
        <w:t>Trophic grouping</w:t>
      </w:r>
      <w:bookmarkEnd w:id="200"/>
      <w:bookmarkEnd w:id="201"/>
      <w:r w:rsidRPr="00961FEF">
        <w:rPr>
          <w:color w:val="00B050"/>
        </w:rPr>
        <w:t xml:space="preserve"> </w:t>
      </w:r>
    </w:p>
    <w:p w14:paraId="51A45E49" w14:textId="63E5533C" w:rsidR="005523BC" w:rsidRPr="00961FEF" w:rsidRDefault="005523BC" w:rsidP="005523BC">
      <w:pPr>
        <w:spacing w:line="360" w:lineRule="auto"/>
        <w:jc w:val="both"/>
        <w:rPr>
          <w:rFonts w:cs="Times New Roman"/>
          <w:color w:val="00B050"/>
          <w:szCs w:val="22"/>
        </w:rPr>
      </w:pPr>
      <w:r w:rsidRPr="00961FEF">
        <w:rPr>
          <w:rFonts w:cs="Times New Roman"/>
          <w:color w:val="00B050"/>
          <w:szCs w:val="22"/>
        </w:rPr>
        <w:t xml:space="preserve">From observations where the information is available, trophic levels play a role in determining soil fauna abundance response to precipitation alteration. The most parsimonious model for both </w:t>
      </w:r>
      <w:proofErr w:type="gramStart"/>
      <w:r w:rsidRPr="00961FEF">
        <w:rPr>
          <w:rFonts w:cs="Times New Roman"/>
          <w:color w:val="00B050"/>
          <w:szCs w:val="22"/>
        </w:rPr>
        <w:t>precipitation</w:t>
      </w:r>
      <w:proofErr w:type="gramEnd"/>
      <w:r w:rsidRPr="00961FEF">
        <w:rPr>
          <w:rFonts w:cs="Times New Roman"/>
          <w:color w:val="00B050"/>
          <w:szCs w:val="22"/>
        </w:rPr>
        <w:t xml:space="preserve"> increases and decreases comprised the trophic level and the duration of treatment </w:t>
      </w:r>
      <w:commentRangeStart w:id="202"/>
      <w:r w:rsidRPr="00961FEF">
        <w:rPr>
          <w:rFonts w:cs="Times New Roman"/>
          <w:color w:val="00B050"/>
          <w:szCs w:val="22"/>
        </w:rPr>
        <w:t>(</w:t>
      </w:r>
      <w:r w:rsidRPr="00961FEF">
        <w:rPr>
          <w:rFonts w:cs="Times New Roman"/>
          <w:color w:val="00B050"/>
          <w:szCs w:val="22"/>
        </w:rPr>
        <w:fldChar w:fldCharType="begin"/>
      </w:r>
      <w:r w:rsidRPr="00961FEF">
        <w:rPr>
          <w:rFonts w:cs="Times New Roman"/>
          <w:color w:val="00B050"/>
          <w:szCs w:val="22"/>
        </w:rPr>
        <w:instrText xml:space="preserve"> REF _Ref111904510  \* MERGEFORMAT </w:instrText>
      </w:r>
      <w:r w:rsidRPr="00961FEF">
        <w:rPr>
          <w:rFonts w:cs="Times New Roman"/>
          <w:color w:val="00B050"/>
          <w:szCs w:val="22"/>
        </w:rPr>
        <w:fldChar w:fldCharType="separate"/>
      </w:r>
      <w:r w:rsidRPr="00961FEF">
        <w:rPr>
          <w:rFonts w:cs="Times New Roman"/>
          <w:color w:val="00B050"/>
          <w:szCs w:val="22"/>
        </w:rPr>
        <w:t xml:space="preserve">Figure </w:t>
      </w:r>
      <w:r w:rsidRPr="00961FEF">
        <w:rPr>
          <w:rFonts w:cs="Times New Roman"/>
          <w:noProof/>
          <w:color w:val="00B050"/>
          <w:szCs w:val="22"/>
        </w:rPr>
        <w:t>6</w:t>
      </w:r>
      <w:r w:rsidRPr="00961FEF">
        <w:rPr>
          <w:rFonts w:cs="Times New Roman"/>
          <w:color w:val="00B050"/>
          <w:szCs w:val="22"/>
        </w:rPr>
        <w:fldChar w:fldCharType="end"/>
      </w:r>
      <w:r w:rsidRPr="00961FEF">
        <w:rPr>
          <w:rFonts w:cs="Times New Roman"/>
          <w:color w:val="00B050"/>
          <w:szCs w:val="22"/>
        </w:rPr>
        <w:t xml:space="preserve">). </w:t>
      </w:r>
      <w:commentRangeEnd w:id="202"/>
      <w:r w:rsidR="007C43B7">
        <w:rPr>
          <w:rStyle w:val="CommentReference"/>
        </w:rPr>
        <w:commentReference w:id="202"/>
      </w:r>
      <w:r w:rsidRPr="00961FEF">
        <w:rPr>
          <w:rFonts w:cs="Times New Roman"/>
          <w:color w:val="00B050"/>
          <w:szCs w:val="22"/>
        </w:rPr>
        <w:t>Model fit for precipitation increases was better than those for precipitation decreases, with an R</w:t>
      </w:r>
      <w:r w:rsidRPr="00961FEF">
        <w:rPr>
          <w:rFonts w:cs="Times New Roman"/>
          <w:color w:val="00B050"/>
          <w:szCs w:val="22"/>
          <w:vertAlign w:val="superscript"/>
        </w:rPr>
        <w:t>2</w:t>
      </w:r>
      <w:r w:rsidRPr="00961FEF">
        <w:rPr>
          <w:rFonts w:cs="Times New Roman"/>
          <w:color w:val="00B050"/>
          <w:szCs w:val="22"/>
        </w:rPr>
        <w:t xml:space="preserve"> of 0.6 and 0.33, respectively. For precipitation decreases, models including the body width of biota and the strength of disturbance had similar parsimony, but the explanatory power of these models </w:t>
      </w:r>
      <w:del w:id="203" w:author="PHILIP ANTHONY MARTIN" w:date="2022-08-27T13:01:00Z">
        <w:r w:rsidRPr="00961FEF" w:rsidDel="007C43B7">
          <w:rPr>
            <w:rFonts w:cs="Times New Roman"/>
            <w:color w:val="00B050"/>
            <w:szCs w:val="22"/>
          </w:rPr>
          <w:delText xml:space="preserve">were </w:delText>
        </w:r>
      </w:del>
      <w:ins w:id="204" w:author="PHILIP ANTHONY MARTIN" w:date="2022-08-27T13:01:00Z">
        <w:r w:rsidR="007C43B7">
          <w:rPr>
            <w:rFonts w:cs="Times New Roman"/>
            <w:color w:val="00B050"/>
            <w:szCs w:val="22"/>
          </w:rPr>
          <w:t>was</w:t>
        </w:r>
        <w:r w:rsidR="007C43B7" w:rsidRPr="00961FEF">
          <w:rPr>
            <w:rFonts w:cs="Times New Roman"/>
            <w:color w:val="00B050"/>
            <w:szCs w:val="22"/>
          </w:rPr>
          <w:t xml:space="preserve"> </w:t>
        </w:r>
      </w:ins>
      <w:r w:rsidRPr="00961FEF">
        <w:rPr>
          <w:rFonts w:cs="Times New Roman"/>
          <w:color w:val="00B050"/>
          <w:szCs w:val="22"/>
        </w:rPr>
        <w:t>lower than those with trophic levels (</w:t>
      </w:r>
      <w:r w:rsidRPr="00961FEF">
        <w:rPr>
          <w:rFonts w:cs="Times New Roman"/>
          <w:color w:val="00B050"/>
          <w:szCs w:val="22"/>
          <w:highlight w:val="yellow"/>
        </w:rPr>
        <w:t>APPENDIX</w:t>
      </w:r>
      <w:r w:rsidRPr="00961FEF">
        <w:rPr>
          <w:rFonts w:cs="Times New Roman"/>
          <w:color w:val="00B050"/>
          <w:szCs w:val="22"/>
        </w:rPr>
        <w:t xml:space="preserve">). </w:t>
      </w:r>
      <w:commentRangeStart w:id="205"/>
      <w:r w:rsidRPr="00961FEF">
        <w:rPr>
          <w:rFonts w:cs="Times New Roman"/>
          <w:color w:val="00B050"/>
          <w:szCs w:val="22"/>
        </w:rPr>
        <w:t>The greatest average responses to precipitation reduction and precipitation increase are seen in the abundance of fungivores (-44.7%, p=0.0014 and 67%, p=0.0023, respectively) and predators (-40.9%, p=0.002 and -41.4%, p=0.065, respectively).</w:t>
      </w:r>
      <w:commentRangeEnd w:id="205"/>
      <w:r w:rsidR="00A61CEC">
        <w:rPr>
          <w:rStyle w:val="CommentReference"/>
        </w:rPr>
        <w:commentReference w:id="205"/>
      </w:r>
      <w:r w:rsidRPr="00961FEF">
        <w:rPr>
          <w:rFonts w:cs="Times New Roman"/>
          <w:color w:val="00B050"/>
          <w:szCs w:val="22"/>
        </w:rPr>
        <w:t xml:space="preserve"> </w:t>
      </w:r>
      <w:commentRangeStart w:id="206"/>
      <w:r w:rsidRPr="00961FEF">
        <w:rPr>
          <w:rFonts w:cs="Times New Roman"/>
          <w:color w:val="00B050"/>
          <w:szCs w:val="22"/>
        </w:rPr>
        <w:t xml:space="preserve">As </w:t>
      </w:r>
      <w:r w:rsidRPr="00961FEF">
        <w:rPr>
          <w:rFonts w:cs="Times New Roman"/>
          <w:color w:val="00B050"/>
          <w:szCs w:val="22"/>
        </w:rPr>
        <w:lastRenderedPageBreak/>
        <w:t xml:space="preserve">duration of experiment increases, the magnitude of change for all trophic groups tends towards 0. </w:t>
      </w:r>
      <w:commentRangeEnd w:id="206"/>
      <w:r w:rsidRPr="00961FEF">
        <w:rPr>
          <w:rStyle w:val="CommentReference"/>
          <w:rFonts w:cs="Times New Roman"/>
          <w:color w:val="00B050"/>
        </w:rPr>
        <w:commentReference w:id="206"/>
      </w:r>
      <w:r w:rsidRPr="00961FEF">
        <w:rPr>
          <w:rFonts w:cs="Times New Roman"/>
          <w:color w:val="00B050"/>
          <w:szCs w:val="22"/>
        </w:rPr>
        <w:t xml:space="preserve">These </w:t>
      </w:r>
      <w:r w:rsidRPr="00961FEF">
        <w:rPr>
          <w:rFonts w:cs="Times New Roman"/>
          <w:noProof/>
          <w:color w:val="00B050"/>
        </w:rPr>
        <mc:AlternateContent>
          <mc:Choice Requires="wps">
            <w:drawing>
              <wp:anchor distT="0" distB="0" distL="114300" distR="114300" simplePos="0" relativeHeight="251671552" behindDoc="0" locked="0" layoutInCell="1" allowOverlap="1" wp14:anchorId="0DB3F9E9" wp14:editId="4C871DE9">
                <wp:simplePos x="0" y="0"/>
                <wp:positionH relativeFrom="column">
                  <wp:posOffset>-239164</wp:posOffset>
                </wp:positionH>
                <wp:positionV relativeFrom="paragraph">
                  <wp:posOffset>475384</wp:posOffset>
                </wp:positionV>
                <wp:extent cx="6223635" cy="838517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223635" cy="8385175"/>
                        </a:xfrm>
                        <a:prstGeom prst="rect">
                          <a:avLst/>
                        </a:prstGeom>
                        <a:noFill/>
                        <a:ln w="6350">
                          <a:noFill/>
                        </a:ln>
                      </wps:spPr>
                      <wps:txbx>
                        <w:txbxContent>
                          <w:p w14:paraId="44A5F34A" w14:textId="77777777" w:rsidR="0045369D" w:rsidRDefault="0045369D" w:rsidP="005523BC">
                            <w:pPr>
                              <w:keepNext/>
                              <w:spacing w:line="360" w:lineRule="auto"/>
                              <w:ind w:firstLine="720"/>
                              <w:rPr>
                                <w:rFonts w:cs="Times New Roman"/>
                              </w:rPr>
                            </w:pPr>
                            <w:r w:rsidRPr="00626E3A">
                              <w:rPr>
                                <w:rFonts w:cs="Times New Roman"/>
                              </w:rPr>
                              <w:t>A</w:t>
                            </w:r>
                          </w:p>
                          <w:p w14:paraId="2D732BCF" w14:textId="77777777" w:rsidR="0045369D" w:rsidRPr="00626E3A" w:rsidRDefault="0045369D" w:rsidP="005523BC">
                            <w:pPr>
                              <w:keepNext/>
                              <w:spacing w:line="360" w:lineRule="auto"/>
                              <w:ind w:firstLine="720"/>
                              <w:rPr>
                                <w:rFonts w:cs="Times New Roman"/>
                              </w:rPr>
                            </w:pPr>
                            <w:r w:rsidRPr="00626E3A">
                              <w:rPr>
                                <w:rFonts w:cs="Times New Roman"/>
                                <w:noProof/>
                                <w:szCs w:val="22"/>
                              </w:rPr>
                              <w:drawing>
                                <wp:inline distT="0" distB="0" distL="0" distR="0" wp14:anchorId="6F2CD926" wp14:editId="269370C1">
                                  <wp:extent cx="4756727" cy="4726203"/>
                                  <wp:effectExtent l="0" t="0" r="0" b="0"/>
                                  <wp:docPr id="146" name="Picture 14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diagram&#10;&#10;Description automatically generated"/>
                                          <pic:cNvPicPr/>
                                        </pic:nvPicPr>
                                        <pic:blipFill rotWithShape="1">
                                          <a:blip r:embed="rId24" cstate="print">
                                            <a:extLst>
                                              <a:ext uri="{28A0092B-C50C-407E-A947-70E740481C1C}">
                                                <a14:useLocalDpi xmlns:a14="http://schemas.microsoft.com/office/drawing/2010/main" val="0"/>
                                              </a:ext>
                                            </a:extLst>
                                          </a:blip>
                                          <a:srcRect r="1227"/>
                                          <a:stretch/>
                                        </pic:blipFill>
                                        <pic:spPr bwMode="auto">
                                          <a:xfrm>
                                            <a:off x="0" y="0"/>
                                            <a:ext cx="4756727" cy="4726203"/>
                                          </a:xfrm>
                                          <a:prstGeom prst="rect">
                                            <a:avLst/>
                                          </a:prstGeom>
                                          <a:ln>
                                            <a:noFill/>
                                          </a:ln>
                                          <a:extLst>
                                            <a:ext uri="{53640926-AAD7-44D8-BBD7-CCE9431645EC}">
                                              <a14:shadowObscured xmlns:a14="http://schemas.microsoft.com/office/drawing/2010/main"/>
                                            </a:ext>
                                          </a:extLst>
                                        </pic:spPr>
                                      </pic:pic>
                                    </a:graphicData>
                                  </a:graphic>
                                </wp:inline>
                              </w:drawing>
                            </w:r>
                          </w:p>
                          <w:p w14:paraId="36647A71" w14:textId="77777777" w:rsidR="0045369D" w:rsidRDefault="0045369D" w:rsidP="005523BC">
                            <w:pPr>
                              <w:keepNext/>
                              <w:spacing w:line="360" w:lineRule="auto"/>
                              <w:ind w:firstLine="720"/>
                              <w:rPr>
                                <w:rFonts w:cs="Times New Roman"/>
                              </w:rPr>
                            </w:pPr>
                            <w:r w:rsidRPr="00626E3A">
                              <w:rPr>
                                <w:rFonts w:cs="Times New Roman"/>
                              </w:rPr>
                              <w:t>B</w:t>
                            </w:r>
                          </w:p>
                          <w:p w14:paraId="47BA1D83" w14:textId="77777777" w:rsidR="0045369D" w:rsidRPr="00C0309B" w:rsidRDefault="0045369D" w:rsidP="005523BC">
                            <w:pPr>
                              <w:keepNext/>
                              <w:spacing w:line="360" w:lineRule="auto"/>
                              <w:ind w:firstLine="720"/>
                              <w:rPr>
                                <w:rFonts w:cs="Times New Roman"/>
                              </w:rPr>
                            </w:pPr>
                            <w:r>
                              <w:rPr>
                                <w:rFonts w:cs="Times New Roman"/>
                                <w:noProof/>
                                <w:szCs w:val="22"/>
                              </w:rPr>
                              <w:drawing>
                                <wp:inline distT="0" distB="0" distL="0" distR="0" wp14:anchorId="01596FF6" wp14:editId="5F28EDA8">
                                  <wp:extent cx="4657738" cy="1918009"/>
                                  <wp:effectExtent l="0" t="0" r="3175"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57738" cy="1918009"/>
                                          </a:xfrm>
                                          <a:prstGeom prst="rect">
                                            <a:avLst/>
                                          </a:prstGeom>
                                        </pic:spPr>
                                      </pic:pic>
                                    </a:graphicData>
                                  </a:graphic>
                                </wp:inline>
                              </w:drawing>
                            </w:r>
                          </w:p>
                          <w:p w14:paraId="4A0B09F9" w14:textId="77777777" w:rsidR="0045369D" w:rsidRPr="00961FEF" w:rsidRDefault="0045369D" w:rsidP="005523BC">
                            <w:pPr>
                              <w:pStyle w:val="Caption"/>
                              <w:spacing w:line="360" w:lineRule="auto"/>
                              <w:jc w:val="both"/>
                              <w:rPr>
                                <w:rFonts w:cs="Times New Roman"/>
                                <w:b/>
                                <w:bCs/>
                                <w:color w:val="00B050"/>
                                <w:sz w:val="20"/>
                                <w:szCs w:val="20"/>
                              </w:rPr>
                            </w:pPr>
                            <w:bookmarkStart w:id="207" w:name="_Ref111904510"/>
                            <w:bookmarkStart w:id="208" w:name="_Toc112410004"/>
                            <w:bookmarkStart w:id="209" w:name="_Toc112410054"/>
                            <w:bookmarkStart w:id="210" w:name="_Toc112410076"/>
                            <w:bookmarkStart w:id="211" w:name="_Toc112412942"/>
                            <w:bookmarkStart w:id="212" w:name="_Toc112413002"/>
                            <w:r w:rsidRPr="00961FEF">
                              <w:rPr>
                                <w:rFonts w:cs="Times New Roman"/>
                                <w:b/>
                                <w:bCs/>
                                <w:color w:val="00B050"/>
                                <w:sz w:val="20"/>
                                <w:szCs w:val="20"/>
                              </w:rPr>
                              <w:t xml:space="preserve">Figure </w:t>
                            </w:r>
                            <w:r w:rsidRPr="00961FEF">
                              <w:rPr>
                                <w:rFonts w:cs="Times New Roman"/>
                                <w:b/>
                                <w:bCs/>
                                <w:color w:val="00B050"/>
                                <w:sz w:val="20"/>
                                <w:szCs w:val="20"/>
                              </w:rPr>
                              <w:fldChar w:fldCharType="begin"/>
                            </w:r>
                            <w:r w:rsidRPr="00961FEF">
                              <w:rPr>
                                <w:rFonts w:cs="Times New Roman"/>
                                <w:b/>
                                <w:bCs/>
                                <w:color w:val="00B050"/>
                                <w:sz w:val="20"/>
                                <w:szCs w:val="20"/>
                              </w:rPr>
                              <w:instrText xml:space="preserve"> SEQ Figure \* ARABIC </w:instrText>
                            </w:r>
                            <w:r w:rsidRPr="00961FEF">
                              <w:rPr>
                                <w:rFonts w:cs="Times New Roman"/>
                                <w:b/>
                                <w:bCs/>
                                <w:color w:val="00B050"/>
                                <w:sz w:val="20"/>
                                <w:szCs w:val="20"/>
                              </w:rPr>
                              <w:fldChar w:fldCharType="separate"/>
                            </w:r>
                            <w:r w:rsidRPr="00961FEF">
                              <w:rPr>
                                <w:rFonts w:cs="Times New Roman"/>
                                <w:b/>
                                <w:bCs/>
                                <w:noProof/>
                                <w:color w:val="00B050"/>
                                <w:sz w:val="20"/>
                                <w:szCs w:val="20"/>
                              </w:rPr>
                              <w:t>9</w:t>
                            </w:r>
                            <w:r w:rsidRPr="00961FEF">
                              <w:rPr>
                                <w:rFonts w:cs="Times New Roman"/>
                                <w:b/>
                                <w:bCs/>
                                <w:color w:val="00B050"/>
                                <w:sz w:val="20"/>
                                <w:szCs w:val="20"/>
                              </w:rPr>
                              <w:fldChar w:fldCharType="end"/>
                            </w:r>
                            <w:bookmarkEnd w:id="207"/>
                            <w:r w:rsidRPr="00961FEF">
                              <w:rPr>
                                <w:rFonts w:cs="Times New Roman"/>
                                <w:b/>
                                <w:bCs/>
                                <w:color w:val="00B050"/>
                                <w:sz w:val="20"/>
                                <w:szCs w:val="20"/>
                              </w:rPr>
                              <w:t xml:space="preserve">. Response of trophic levels of soil biota to the duration of precipitation decreases (A), and precipitation increases (B). </w:t>
                            </w:r>
                            <w:proofErr w:type="spellStart"/>
                            <w:r w:rsidRPr="00961FEF">
                              <w:rPr>
                                <w:rFonts w:cs="Times New Roman"/>
                                <w:color w:val="00B050"/>
                                <w:sz w:val="20"/>
                                <w:szCs w:val="20"/>
                              </w:rPr>
                              <w:t>lnRR</w:t>
                            </w:r>
                            <w:proofErr w:type="spellEnd"/>
                            <w:r w:rsidRPr="00961FEF">
                              <w:rPr>
                                <w:rFonts w:cs="Times New Roman"/>
                                <w:color w:val="00B050"/>
                                <w:sz w:val="20"/>
                                <w:szCs w:val="20"/>
                              </w:rPr>
                              <w:t xml:space="preserve"> &gt; 0 indicates increased abundance. The size of the symbols corresponds to the inverse variance (1/vi) or weight of the study in the model. Variance does not vary for mixed and fungivore/detritivore effect sizes as these values have been assigned from the mean variance.</w:t>
                            </w:r>
                            <w:bookmarkEnd w:id="208"/>
                            <w:bookmarkEnd w:id="209"/>
                            <w:bookmarkEnd w:id="210"/>
                            <w:bookmarkEnd w:id="211"/>
                            <w:bookmarkEnd w:id="212"/>
                            <w:r w:rsidRPr="00961FEF">
                              <w:rPr>
                                <w:rFonts w:cs="Times New Roman"/>
                                <w:color w:val="00B05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3F9E9" id="Text Box 25" o:spid="_x0000_s1044" type="#_x0000_t202" style="position:absolute;left:0;text-align:left;margin-left:-18.85pt;margin-top:37.45pt;width:490.05pt;height:66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" filled="f" stroked="f" strokeweight=".5pt">
                <v:textbox>
                  <w:txbxContent>
                    <w:p w14:paraId="44A5F34A" w14:textId="77777777" w:rsidR="0045369D" w:rsidRDefault="0045369D" w:rsidP="005523BC">
                      <w:pPr>
                        <w:keepNext/>
                        <w:spacing w:line="360" w:lineRule="auto"/>
                        <w:ind w:firstLine="720"/>
                        <w:rPr>
                          <w:rFonts w:cs="Times New Roman"/>
                        </w:rPr>
                      </w:pPr>
                      <w:r w:rsidRPr="00626E3A">
                        <w:rPr>
                          <w:rFonts w:cs="Times New Roman"/>
                        </w:rPr>
                        <w:t>A</w:t>
                      </w:r>
                    </w:p>
                    <w:p w14:paraId="2D732BCF" w14:textId="77777777" w:rsidR="0045369D" w:rsidRPr="00626E3A" w:rsidRDefault="0045369D" w:rsidP="005523BC">
                      <w:pPr>
                        <w:keepNext/>
                        <w:spacing w:line="360" w:lineRule="auto"/>
                        <w:ind w:firstLine="720"/>
                        <w:rPr>
                          <w:rFonts w:cs="Times New Roman"/>
                        </w:rPr>
                      </w:pPr>
                      <w:r w:rsidRPr="00626E3A">
                        <w:rPr>
                          <w:rFonts w:cs="Times New Roman"/>
                          <w:noProof/>
                          <w:szCs w:val="22"/>
                        </w:rPr>
                        <w:drawing>
                          <wp:inline distT="0" distB="0" distL="0" distR="0" wp14:anchorId="6F2CD926" wp14:editId="269370C1">
                            <wp:extent cx="4756727" cy="4726203"/>
                            <wp:effectExtent l="0" t="0" r="0" b="0"/>
                            <wp:docPr id="146" name="Picture 14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diagram&#10;&#10;Description automatically generated"/>
                                    <pic:cNvPicPr/>
                                  </pic:nvPicPr>
                                  <pic:blipFill rotWithShape="1">
                                    <a:blip r:embed="rId24" cstate="print">
                                      <a:extLst>
                                        <a:ext uri="{28A0092B-C50C-407E-A947-70E740481C1C}">
                                          <a14:useLocalDpi xmlns:a14="http://schemas.microsoft.com/office/drawing/2010/main" val="0"/>
                                        </a:ext>
                                      </a:extLst>
                                    </a:blip>
                                    <a:srcRect r="1227"/>
                                    <a:stretch/>
                                  </pic:blipFill>
                                  <pic:spPr bwMode="auto">
                                    <a:xfrm>
                                      <a:off x="0" y="0"/>
                                      <a:ext cx="4756727" cy="4726203"/>
                                    </a:xfrm>
                                    <a:prstGeom prst="rect">
                                      <a:avLst/>
                                    </a:prstGeom>
                                    <a:ln>
                                      <a:noFill/>
                                    </a:ln>
                                    <a:extLst>
                                      <a:ext uri="{53640926-AAD7-44D8-BBD7-CCE9431645EC}">
                                        <a14:shadowObscured xmlns:a14="http://schemas.microsoft.com/office/drawing/2010/main"/>
                                      </a:ext>
                                    </a:extLst>
                                  </pic:spPr>
                                </pic:pic>
                              </a:graphicData>
                            </a:graphic>
                          </wp:inline>
                        </w:drawing>
                      </w:r>
                    </w:p>
                    <w:p w14:paraId="36647A71" w14:textId="77777777" w:rsidR="0045369D" w:rsidRDefault="0045369D" w:rsidP="005523BC">
                      <w:pPr>
                        <w:keepNext/>
                        <w:spacing w:line="360" w:lineRule="auto"/>
                        <w:ind w:firstLine="720"/>
                        <w:rPr>
                          <w:rFonts w:cs="Times New Roman"/>
                        </w:rPr>
                      </w:pPr>
                      <w:r w:rsidRPr="00626E3A">
                        <w:rPr>
                          <w:rFonts w:cs="Times New Roman"/>
                        </w:rPr>
                        <w:t>B</w:t>
                      </w:r>
                    </w:p>
                    <w:p w14:paraId="47BA1D83" w14:textId="77777777" w:rsidR="0045369D" w:rsidRPr="00C0309B" w:rsidRDefault="0045369D" w:rsidP="005523BC">
                      <w:pPr>
                        <w:keepNext/>
                        <w:spacing w:line="360" w:lineRule="auto"/>
                        <w:ind w:firstLine="720"/>
                        <w:rPr>
                          <w:rFonts w:cs="Times New Roman"/>
                        </w:rPr>
                      </w:pPr>
                      <w:r>
                        <w:rPr>
                          <w:rFonts w:cs="Times New Roman"/>
                          <w:noProof/>
                          <w:szCs w:val="22"/>
                        </w:rPr>
                        <w:drawing>
                          <wp:inline distT="0" distB="0" distL="0" distR="0" wp14:anchorId="01596FF6" wp14:editId="5F28EDA8">
                            <wp:extent cx="4657738" cy="1918009"/>
                            <wp:effectExtent l="0" t="0" r="3175" b="0"/>
                            <wp:docPr id="147" name="Picture 1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57738" cy="1918009"/>
                                    </a:xfrm>
                                    <a:prstGeom prst="rect">
                                      <a:avLst/>
                                    </a:prstGeom>
                                  </pic:spPr>
                                </pic:pic>
                              </a:graphicData>
                            </a:graphic>
                          </wp:inline>
                        </w:drawing>
                      </w:r>
                    </w:p>
                    <w:p w14:paraId="4A0B09F9" w14:textId="77777777" w:rsidR="0045369D" w:rsidRPr="00961FEF" w:rsidRDefault="0045369D" w:rsidP="005523BC">
                      <w:pPr>
                        <w:pStyle w:val="Caption"/>
                        <w:spacing w:line="360" w:lineRule="auto"/>
                        <w:jc w:val="both"/>
                        <w:rPr>
                          <w:rFonts w:cs="Times New Roman"/>
                          <w:b/>
                          <w:bCs/>
                          <w:color w:val="00B050"/>
                          <w:sz w:val="20"/>
                          <w:szCs w:val="20"/>
                        </w:rPr>
                      </w:pPr>
                      <w:bookmarkStart w:id="213" w:name="_Ref111904510"/>
                      <w:bookmarkStart w:id="214" w:name="_Toc112410004"/>
                      <w:bookmarkStart w:id="215" w:name="_Toc112410054"/>
                      <w:bookmarkStart w:id="216" w:name="_Toc112410076"/>
                      <w:bookmarkStart w:id="217" w:name="_Toc112412942"/>
                      <w:bookmarkStart w:id="218" w:name="_Toc112413002"/>
                      <w:r w:rsidRPr="00961FEF">
                        <w:rPr>
                          <w:rFonts w:cs="Times New Roman"/>
                          <w:b/>
                          <w:bCs/>
                          <w:color w:val="00B050"/>
                          <w:sz w:val="20"/>
                          <w:szCs w:val="20"/>
                        </w:rPr>
                        <w:t xml:space="preserve">Figure </w:t>
                      </w:r>
                      <w:r w:rsidRPr="00961FEF">
                        <w:rPr>
                          <w:rFonts w:cs="Times New Roman"/>
                          <w:b/>
                          <w:bCs/>
                          <w:color w:val="00B050"/>
                          <w:sz w:val="20"/>
                          <w:szCs w:val="20"/>
                        </w:rPr>
                        <w:fldChar w:fldCharType="begin"/>
                      </w:r>
                      <w:r w:rsidRPr="00961FEF">
                        <w:rPr>
                          <w:rFonts w:cs="Times New Roman"/>
                          <w:b/>
                          <w:bCs/>
                          <w:color w:val="00B050"/>
                          <w:sz w:val="20"/>
                          <w:szCs w:val="20"/>
                        </w:rPr>
                        <w:instrText xml:space="preserve"> SEQ Figure \* ARABIC </w:instrText>
                      </w:r>
                      <w:r w:rsidRPr="00961FEF">
                        <w:rPr>
                          <w:rFonts w:cs="Times New Roman"/>
                          <w:b/>
                          <w:bCs/>
                          <w:color w:val="00B050"/>
                          <w:sz w:val="20"/>
                          <w:szCs w:val="20"/>
                        </w:rPr>
                        <w:fldChar w:fldCharType="separate"/>
                      </w:r>
                      <w:r w:rsidRPr="00961FEF">
                        <w:rPr>
                          <w:rFonts w:cs="Times New Roman"/>
                          <w:b/>
                          <w:bCs/>
                          <w:noProof/>
                          <w:color w:val="00B050"/>
                          <w:sz w:val="20"/>
                          <w:szCs w:val="20"/>
                        </w:rPr>
                        <w:t>9</w:t>
                      </w:r>
                      <w:r w:rsidRPr="00961FEF">
                        <w:rPr>
                          <w:rFonts w:cs="Times New Roman"/>
                          <w:b/>
                          <w:bCs/>
                          <w:color w:val="00B050"/>
                          <w:sz w:val="20"/>
                          <w:szCs w:val="20"/>
                        </w:rPr>
                        <w:fldChar w:fldCharType="end"/>
                      </w:r>
                      <w:bookmarkEnd w:id="213"/>
                      <w:r w:rsidRPr="00961FEF">
                        <w:rPr>
                          <w:rFonts w:cs="Times New Roman"/>
                          <w:b/>
                          <w:bCs/>
                          <w:color w:val="00B050"/>
                          <w:sz w:val="20"/>
                          <w:szCs w:val="20"/>
                        </w:rPr>
                        <w:t xml:space="preserve">. Response of trophic levels of soil biota to the duration of precipitation decreases (A), and precipitation increases (B). </w:t>
                      </w:r>
                      <w:proofErr w:type="spellStart"/>
                      <w:r w:rsidRPr="00961FEF">
                        <w:rPr>
                          <w:rFonts w:cs="Times New Roman"/>
                          <w:color w:val="00B050"/>
                          <w:sz w:val="20"/>
                          <w:szCs w:val="20"/>
                        </w:rPr>
                        <w:t>lnRR</w:t>
                      </w:r>
                      <w:proofErr w:type="spellEnd"/>
                      <w:r w:rsidRPr="00961FEF">
                        <w:rPr>
                          <w:rFonts w:cs="Times New Roman"/>
                          <w:color w:val="00B050"/>
                          <w:sz w:val="20"/>
                          <w:szCs w:val="20"/>
                        </w:rPr>
                        <w:t xml:space="preserve"> &gt; 0 indicates increased abundance. The size of the symbols corresponds to the inverse variance (1/vi) or weight of the study in the model. Variance does not vary for mixed and fungivore/detritivore effect sizes as these values have been assigned from the mean variance.</w:t>
                      </w:r>
                      <w:bookmarkEnd w:id="214"/>
                      <w:bookmarkEnd w:id="215"/>
                      <w:bookmarkEnd w:id="216"/>
                      <w:bookmarkEnd w:id="217"/>
                      <w:bookmarkEnd w:id="218"/>
                      <w:r w:rsidRPr="00961FEF">
                        <w:rPr>
                          <w:rFonts w:cs="Times New Roman"/>
                          <w:color w:val="00B050"/>
                          <w:sz w:val="20"/>
                          <w:szCs w:val="20"/>
                        </w:rPr>
                        <w:t xml:space="preserve"> </w:t>
                      </w:r>
                    </w:p>
                  </w:txbxContent>
                </v:textbox>
                <w10:wrap type="square"/>
              </v:shape>
            </w:pict>
          </mc:Fallback>
        </mc:AlternateContent>
      </w:r>
      <w:r w:rsidRPr="00961FEF">
        <w:rPr>
          <w:rFonts w:cs="Times New Roman"/>
          <w:color w:val="00B050"/>
          <w:szCs w:val="22"/>
        </w:rPr>
        <w:t xml:space="preserve">trends should be interpreted with caution given the relatively few data points and a low spread of </w:t>
      </w:r>
      <w:r w:rsidRPr="00961FEF">
        <w:rPr>
          <w:rFonts w:cs="Times New Roman"/>
          <w:color w:val="00B050"/>
          <w:szCs w:val="22"/>
        </w:rPr>
        <w:lastRenderedPageBreak/>
        <w:t xml:space="preserve">duration lengths - particularly trends for detritivores under decreased precipitation and predators under precipitation increases. </w:t>
      </w:r>
    </w:p>
    <w:p w14:paraId="29C208C9" w14:textId="77777777" w:rsidR="005523BC" w:rsidRPr="00961FEF" w:rsidRDefault="005523BC" w:rsidP="005523BC">
      <w:pPr>
        <w:spacing w:line="360" w:lineRule="auto"/>
        <w:jc w:val="both"/>
        <w:rPr>
          <w:rFonts w:cs="Times New Roman"/>
          <w:color w:val="00B050"/>
          <w:szCs w:val="22"/>
        </w:rPr>
      </w:pPr>
    </w:p>
    <w:p w14:paraId="13D7E0F0" w14:textId="77777777" w:rsidR="005523BC" w:rsidRPr="002B1711" w:rsidRDefault="005523BC" w:rsidP="005523BC">
      <w:pPr>
        <w:pStyle w:val="Heading2"/>
      </w:pPr>
      <w:bookmarkStart w:id="219" w:name="_Toc112416650"/>
      <w:bookmarkStart w:id="220" w:name="_Toc112416955"/>
      <w:commentRangeStart w:id="221"/>
      <w:commentRangeStart w:id="222"/>
      <w:r w:rsidRPr="000A0441">
        <w:t>Nematodes</w:t>
      </w:r>
      <w:commentRangeEnd w:id="221"/>
      <w:r>
        <w:rPr>
          <w:rStyle w:val="CommentReference"/>
        </w:rPr>
        <w:commentReference w:id="221"/>
      </w:r>
      <w:bookmarkEnd w:id="219"/>
      <w:bookmarkEnd w:id="220"/>
      <w:commentRangeEnd w:id="222"/>
      <w:r w:rsidR="00A61CEC">
        <w:rPr>
          <w:rStyle w:val="CommentReference"/>
          <w:rFonts w:eastAsiaTheme="minorHAnsi" w:cs="Times New Roman (Body CS)"/>
          <w:b w:val="0"/>
          <w:color w:val="auto"/>
        </w:rPr>
        <w:commentReference w:id="222"/>
      </w:r>
    </w:p>
    <w:p w14:paraId="5BDD0977" w14:textId="77777777" w:rsidR="005523BC" w:rsidRPr="007E65DC" w:rsidRDefault="005523BC" w:rsidP="005523BC">
      <w:pPr>
        <w:spacing w:line="360" w:lineRule="auto"/>
        <w:jc w:val="both"/>
        <w:rPr>
          <w:rFonts w:cs="Times New Roman"/>
          <w:b/>
          <w:bCs/>
          <w:szCs w:val="22"/>
        </w:rPr>
      </w:pPr>
      <w:r w:rsidRPr="000A0441">
        <w:rPr>
          <w:rFonts w:cs="Times New Roman"/>
          <w:szCs w:val="22"/>
        </w:rPr>
        <w:t xml:space="preserve">The majority of </w:t>
      </w:r>
      <w:proofErr w:type="spellStart"/>
      <w:r w:rsidRPr="000A0441">
        <w:rPr>
          <w:rFonts w:cs="Times New Roman"/>
          <w:szCs w:val="22"/>
        </w:rPr>
        <w:t>microfauna</w:t>
      </w:r>
      <w:proofErr w:type="spellEnd"/>
      <w:r w:rsidRPr="000A0441">
        <w:rPr>
          <w:rFonts w:cs="Times New Roman"/>
          <w:szCs w:val="22"/>
        </w:rPr>
        <w:t xml:space="preserve"> included in this analysis were nematodes, which decreased with both </w:t>
      </w:r>
      <w:proofErr w:type="gramStart"/>
      <w:r w:rsidRPr="000A0441">
        <w:rPr>
          <w:rFonts w:cs="Times New Roman"/>
          <w:szCs w:val="22"/>
        </w:rPr>
        <w:t>precipitation</w:t>
      </w:r>
      <w:proofErr w:type="gramEnd"/>
      <w:r w:rsidRPr="000A0441">
        <w:rPr>
          <w:rFonts w:cs="Times New Roman"/>
          <w:szCs w:val="22"/>
        </w:rPr>
        <w:t xml:space="preserve"> increases (ns) and water reduction (–68%, p = 0.081). </w:t>
      </w:r>
      <w:r w:rsidRPr="00E855D5">
        <w:rPr>
          <w:rFonts w:cs="Times New Roman"/>
          <w:szCs w:val="22"/>
        </w:rPr>
        <w:t>Nematoda observations were assessed, and the most parsimonious model was found to include both length of disturbance and strength of disturbance as predictors, but with low explanatory value (R</w:t>
      </w:r>
      <w:r w:rsidRPr="00E855D5">
        <w:rPr>
          <w:rFonts w:cs="Times New Roman"/>
          <w:szCs w:val="22"/>
          <w:vertAlign w:val="superscript"/>
        </w:rPr>
        <w:t>2</w:t>
      </w:r>
      <w:r w:rsidRPr="00E855D5">
        <w:rPr>
          <w:rFonts w:cs="Times New Roman"/>
          <w:szCs w:val="22"/>
        </w:rPr>
        <w:t xml:space="preserve"> = 0.01</w:t>
      </w:r>
      <w:del w:id="223" w:author="PHILIP ANTHONY MARTIN" w:date="2022-08-27T13:03:00Z">
        <w:r w:rsidRPr="00E855D5" w:rsidDel="00A61CEC">
          <w:rPr>
            <w:rFonts w:cs="Times New Roman"/>
            <w:szCs w:val="22"/>
          </w:rPr>
          <w:delText>2%</w:delText>
        </w:r>
      </w:del>
      <w:r w:rsidRPr="00E855D5">
        <w:rPr>
          <w:rFonts w:cs="Times New Roman"/>
          <w:szCs w:val="22"/>
        </w:rPr>
        <w:t>).</w:t>
      </w:r>
      <w:r w:rsidRPr="000A0441">
        <w:rPr>
          <w:rFonts w:cs="Times New Roman"/>
          <w:szCs w:val="22"/>
        </w:rPr>
        <w:t xml:space="preserve"> Although trophic information was given in many studies of nematodes, the trophic level was not found to be an important moderating variable in model comparisons. </w:t>
      </w:r>
    </w:p>
    <w:p w14:paraId="49C0EF80" w14:textId="77777777" w:rsidR="005523BC" w:rsidRPr="000A0441" w:rsidRDefault="005523BC" w:rsidP="005523BC">
      <w:pPr>
        <w:spacing w:line="360" w:lineRule="auto"/>
        <w:jc w:val="both"/>
        <w:rPr>
          <w:rFonts w:cs="Times New Roman"/>
          <w:szCs w:val="22"/>
        </w:rPr>
      </w:pPr>
    </w:p>
    <w:p w14:paraId="09B0D01A" w14:textId="77777777" w:rsidR="005523BC" w:rsidRPr="00C23722" w:rsidRDefault="005523BC" w:rsidP="005523BC">
      <w:pPr>
        <w:pStyle w:val="Heading2"/>
      </w:pPr>
      <w:bookmarkStart w:id="224" w:name="_Toc112416651"/>
      <w:bookmarkStart w:id="225" w:name="_Toc112416956"/>
      <w:commentRangeStart w:id="226"/>
      <w:r w:rsidRPr="00C23722">
        <w:t>Robustness checks</w:t>
      </w:r>
      <w:commentRangeEnd w:id="226"/>
      <w:r w:rsidRPr="00C23722">
        <w:rPr>
          <w:rStyle w:val="CommentReference"/>
          <w:rFonts w:cs="Times New Roman"/>
        </w:rPr>
        <w:commentReference w:id="226"/>
      </w:r>
      <w:bookmarkEnd w:id="224"/>
      <w:bookmarkEnd w:id="225"/>
    </w:p>
    <w:p w14:paraId="5F2C3DAD" w14:textId="77777777" w:rsidR="005523BC" w:rsidRPr="00DE46F0" w:rsidRDefault="005523BC" w:rsidP="005523BC">
      <w:pPr>
        <w:spacing w:line="360" w:lineRule="auto"/>
        <w:jc w:val="both"/>
        <w:rPr>
          <w:rFonts w:cs="Times New Roman"/>
          <w:szCs w:val="22"/>
        </w:rPr>
      </w:pPr>
      <w:r w:rsidRPr="00DE46F0">
        <w:rPr>
          <w:rFonts w:cs="Times New Roman"/>
          <w:szCs w:val="22"/>
        </w:rPr>
        <w:t>Pearson’s correlation robustness checks on the accuracy of external data showed that the mean annual temperature and precipitation data from WorldClim.org were significantly correlated with the figures given by the studies, but that the USDA sand and silt percentages had a significantly negative relationship with the reported sand and silt in studies, indicating a very poor representation of true site conditions (</w:t>
      </w:r>
      <w:r w:rsidRPr="00DE46F0">
        <w:rPr>
          <w:rFonts w:cs="Times New Roman"/>
          <w:szCs w:val="22"/>
        </w:rPr>
        <w:fldChar w:fldCharType="begin"/>
      </w:r>
      <w:r w:rsidRPr="00DE46F0">
        <w:rPr>
          <w:rFonts w:cs="Times New Roman"/>
          <w:szCs w:val="22"/>
        </w:rPr>
        <w:instrText xml:space="preserve"> REF _Ref111548646  \* MERGEFORMAT </w:instrText>
      </w:r>
      <w:r w:rsidRPr="00DE46F0">
        <w:rPr>
          <w:rFonts w:cs="Times New Roman"/>
          <w:szCs w:val="22"/>
        </w:rPr>
        <w:fldChar w:fldCharType="separate"/>
      </w:r>
      <w:r w:rsidRPr="00DE46F0">
        <w:rPr>
          <w:rFonts w:cs="Times New Roman"/>
          <w:noProof/>
          <w:color w:val="000000" w:themeColor="text1"/>
          <w:szCs w:val="22"/>
        </w:rPr>
        <w:t>Table</w:t>
      </w:r>
      <w:r w:rsidRPr="00DE46F0">
        <w:rPr>
          <w:rFonts w:cs="Times New Roman"/>
          <w:b/>
          <w:bCs/>
          <w:noProof/>
          <w:color w:val="000000" w:themeColor="text1"/>
          <w:sz w:val="20"/>
          <w:szCs w:val="20"/>
        </w:rPr>
        <w:t xml:space="preserve"> 8</w:t>
      </w:r>
      <w:r w:rsidRPr="00DE46F0">
        <w:rPr>
          <w:rFonts w:cs="Times New Roman"/>
          <w:szCs w:val="22"/>
        </w:rPr>
        <w:fldChar w:fldCharType="end"/>
      </w:r>
      <w:r w:rsidRPr="00DE46F0">
        <w:rPr>
          <w:rFonts w:cs="Times New Roman"/>
          <w:szCs w:val="22"/>
        </w:rPr>
        <w:t>). While clay has a statistically significant positive relationship, the correlation remains low.</w:t>
      </w:r>
      <w:r w:rsidRPr="000A0441">
        <w:rPr>
          <w:rFonts w:cs="Times New Roman"/>
          <w:szCs w:val="22"/>
        </w:rPr>
        <w:t xml:space="preserve"> </w:t>
      </w:r>
      <w:bookmarkStart w:id="227" w:name="_Ref111548646"/>
    </w:p>
    <w:bookmarkEnd w:id="227"/>
    <w:p w14:paraId="3F46F395" w14:textId="77777777" w:rsidR="005523BC" w:rsidRPr="000A0441" w:rsidRDefault="005523BC" w:rsidP="005523BC">
      <w:pPr>
        <w:spacing w:line="360" w:lineRule="auto"/>
        <w:jc w:val="both"/>
        <w:rPr>
          <w:rFonts w:cs="Times New Roman"/>
          <w:b/>
          <w:bCs/>
          <w:szCs w:val="22"/>
        </w:rPr>
      </w:pPr>
    </w:p>
    <w:p w14:paraId="1FFB7DE3" w14:textId="77777777" w:rsidR="005523BC" w:rsidRPr="000A0441" w:rsidRDefault="005523BC" w:rsidP="005523BC">
      <w:pPr>
        <w:pStyle w:val="Heading2"/>
      </w:pPr>
      <w:bookmarkStart w:id="228" w:name="_Toc112416652"/>
      <w:bookmarkStart w:id="229" w:name="_Toc112416957"/>
      <w:r w:rsidRPr="000A0441">
        <w:t>External validity</w:t>
      </w:r>
      <w:bookmarkEnd w:id="228"/>
      <w:bookmarkEnd w:id="229"/>
      <w:r w:rsidRPr="000A0441">
        <w:t xml:space="preserve"> </w:t>
      </w:r>
    </w:p>
    <w:p w14:paraId="0E193061" w14:textId="77777777" w:rsidR="005523BC" w:rsidRPr="000A0441" w:rsidRDefault="005523BC" w:rsidP="005523BC">
      <w:pPr>
        <w:spacing w:line="360" w:lineRule="auto"/>
        <w:jc w:val="both"/>
        <w:rPr>
          <w:rFonts w:cs="Times New Roman"/>
          <w:szCs w:val="22"/>
        </w:rPr>
      </w:pPr>
      <w:r>
        <w:rPr>
          <w:noProof/>
        </w:rPr>
        <mc:AlternateContent>
          <mc:Choice Requires="wps">
            <w:drawing>
              <wp:anchor distT="0" distB="0" distL="114300" distR="114300" simplePos="0" relativeHeight="251672576" behindDoc="0" locked="0" layoutInCell="1" allowOverlap="1" wp14:anchorId="76934B4F" wp14:editId="0BBD0379">
                <wp:simplePos x="0" y="0"/>
                <wp:positionH relativeFrom="column">
                  <wp:posOffset>-103909</wp:posOffset>
                </wp:positionH>
                <wp:positionV relativeFrom="paragraph">
                  <wp:posOffset>990600</wp:posOffset>
                </wp:positionV>
                <wp:extent cx="5880735" cy="297486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880735" cy="2974860"/>
                        </a:xfrm>
                        <a:prstGeom prst="rect">
                          <a:avLst/>
                        </a:prstGeom>
                        <a:noFill/>
                        <a:ln w="6350">
                          <a:noFill/>
                        </a:ln>
                      </wps:spPr>
                      <wps:txbx>
                        <w:txbxContent>
                          <w:p w14:paraId="40323633" w14:textId="77777777" w:rsidR="0045369D" w:rsidRDefault="0045369D" w:rsidP="005523BC">
                            <w:pPr>
                              <w:pStyle w:val="Caption"/>
                              <w:keepNext/>
                              <w:spacing w:line="360" w:lineRule="auto"/>
                              <w:jc w:val="both"/>
                              <w:rPr>
                                <w:rFonts w:cs="Times New Roman"/>
                                <w:b/>
                                <w:bCs/>
                                <w:color w:val="000000" w:themeColor="text1"/>
                                <w:sz w:val="20"/>
                                <w:szCs w:val="20"/>
                              </w:rPr>
                            </w:pPr>
                            <w:bookmarkStart w:id="230" w:name="_Toc112413809"/>
                            <w:bookmarkStart w:id="231" w:name="_Toc112414662"/>
                          </w:p>
                          <w:p w14:paraId="6156249B" w14:textId="77777777" w:rsidR="0045369D" w:rsidRPr="000A0441" w:rsidRDefault="0045369D" w:rsidP="005523BC">
                            <w:pPr>
                              <w:pStyle w:val="Caption"/>
                              <w:keepNext/>
                              <w:spacing w:line="360" w:lineRule="auto"/>
                              <w:jc w:val="both"/>
                              <w:rPr>
                                <w:rFonts w:cs="Times New Roman"/>
                                <w:color w:val="000000" w:themeColor="text1"/>
                                <w:sz w:val="20"/>
                                <w:szCs w:val="20"/>
                              </w:rPr>
                            </w:pPr>
                            <w:r w:rsidRPr="000A0441">
                              <w:rPr>
                                <w:rFonts w:cs="Times New Roman"/>
                                <w:b/>
                                <w:bCs/>
                                <w:color w:val="000000" w:themeColor="text1"/>
                                <w:sz w:val="20"/>
                                <w:szCs w:val="20"/>
                              </w:rPr>
                              <w:t xml:space="preserve">Table </w:t>
                            </w:r>
                            <w:r w:rsidRPr="000A0441">
                              <w:rPr>
                                <w:rFonts w:cs="Times New Roman"/>
                                <w:b/>
                                <w:bCs/>
                                <w:color w:val="000000" w:themeColor="text1"/>
                                <w:sz w:val="20"/>
                                <w:szCs w:val="20"/>
                              </w:rPr>
                              <w:fldChar w:fldCharType="begin"/>
                            </w:r>
                            <w:r w:rsidRPr="000A0441">
                              <w:rPr>
                                <w:rFonts w:cs="Times New Roman"/>
                                <w:b/>
                                <w:bCs/>
                                <w:color w:val="000000" w:themeColor="text1"/>
                                <w:sz w:val="20"/>
                                <w:szCs w:val="20"/>
                              </w:rPr>
                              <w:instrText xml:space="preserve"> SEQ Table \* ARABIC </w:instrText>
                            </w:r>
                            <w:r w:rsidRPr="000A0441">
                              <w:rPr>
                                <w:rFonts w:cs="Times New Roman"/>
                                <w:b/>
                                <w:bCs/>
                                <w:color w:val="000000" w:themeColor="text1"/>
                                <w:sz w:val="20"/>
                                <w:szCs w:val="20"/>
                              </w:rPr>
                              <w:fldChar w:fldCharType="separate"/>
                            </w:r>
                            <w:r w:rsidRPr="000A0441">
                              <w:rPr>
                                <w:rFonts w:cs="Times New Roman"/>
                                <w:b/>
                                <w:bCs/>
                                <w:noProof/>
                                <w:color w:val="000000" w:themeColor="text1"/>
                                <w:sz w:val="20"/>
                                <w:szCs w:val="20"/>
                              </w:rPr>
                              <w:t>8</w:t>
                            </w:r>
                            <w:r w:rsidRPr="000A0441">
                              <w:rPr>
                                <w:rFonts w:cs="Times New Roman"/>
                                <w:b/>
                                <w:bCs/>
                                <w:color w:val="000000" w:themeColor="text1"/>
                                <w:sz w:val="20"/>
                                <w:szCs w:val="20"/>
                              </w:rPr>
                              <w:fldChar w:fldCharType="end"/>
                            </w:r>
                            <w:r w:rsidRPr="000A0441">
                              <w:rPr>
                                <w:rFonts w:cs="Times New Roman"/>
                                <w:b/>
                                <w:bCs/>
                                <w:color w:val="000000" w:themeColor="text1"/>
                                <w:sz w:val="20"/>
                                <w:szCs w:val="20"/>
                              </w:rPr>
                              <w:t>. Pearson’s correlation coefficient</w:t>
                            </w:r>
                            <w:r w:rsidRPr="000A0441">
                              <w:rPr>
                                <w:rFonts w:cs="Times New Roman"/>
                                <w:color w:val="000000" w:themeColor="text1"/>
                                <w:sz w:val="20"/>
                                <w:szCs w:val="20"/>
                              </w:rPr>
                              <w:t xml:space="preserve"> between study values and externally sourced data</w:t>
                            </w:r>
                            <w:r>
                              <w:rPr>
                                <w:rFonts w:cs="Times New Roman"/>
                                <w:color w:val="000000" w:themeColor="text1"/>
                                <w:sz w:val="20"/>
                                <w:szCs w:val="20"/>
                              </w:rPr>
                              <w:t>. Correlation coefficients &gt;0.65 indicate a fairly strong positive relationship and good agreement with figures from literature. Coefficients&lt;0.5 indicate a weak or negative correlation and poor agreement with study values.</w:t>
                            </w:r>
                            <w:bookmarkEnd w:id="230"/>
                            <w:bookmarkEnd w:id="231"/>
                            <w:r>
                              <w:rPr>
                                <w:rFonts w:cs="Times New Roman"/>
                                <w:color w:val="000000" w:themeColor="text1"/>
                                <w:sz w:val="20"/>
                                <w:szCs w:val="20"/>
                              </w:rPr>
                              <w:t xml:space="preserve"> </w:t>
                            </w:r>
                          </w:p>
                          <w:tbl>
                            <w:tblPr>
                              <w:tblStyle w:val="TableGrid"/>
                              <w:tblOverlap w:val="never"/>
                              <w:tblW w:w="898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1046"/>
                              <w:gridCol w:w="1084"/>
                              <w:gridCol w:w="1084"/>
                              <w:gridCol w:w="1599"/>
                              <w:gridCol w:w="1655"/>
                            </w:tblGrid>
                            <w:tr w:rsidR="0045369D" w:rsidRPr="000A0441" w14:paraId="667DD0BB" w14:textId="77777777">
                              <w:trPr>
                                <w:trHeight w:val="318"/>
                              </w:trPr>
                              <w:tc>
                                <w:tcPr>
                                  <w:tcW w:w="2518" w:type="dxa"/>
                                  <w:tcBorders>
                                    <w:top w:val="single" w:sz="4" w:space="0" w:color="auto"/>
                                    <w:bottom w:val="single" w:sz="4" w:space="0" w:color="auto"/>
                                  </w:tcBorders>
                                  <w:noWrap/>
                                  <w:hideMark/>
                                </w:tcPr>
                                <w:p w14:paraId="40C7459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External data</w:t>
                                  </w:r>
                                </w:p>
                              </w:tc>
                              <w:tc>
                                <w:tcPr>
                                  <w:tcW w:w="1046" w:type="dxa"/>
                                  <w:tcBorders>
                                    <w:top w:val="single" w:sz="4" w:space="0" w:color="auto"/>
                                    <w:bottom w:val="single" w:sz="4" w:space="0" w:color="auto"/>
                                  </w:tcBorders>
                                  <w:noWrap/>
                                  <w:hideMark/>
                                </w:tcPr>
                                <w:p w14:paraId="37C5B8A7"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Clay</w:t>
                                  </w:r>
                                </w:p>
                              </w:tc>
                              <w:tc>
                                <w:tcPr>
                                  <w:tcW w:w="1084" w:type="dxa"/>
                                  <w:tcBorders>
                                    <w:top w:val="single" w:sz="4" w:space="0" w:color="auto"/>
                                    <w:bottom w:val="single" w:sz="4" w:space="0" w:color="auto"/>
                                  </w:tcBorders>
                                  <w:noWrap/>
                                  <w:hideMark/>
                                </w:tcPr>
                                <w:p w14:paraId="3749AFBE"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Sand</w:t>
                                  </w:r>
                                </w:p>
                              </w:tc>
                              <w:tc>
                                <w:tcPr>
                                  <w:tcW w:w="1084" w:type="dxa"/>
                                  <w:tcBorders>
                                    <w:top w:val="single" w:sz="4" w:space="0" w:color="auto"/>
                                    <w:bottom w:val="single" w:sz="4" w:space="0" w:color="auto"/>
                                  </w:tcBorders>
                                  <w:noWrap/>
                                  <w:hideMark/>
                                </w:tcPr>
                                <w:p w14:paraId="20E7D40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 xml:space="preserve">Silt </w:t>
                                  </w:r>
                                </w:p>
                              </w:tc>
                              <w:tc>
                                <w:tcPr>
                                  <w:tcW w:w="1599" w:type="dxa"/>
                                  <w:tcBorders>
                                    <w:top w:val="single" w:sz="4" w:space="0" w:color="auto"/>
                                    <w:bottom w:val="single" w:sz="4" w:space="0" w:color="auto"/>
                                  </w:tcBorders>
                                  <w:noWrap/>
                                  <w:hideMark/>
                                </w:tcPr>
                                <w:p w14:paraId="78BDFFBC"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 xml:space="preserve">Temperature </w:t>
                                  </w:r>
                                </w:p>
                              </w:tc>
                              <w:tc>
                                <w:tcPr>
                                  <w:tcW w:w="1655" w:type="dxa"/>
                                  <w:tcBorders>
                                    <w:top w:val="single" w:sz="4" w:space="0" w:color="auto"/>
                                    <w:bottom w:val="single" w:sz="4" w:space="0" w:color="auto"/>
                                  </w:tcBorders>
                                  <w:noWrap/>
                                  <w:hideMark/>
                                </w:tcPr>
                                <w:p w14:paraId="2C08BE6B"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Precipitation</w:t>
                                  </w:r>
                                </w:p>
                              </w:tc>
                            </w:tr>
                            <w:tr w:rsidR="0045369D" w:rsidRPr="000A0441" w14:paraId="38C2B0D5" w14:textId="77777777">
                              <w:trPr>
                                <w:trHeight w:val="318"/>
                              </w:trPr>
                              <w:tc>
                                <w:tcPr>
                                  <w:tcW w:w="2518" w:type="dxa"/>
                                  <w:tcBorders>
                                    <w:top w:val="single" w:sz="4" w:space="0" w:color="auto"/>
                                  </w:tcBorders>
                                  <w:noWrap/>
                                  <w:hideMark/>
                                </w:tcPr>
                                <w:p w14:paraId="03BD892D"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Clay </w:t>
                                  </w:r>
                                </w:p>
                              </w:tc>
                              <w:tc>
                                <w:tcPr>
                                  <w:tcW w:w="1046" w:type="dxa"/>
                                  <w:tcBorders>
                                    <w:top w:val="single" w:sz="4" w:space="0" w:color="auto"/>
                                  </w:tcBorders>
                                  <w:noWrap/>
                                  <w:hideMark/>
                                </w:tcPr>
                                <w:p w14:paraId="194444C3"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0.467</w:t>
                                  </w:r>
                                </w:p>
                              </w:tc>
                              <w:tc>
                                <w:tcPr>
                                  <w:tcW w:w="1084" w:type="dxa"/>
                                  <w:tcBorders>
                                    <w:top w:val="single" w:sz="4" w:space="0" w:color="auto"/>
                                  </w:tcBorders>
                                  <w:noWrap/>
                                  <w:hideMark/>
                                </w:tcPr>
                                <w:p w14:paraId="6B0EB644"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tcBorders>
                                    <w:top w:val="single" w:sz="4" w:space="0" w:color="auto"/>
                                  </w:tcBorders>
                                  <w:noWrap/>
                                  <w:hideMark/>
                                </w:tcPr>
                                <w:p w14:paraId="2E734F35"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tcBorders>
                                    <w:top w:val="single" w:sz="4" w:space="0" w:color="auto"/>
                                  </w:tcBorders>
                                  <w:noWrap/>
                                  <w:hideMark/>
                                </w:tcPr>
                                <w:p w14:paraId="18B26B83"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tcBorders>
                                    <w:top w:val="single" w:sz="4" w:space="0" w:color="auto"/>
                                  </w:tcBorders>
                                  <w:noWrap/>
                                  <w:hideMark/>
                                </w:tcPr>
                                <w:p w14:paraId="0FD35077"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3E849163" w14:textId="77777777">
                              <w:trPr>
                                <w:trHeight w:val="318"/>
                              </w:trPr>
                              <w:tc>
                                <w:tcPr>
                                  <w:tcW w:w="2518" w:type="dxa"/>
                                  <w:noWrap/>
                                  <w:hideMark/>
                                </w:tcPr>
                                <w:p w14:paraId="2006BFC9"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Sand </w:t>
                                  </w:r>
                                </w:p>
                              </w:tc>
                              <w:tc>
                                <w:tcPr>
                                  <w:tcW w:w="1046" w:type="dxa"/>
                                  <w:noWrap/>
                                  <w:hideMark/>
                                </w:tcPr>
                                <w:p w14:paraId="3DF844C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873806C"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–0.182</w:t>
                                  </w:r>
                                </w:p>
                              </w:tc>
                              <w:tc>
                                <w:tcPr>
                                  <w:tcW w:w="1084" w:type="dxa"/>
                                  <w:noWrap/>
                                  <w:hideMark/>
                                </w:tcPr>
                                <w:p w14:paraId="0212B24A"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224E688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350C938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0328C5A9" w14:textId="77777777">
                              <w:trPr>
                                <w:trHeight w:val="318"/>
                              </w:trPr>
                              <w:tc>
                                <w:tcPr>
                                  <w:tcW w:w="2518" w:type="dxa"/>
                                  <w:noWrap/>
                                  <w:hideMark/>
                                </w:tcPr>
                                <w:p w14:paraId="7ECA59A7"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Silt </w:t>
                                  </w:r>
                                </w:p>
                              </w:tc>
                              <w:tc>
                                <w:tcPr>
                                  <w:tcW w:w="1046" w:type="dxa"/>
                                  <w:noWrap/>
                                  <w:hideMark/>
                                </w:tcPr>
                                <w:p w14:paraId="33DE61F1"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5602135"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03E6D31D"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–0.505</w:t>
                                  </w:r>
                                </w:p>
                              </w:tc>
                              <w:tc>
                                <w:tcPr>
                                  <w:tcW w:w="1599" w:type="dxa"/>
                                  <w:noWrap/>
                                  <w:hideMark/>
                                </w:tcPr>
                                <w:p w14:paraId="493D9F8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5C1DED63"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39901FD1" w14:textId="77777777">
                              <w:trPr>
                                <w:trHeight w:val="318"/>
                              </w:trPr>
                              <w:tc>
                                <w:tcPr>
                                  <w:tcW w:w="2518" w:type="dxa"/>
                                  <w:noWrap/>
                                  <w:hideMark/>
                                </w:tcPr>
                                <w:p w14:paraId="4E339DF0" w14:textId="77777777" w:rsidR="0045369D" w:rsidRPr="000A0441" w:rsidRDefault="0045369D">
                                  <w:pPr>
                                    <w:spacing w:line="360" w:lineRule="auto"/>
                                    <w:suppressOverlap/>
                                    <w:jc w:val="both"/>
                                    <w:rPr>
                                      <w:rFonts w:cs="Times New Roman"/>
                                      <w:szCs w:val="22"/>
                                    </w:rPr>
                                  </w:pPr>
                                  <w:proofErr w:type="spellStart"/>
                                  <w:r w:rsidRPr="000A0441">
                                    <w:rPr>
                                      <w:rFonts w:cs="Times New Roman"/>
                                      <w:szCs w:val="22"/>
                                    </w:rPr>
                                    <w:t>WorldClim</w:t>
                                  </w:r>
                                  <w:proofErr w:type="spellEnd"/>
                                  <w:r w:rsidRPr="000A0441">
                                    <w:rPr>
                                      <w:rFonts w:cs="Times New Roman"/>
                                      <w:szCs w:val="22"/>
                                    </w:rPr>
                                    <w:t xml:space="preserve"> Temperature</w:t>
                                  </w:r>
                                </w:p>
                              </w:tc>
                              <w:tc>
                                <w:tcPr>
                                  <w:tcW w:w="1046" w:type="dxa"/>
                                  <w:noWrap/>
                                  <w:hideMark/>
                                </w:tcPr>
                                <w:p w14:paraId="2D3EED3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621F061C"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5B3A43AD"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65432614"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0.934</w:t>
                                  </w:r>
                                </w:p>
                              </w:tc>
                              <w:tc>
                                <w:tcPr>
                                  <w:tcW w:w="1655" w:type="dxa"/>
                                  <w:noWrap/>
                                  <w:hideMark/>
                                </w:tcPr>
                                <w:p w14:paraId="5C18AC20"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528432C0" w14:textId="77777777">
                              <w:trPr>
                                <w:trHeight w:val="318"/>
                              </w:trPr>
                              <w:tc>
                                <w:tcPr>
                                  <w:tcW w:w="2518" w:type="dxa"/>
                                  <w:noWrap/>
                                  <w:hideMark/>
                                </w:tcPr>
                                <w:p w14:paraId="692166BF" w14:textId="77777777" w:rsidR="0045369D" w:rsidRPr="000A0441" w:rsidRDefault="0045369D">
                                  <w:pPr>
                                    <w:spacing w:line="360" w:lineRule="auto"/>
                                    <w:suppressOverlap/>
                                    <w:jc w:val="both"/>
                                    <w:rPr>
                                      <w:rFonts w:cs="Times New Roman"/>
                                      <w:szCs w:val="22"/>
                                    </w:rPr>
                                  </w:pPr>
                                  <w:proofErr w:type="spellStart"/>
                                  <w:r w:rsidRPr="000A0441">
                                    <w:rPr>
                                      <w:rFonts w:cs="Times New Roman"/>
                                      <w:szCs w:val="22"/>
                                    </w:rPr>
                                    <w:t>WorldClim</w:t>
                                  </w:r>
                                  <w:proofErr w:type="spellEnd"/>
                                  <w:r w:rsidRPr="000A0441">
                                    <w:rPr>
                                      <w:rFonts w:cs="Times New Roman"/>
                                      <w:szCs w:val="22"/>
                                    </w:rPr>
                                    <w:t xml:space="preserve"> Precipitation </w:t>
                                  </w:r>
                                </w:p>
                              </w:tc>
                              <w:tc>
                                <w:tcPr>
                                  <w:tcW w:w="1046" w:type="dxa"/>
                                  <w:noWrap/>
                                  <w:hideMark/>
                                </w:tcPr>
                                <w:p w14:paraId="416F94B7"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0A8F67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1D03FFBC"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3D76944E"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0924595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0.673</w:t>
                                  </w:r>
                                </w:p>
                              </w:tc>
                            </w:tr>
                          </w:tbl>
                          <w:p w14:paraId="349BC8EA" w14:textId="77777777" w:rsidR="0045369D" w:rsidRPr="004102B3" w:rsidRDefault="0045369D" w:rsidP="005523BC">
                            <w:pPr>
                              <w:spacing w:line="360" w:lineRule="auto"/>
                              <w:jc w:val="both"/>
                              <w:rPr>
                                <w:rFonts w:cs="Times New Roman"/>
                                <w:sz w:val="21"/>
                                <w:szCs w:val="21"/>
                              </w:rPr>
                            </w:pPr>
                            <w:r w:rsidRPr="00585421">
                              <w:rPr>
                                <w:rFonts w:cs="Times New Roman"/>
                                <w:sz w:val="21"/>
                                <w:szCs w:val="21"/>
                              </w:rPr>
                              <w:t xml:space="preserve">Bold values indicate significant correlations (p&lt;0.05)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34B4F" id="Text Box 20" o:spid="_x0000_s1045" type="#_x0000_t202" style="position:absolute;left:0;text-align:left;margin-left:-8.2pt;margin-top:78pt;width:463.05pt;height:23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" filled="f" stroked="f" strokeweight=".5pt">
                <v:textbox>
                  <w:txbxContent>
                    <w:p w14:paraId="40323633" w14:textId="77777777" w:rsidR="0045369D" w:rsidRDefault="0045369D" w:rsidP="005523BC">
                      <w:pPr>
                        <w:pStyle w:val="Caption"/>
                        <w:keepNext/>
                        <w:spacing w:line="360" w:lineRule="auto"/>
                        <w:jc w:val="both"/>
                        <w:rPr>
                          <w:rFonts w:cs="Times New Roman"/>
                          <w:b/>
                          <w:bCs/>
                          <w:color w:val="000000" w:themeColor="text1"/>
                          <w:sz w:val="20"/>
                          <w:szCs w:val="20"/>
                        </w:rPr>
                      </w:pPr>
                      <w:bookmarkStart w:id="232" w:name="_Toc112413809"/>
                      <w:bookmarkStart w:id="233" w:name="_Toc112414662"/>
                    </w:p>
                    <w:p w14:paraId="6156249B" w14:textId="77777777" w:rsidR="0045369D" w:rsidRPr="000A0441" w:rsidRDefault="0045369D" w:rsidP="005523BC">
                      <w:pPr>
                        <w:pStyle w:val="Caption"/>
                        <w:keepNext/>
                        <w:spacing w:line="360" w:lineRule="auto"/>
                        <w:jc w:val="both"/>
                        <w:rPr>
                          <w:rFonts w:cs="Times New Roman"/>
                          <w:color w:val="000000" w:themeColor="text1"/>
                          <w:sz w:val="20"/>
                          <w:szCs w:val="20"/>
                        </w:rPr>
                      </w:pPr>
                      <w:r w:rsidRPr="000A0441">
                        <w:rPr>
                          <w:rFonts w:cs="Times New Roman"/>
                          <w:b/>
                          <w:bCs/>
                          <w:color w:val="000000" w:themeColor="text1"/>
                          <w:sz w:val="20"/>
                          <w:szCs w:val="20"/>
                        </w:rPr>
                        <w:t xml:space="preserve">Table </w:t>
                      </w:r>
                      <w:r w:rsidRPr="000A0441">
                        <w:rPr>
                          <w:rFonts w:cs="Times New Roman"/>
                          <w:b/>
                          <w:bCs/>
                          <w:color w:val="000000" w:themeColor="text1"/>
                          <w:sz w:val="20"/>
                          <w:szCs w:val="20"/>
                        </w:rPr>
                        <w:fldChar w:fldCharType="begin"/>
                      </w:r>
                      <w:r w:rsidRPr="000A0441">
                        <w:rPr>
                          <w:rFonts w:cs="Times New Roman"/>
                          <w:b/>
                          <w:bCs/>
                          <w:color w:val="000000" w:themeColor="text1"/>
                          <w:sz w:val="20"/>
                          <w:szCs w:val="20"/>
                        </w:rPr>
                        <w:instrText xml:space="preserve"> SEQ Table \* ARABIC </w:instrText>
                      </w:r>
                      <w:r w:rsidRPr="000A0441">
                        <w:rPr>
                          <w:rFonts w:cs="Times New Roman"/>
                          <w:b/>
                          <w:bCs/>
                          <w:color w:val="000000" w:themeColor="text1"/>
                          <w:sz w:val="20"/>
                          <w:szCs w:val="20"/>
                        </w:rPr>
                        <w:fldChar w:fldCharType="separate"/>
                      </w:r>
                      <w:r w:rsidRPr="000A0441">
                        <w:rPr>
                          <w:rFonts w:cs="Times New Roman"/>
                          <w:b/>
                          <w:bCs/>
                          <w:noProof/>
                          <w:color w:val="000000" w:themeColor="text1"/>
                          <w:sz w:val="20"/>
                          <w:szCs w:val="20"/>
                        </w:rPr>
                        <w:t>8</w:t>
                      </w:r>
                      <w:r w:rsidRPr="000A0441">
                        <w:rPr>
                          <w:rFonts w:cs="Times New Roman"/>
                          <w:b/>
                          <w:bCs/>
                          <w:color w:val="000000" w:themeColor="text1"/>
                          <w:sz w:val="20"/>
                          <w:szCs w:val="20"/>
                        </w:rPr>
                        <w:fldChar w:fldCharType="end"/>
                      </w:r>
                      <w:r w:rsidRPr="000A0441">
                        <w:rPr>
                          <w:rFonts w:cs="Times New Roman"/>
                          <w:b/>
                          <w:bCs/>
                          <w:color w:val="000000" w:themeColor="text1"/>
                          <w:sz w:val="20"/>
                          <w:szCs w:val="20"/>
                        </w:rPr>
                        <w:t>. Pearson’s correlation coefficient</w:t>
                      </w:r>
                      <w:r w:rsidRPr="000A0441">
                        <w:rPr>
                          <w:rFonts w:cs="Times New Roman"/>
                          <w:color w:val="000000" w:themeColor="text1"/>
                          <w:sz w:val="20"/>
                          <w:szCs w:val="20"/>
                        </w:rPr>
                        <w:t xml:space="preserve"> between study values and externally sourced data</w:t>
                      </w:r>
                      <w:r>
                        <w:rPr>
                          <w:rFonts w:cs="Times New Roman"/>
                          <w:color w:val="000000" w:themeColor="text1"/>
                          <w:sz w:val="20"/>
                          <w:szCs w:val="20"/>
                        </w:rPr>
                        <w:t>. Correlation coefficients &gt;0.65 indicate a fairly strong positive relationship and good agreement with figures from literature. Coefficients&lt;0.5 indicate a weak or negative correlation and poor agreement with study values.</w:t>
                      </w:r>
                      <w:bookmarkEnd w:id="232"/>
                      <w:bookmarkEnd w:id="233"/>
                      <w:r>
                        <w:rPr>
                          <w:rFonts w:cs="Times New Roman"/>
                          <w:color w:val="000000" w:themeColor="text1"/>
                          <w:sz w:val="20"/>
                          <w:szCs w:val="20"/>
                        </w:rPr>
                        <w:t xml:space="preserve"> </w:t>
                      </w:r>
                    </w:p>
                    <w:tbl>
                      <w:tblPr>
                        <w:tblStyle w:val="TableGrid"/>
                        <w:tblOverlap w:val="never"/>
                        <w:tblW w:w="8986"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1046"/>
                        <w:gridCol w:w="1084"/>
                        <w:gridCol w:w="1084"/>
                        <w:gridCol w:w="1599"/>
                        <w:gridCol w:w="1655"/>
                      </w:tblGrid>
                      <w:tr w:rsidR="0045369D" w:rsidRPr="000A0441" w14:paraId="667DD0BB" w14:textId="77777777">
                        <w:trPr>
                          <w:trHeight w:val="318"/>
                        </w:trPr>
                        <w:tc>
                          <w:tcPr>
                            <w:tcW w:w="2518" w:type="dxa"/>
                            <w:tcBorders>
                              <w:top w:val="single" w:sz="4" w:space="0" w:color="auto"/>
                              <w:bottom w:val="single" w:sz="4" w:space="0" w:color="auto"/>
                            </w:tcBorders>
                            <w:noWrap/>
                            <w:hideMark/>
                          </w:tcPr>
                          <w:p w14:paraId="40C7459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External data</w:t>
                            </w:r>
                          </w:p>
                        </w:tc>
                        <w:tc>
                          <w:tcPr>
                            <w:tcW w:w="1046" w:type="dxa"/>
                            <w:tcBorders>
                              <w:top w:val="single" w:sz="4" w:space="0" w:color="auto"/>
                              <w:bottom w:val="single" w:sz="4" w:space="0" w:color="auto"/>
                            </w:tcBorders>
                            <w:noWrap/>
                            <w:hideMark/>
                          </w:tcPr>
                          <w:p w14:paraId="37C5B8A7"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Clay</w:t>
                            </w:r>
                          </w:p>
                        </w:tc>
                        <w:tc>
                          <w:tcPr>
                            <w:tcW w:w="1084" w:type="dxa"/>
                            <w:tcBorders>
                              <w:top w:val="single" w:sz="4" w:space="0" w:color="auto"/>
                              <w:bottom w:val="single" w:sz="4" w:space="0" w:color="auto"/>
                            </w:tcBorders>
                            <w:noWrap/>
                            <w:hideMark/>
                          </w:tcPr>
                          <w:p w14:paraId="3749AFBE"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Sand</w:t>
                            </w:r>
                          </w:p>
                        </w:tc>
                        <w:tc>
                          <w:tcPr>
                            <w:tcW w:w="1084" w:type="dxa"/>
                            <w:tcBorders>
                              <w:top w:val="single" w:sz="4" w:space="0" w:color="auto"/>
                              <w:bottom w:val="single" w:sz="4" w:space="0" w:color="auto"/>
                            </w:tcBorders>
                            <w:noWrap/>
                            <w:hideMark/>
                          </w:tcPr>
                          <w:p w14:paraId="20E7D40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 xml:space="preserve">Silt </w:t>
                            </w:r>
                          </w:p>
                        </w:tc>
                        <w:tc>
                          <w:tcPr>
                            <w:tcW w:w="1599" w:type="dxa"/>
                            <w:tcBorders>
                              <w:top w:val="single" w:sz="4" w:space="0" w:color="auto"/>
                              <w:bottom w:val="single" w:sz="4" w:space="0" w:color="auto"/>
                            </w:tcBorders>
                            <w:noWrap/>
                            <w:hideMark/>
                          </w:tcPr>
                          <w:p w14:paraId="78BDFFBC"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 xml:space="preserve">Temperature </w:t>
                            </w:r>
                          </w:p>
                        </w:tc>
                        <w:tc>
                          <w:tcPr>
                            <w:tcW w:w="1655" w:type="dxa"/>
                            <w:tcBorders>
                              <w:top w:val="single" w:sz="4" w:space="0" w:color="auto"/>
                              <w:bottom w:val="single" w:sz="4" w:space="0" w:color="auto"/>
                            </w:tcBorders>
                            <w:noWrap/>
                            <w:hideMark/>
                          </w:tcPr>
                          <w:p w14:paraId="2C08BE6B"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Precipitation</w:t>
                            </w:r>
                          </w:p>
                        </w:tc>
                      </w:tr>
                      <w:tr w:rsidR="0045369D" w:rsidRPr="000A0441" w14:paraId="38C2B0D5" w14:textId="77777777">
                        <w:trPr>
                          <w:trHeight w:val="318"/>
                        </w:trPr>
                        <w:tc>
                          <w:tcPr>
                            <w:tcW w:w="2518" w:type="dxa"/>
                            <w:tcBorders>
                              <w:top w:val="single" w:sz="4" w:space="0" w:color="auto"/>
                            </w:tcBorders>
                            <w:noWrap/>
                            <w:hideMark/>
                          </w:tcPr>
                          <w:p w14:paraId="03BD892D"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Clay </w:t>
                            </w:r>
                          </w:p>
                        </w:tc>
                        <w:tc>
                          <w:tcPr>
                            <w:tcW w:w="1046" w:type="dxa"/>
                            <w:tcBorders>
                              <w:top w:val="single" w:sz="4" w:space="0" w:color="auto"/>
                            </w:tcBorders>
                            <w:noWrap/>
                            <w:hideMark/>
                          </w:tcPr>
                          <w:p w14:paraId="194444C3"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0.467</w:t>
                            </w:r>
                          </w:p>
                        </w:tc>
                        <w:tc>
                          <w:tcPr>
                            <w:tcW w:w="1084" w:type="dxa"/>
                            <w:tcBorders>
                              <w:top w:val="single" w:sz="4" w:space="0" w:color="auto"/>
                            </w:tcBorders>
                            <w:noWrap/>
                            <w:hideMark/>
                          </w:tcPr>
                          <w:p w14:paraId="6B0EB644"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tcBorders>
                              <w:top w:val="single" w:sz="4" w:space="0" w:color="auto"/>
                            </w:tcBorders>
                            <w:noWrap/>
                            <w:hideMark/>
                          </w:tcPr>
                          <w:p w14:paraId="2E734F35"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tcBorders>
                              <w:top w:val="single" w:sz="4" w:space="0" w:color="auto"/>
                            </w:tcBorders>
                            <w:noWrap/>
                            <w:hideMark/>
                          </w:tcPr>
                          <w:p w14:paraId="18B26B83"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tcBorders>
                              <w:top w:val="single" w:sz="4" w:space="0" w:color="auto"/>
                            </w:tcBorders>
                            <w:noWrap/>
                            <w:hideMark/>
                          </w:tcPr>
                          <w:p w14:paraId="0FD35077"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3E849163" w14:textId="77777777">
                        <w:trPr>
                          <w:trHeight w:val="318"/>
                        </w:trPr>
                        <w:tc>
                          <w:tcPr>
                            <w:tcW w:w="2518" w:type="dxa"/>
                            <w:noWrap/>
                            <w:hideMark/>
                          </w:tcPr>
                          <w:p w14:paraId="2006BFC9"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Sand </w:t>
                            </w:r>
                          </w:p>
                        </w:tc>
                        <w:tc>
                          <w:tcPr>
                            <w:tcW w:w="1046" w:type="dxa"/>
                            <w:noWrap/>
                            <w:hideMark/>
                          </w:tcPr>
                          <w:p w14:paraId="3DF844C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873806C"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–0.182</w:t>
                            </w:r>
                          </w:p>
                        </w:tc>
                        <w:tc>
                          <w:tcPr>
                            <w:tcW w:w="1084" w:type="dxa"/>
                            <w:noWrap/>
                            <w:hideMark/>
                          </w:tcPr>
                          <w:p w14:paraId="0212B24A"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224E688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350C938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0328C5A9" w14:textId="77777777">
                        <w:trPr>
                          <w:trHeight w:val="318"/>
                        </w:trPr>
                        <w:tc>
                          <w:tcPr>
                            <w:tcW w:w="2518" w:type="dxa"/>
                            <w:noWrap/>
                            <w:hideMark/>
                          </w:tcPr>
                          <w:p w14:paraId="7ECA59A7" w14:textId="77777777" w:rsidR="0045369D" w:rsidRPr="000A0441" w:rsidRDefault="0045369D">
                            <w:pPr>
                              <w:spacing w:line="360" w:lineRule="auto"/>
                              <w:suppressOverlap/>
                              <w:jc w:val="both"/>
                              <w:rPr>
                                <w:rFonts w:cs="Times New Roman"/>
                                <w:szCs w:val="22"/>
                              </w:rPr>
                            </w:pPr>
                            <w:r w:rsidRPr="000A0441">
                              <w:rPr>
                                <w:rFonts w:cs="Times New Roman"/>
                                <w:szCs w:val="22"/>
                              </w:rPr>
                              <w:t xml:space="preserve">HSWD Silt </w:t>
                            </w:r>
                          </w:p>
                        </w:tc>
                        <w:tc>
                          <w:tcPr>
                            <w:tcW w:w="1046" w:type="dxa"/>
                            <w:noWrap/>
                            <w:hideMark/>
                          </w:tcPr>
                          <w:p w14:paraId="33DE61F1"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5602135"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03E6D31D"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–0.505</w:t>
                            </w:r>
                          </w:p>
                        </w:tc>
                        <w:tc>
                          <w:tcPr>
                            <w:tcW w:w="1599" w:type="dxa"/>
                            <w:noWrap/>
                            <w:hideMark/>
                          </w:tcPr>
                          <w:p w14:paraId="493D9F88"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5C1DED63"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39901FD1" w14:textId="77777777">
                        <w:trPr>
                          <w:trHeight w:val="318"/>
                        </w:trPr>
                        <w:tc>
                          <w:tcPr>
                            <w:tcW w:w="2518" w:type="dxa"/>
                            <w:noWrap/>
                            <w:hideMark/>
                          </w:tcPr>
                          <w:p w14:paraId="4E339DF0" w14:textId="77777777" w:rsidR="0045369D" w:rsidRPr="000A0441" w:rsidRDefault="0045369D">
                            <w:pPr>
                              <w:spacing w:line="360" w:lineRule="auto"/>
                              <w:suppressOverlap/>
                              <w:jc w:val="both"/>
                              <w:rPr>
                                <w:rFonts w:cs="Times New Roman"/>
                                <w:szCs w:val="22"/>
                              </w:rPr>
                            </w:pPr>
                            <w:proofErr w:type="spellStart"/>
                            <w:r w:rsidRPr="000A0441">
                              <w:rPr>
                                <w:rFonts w:cs="Times New Roman"/>
                                <w:szCs w:val="22"/>
                              </w:rPr>
                              <w:t>WorldClim</w:t>
                            </w:r>
                            <w:proofErr w:type="spellEnd"/>
                            <w:r w:rsidRPr="000A0441">
                              <w:rPr>
                                <w:rFonts w:cs="Times New Roman"/>
                                <w:szCs w:val="22"/>
                              </w:rPr>
                              <w:t xml:space="preserve"> Temperature</w:t>
                            </w:r>
                          </w:p>
                        </w:tc>
                        <w:tc>
                          <w:tcPr>
                            <w:tcW w:w="1046" w:type="dxa"/>
                            <w:noWrap/>
                            <w:hideMark/>
                          </w:tcPr>
                          <w:p w14:paraId="2D3EED3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621F061C"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5B3A43AD"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65432614"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0.934</w:t>
                            </w:r>
                          </w:p>
                        </w:tc>
                        <w:tc>
                          <w:tcPr>
                            <w:tcW w:w="1655" w:type="dxa"/>
                            <w:noWrap/>
                            <w:hideMark/>
                          </w:tcPr>
                          <w:p w14:paraId="5C18AC20"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r>
                      <w:tr w:rsidR="0045369D" w:rsidRPr="000A0441" w14:paraId="528432C0" w14:textId="77777777">
                        <w:trPr>
                          <w:trHeight w:val="318"/>
                        </w:trPr>
                        <w:tc>
                          <w:tcPr>
                            <w:tcW w:w="2518" w:type="dxa"/>
                            <w:noWrap/>
                            <w:hideMark/>
                          </w:tcPr>
                          <w:p w14:paraId="692166BF" w14:textId="77777777" w:rsidR="0045369D" w:rsidRPr="000A0441" w:rsidRDefault="0045369D">
                            <w:pPr>
                              <w:spacing w:line="360" w:lineRule="auto"/>
                              <w:suppressOverlap/>
                              <w:jc w:val="both"/>
                              <w:rPr>
                                <w:rFonts w:cs="Times New Roman"/>
                                <w:szCs w:val="22"/>
                              </w:rPr>
                            </w:pPr>
                            <w:proofErr w:type="spellStart"/>
                            <w:r w:rsidRPr="000A0441">
                              <w:rPr>
                                <w:rFonts w:cs="Times New Roman"/>
                                <w:szCs w:val="22"/>
                              </w:rPr>
                              <w:t>WorldClim</w:t>
                            </w:r>
                            <w:proofErr w:type="spellEnd"/>
                            <w:r w:rsidRPr="000A0441">
                              <w:rPr>
                                <w:rFonts w:cs="Times New Roman"/>
                                <w:szCs w:val="22"/>
                              </w:rPr>
                              <w:t xml:space="preserve"> Precipitation </w:t>
                            </w:r>
                          </w:p>
                        </w:tc>
                        <w:tc>
                          <w:tcPr>
                            <w:tcW w:w="1046" w:type="dxa"/>
                            <w:noWrap/>
                            <w:hideMark/>
                          </w:tcPr>
                          <w:p w14:paraId="416F94B7"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70A8F676"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084" w:type="dxa"/>
                            <w:noWrap/>
                            <w:hideMark/>
                          </w:tcPr>
                          <w:p w14:paraId="1D03FFBC"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599" w:type="dxa"/>
                            <w:noWrap/>
                            <w:hideMark/>
                          </w:tcPr>
                          <w:p w14:paraId="3D76944E" w14:textId="77777777" w:rsidR="0045369D" w:rsidRPr="000A0441" w:rsidRDefault="0045369D">
                            <w:pPr>
                              <w:spacing w:line="360" w:lineRule="auto"/>
                              <w:suppressOverlap/>
                              <w:jc w:val="both"/>
                              <w:rPr>
                                <w:rFonts w:cs="Times New Roman"/>
                                <w:szCs w:val="22"/>
                              </w:rPr>
                            </w:pPr>
                            <w:r w:rsidRPr="000A0441">
                              <w:rPr>
                                <w:rFonts w:cs="Times New Roman"/>
                                <w:szCs w:val="22"/>
                              </w:rPr>
                              <w:t>–</w:t>
                            </w:r>
                          </w:p>
                        </w:tc>
                        <w:tc>
                          <w:tcPr>
                            <w:tcW w:w="1655" w:type="dxa"/>
                            <w:noWrap/>
                            <w:hideMark/>
                          </w:tcPr>
                          <w:p w14:paraId="09245958" w14:textId="77777777" w:rsidR="0045369D" w:rsidRPr="000A0441" w:rsidRDefault="0045369D">
                            <w:pPr>
                              <w:spacing w:line="360" w:lineRule="auto"/>
                              <w:suppressOverlap/>
                              <w:jc w:val="both"/>
                              <w:rPr>
                                <w:rFonts w:cs="Times New Roman"/>
                                <w:b/>
                                <w:bCs/>
                                <w:szCs w:val="22"/>
                              </w:rPr>
                            </w:pPr>
                            <w:r w:rsidRPr="000A0441">
                              <w:rPr>
                                <w:rFonts w:cs="Times New Roman"/>
                                <w:b/>
                                <w:bCs/>
                                <w:szCs w:val="22"/>
                              </w:rPr>
                              <w:t>0.673</w:t>
                            </w:r>
                          </w:p>
                        </w:tc>
                      </w:tr>
                    </w:tbl>
                    <w:p w14:paraId="349BC8EA" w14:textId="77777777" w:rsidR="0045369D" w:rsidRPr="004102B3" w:rsidRDefault="0045369D" w:rsidP="005523BC">
                      <w:pPr>
                        <w:spacing w:line="360" w:lineRule="auto"/>
                        <w:jc w:val="both"/>
                        <w:rPr>
                          <w:rFonts w:cs="Times New Roman"/>
                          <w:sz w:val="21"/>
                          <w:szCs w:val="21"/>
                        </w:rPr>
                      </w:pPr>
                      <w:r w:rsidRPr="00585421">
                        <w:rPr>
                          <w:rFonts w:cs="Times New Roman"/>
                          <w:sz w:val="21"/>
                          <w:szCs w:val="21"/>
                        </w:rPr>
                        <w:t xml:space="preserve">Bold values indicate significant correlations (p&lt;0.05) </w:t>
                      </w:r>
                    </w:p>
                  </w:txbxContent>
                </v:textbox>
                <w10:wrap type="square"/>
              </v:shape>
            </w:pict>
          </mc:Fallback>
        </mc:AlternateContent>
      </w:r>
      <w:r w:rsidRPr="000A0441">
        <w:rPr>
          <w:rFonts w:cs="Times New Roman"/>
          <w:szCs w:val="22"/>
        </w:rPr>
        <w:t xml:space="preserve">The magnitude of experimental precipitation manipulation ranged from –100% to about 150% relative to mean annual precipitation, while worst–case scenarios from CMIP5 models predicted precipitation changes from –26% to +24% in the regions these experiments were conducted in. The correlation between experimental disturbance and climate projection was very weak regardless of the time period </w:t>
      </w:r>
      <w:r w:rsidRPr="000A0441">
        <w:rPr>
          <w:rFonts w:cs="Times New Roman"/>
          <w:szCs w:val="22"/>
        </w:rPr>
        <w:lastRenderedPageBreak/>
        <w:t xml:space="preserve">considered (2050 and 2070 scenarios are shown in </w:t>
      </w:r>
      <w:r w:rsidRPr="000A0441">
        <w:rPr>
          <w:rFonts w:cs="Times New Roman"/>
          <w:szCs w:val="22"/>
        </w:rPr>
        <w:fldChar w:fldCharType="begin"/>
      </w:r>
      <w:r w:rsidRPr="000A0441">
        <w:rPr>
          <w:rFonts w:cs="Times New Roman"/>
          <w:szCs w:val="22"/>
        </w:rPr>
        <w:instrText xml:space="preserve"> REF _Ref111548387  \* MERGEFORMAT </w:instrText>
      </w:r>
      <w:r w:rsidRPr="000A0441">
        <w:rPr>
          <w:rFonts w:cs="Times New Roman"/>
          <w:szCs w:val="22"/>
        </w:rPr>
        <w:fldChar w:fldCharType="separate"/>
      </w:r>
      <w:r w:rsidRPr="000A0441">
        <w:rPr>
          <w:rFonts w:cs="Times New Roman"/>
          <w:color w:val="000000" w:themeColor="text1"/>
          <w:szCs w:val="22"/>
        </w:rPr>
        <w:t xml:space="preserve">Figure </w:t>
      </w:r>
      <w:r w:rsidRPr="000A0441">
        <w:rPr>
          <w:rFonts w:cs="Times New Roman"/>
          <w:noProof/>
          <w:color w:val="000000" w:themeColor="text1"/>
          <w:szCs w:val="22"/>
        </w:rPr>
        <w:t>9</w:t>
      </w:r>
      <w:r w:rsidRPr="000A0441">
        <w:rPr>
          <w:rFonts w:cs="Times New Roman"/>
          <w:szCs w:val="22"/>
        </w:rPr>
        <w:fldChar w:fldCharType="end"/>
      </w:r>
      <w:r w:rsidRPr="000A0441">
        <w:rPr>
          <w:rFonts w:cs="Times New Roman"/>
          <w:szCs w:val="22"/>
        </w:rPr>
        <w:t>). This mismatch indicates that precipitation manipulations on soil biota generally do not match model projections. The comparison is not completely accurate as the experiments represent extremes</w:t>
      </w:r>
      <w:r>
        <w:rPr>
          <w:rFonts w:cs="Times New Roman"/>
          <w:szCs w:val="22"/>
        </w:rPr>
        <w:t xml:space="preserve"> of shorter durations</w:t>
      </w:r>
      <w:r w:rsidRPr="000A0441">
        <w:rPr>
          <w:rFonts w:cs="Times New Roman"/>
          <w:szCs w:val="22"/>
        </w:rPr>
        <w:t xml:space="preserve"> whereas projections represent average annual changes. </w:t>
      </w:r>
    </w:p>
    <w:p w14:paraId="7761B494" w14:textId="77777777" w:rsidR="005523BC" w:rsidRPr="000A0441" w:rsidRDefault="005523BC" w:rsidP="005523BC">
      <w:pPr>
        <w:keepNext/>
        <w:spacing w:line="360" w:lineRule="auto"/>
        <w:jc w:val="both"/>
        <w:rPr>
          <w:rFonts w:cs="Times New Roman"/>
          <w:szCs w:val="22"/>
        </w:rPr>
      </w:pPr>
    </w:p>
    <w:p w14:paraId="7A598C92" w14:textId="77777777" w:rsidR="005523BC" w:rsidRPr="000A0441" w:rsidRDefault="005523BC" w:rsidP="005523BC">
      <w:pPr>
        <w:keepNext/>
        <w:spacing w:line="360" w:lineRule="auto"/>
        <w:jc w:val="both"/>
        <w:rPr>
          <w:rFonts w:cs="Times New Roman"/>
        </w:rPr>
      </w:pPr>
      <w:r w:rsidRPr="000A0441">
        <w:rPr>
          <w:rFonts w:cs="Times New Roman"/>
          <w:b/>
          <w:bCs/>
          <w:noProof/>
          <w:szCs w:val="22"/>
        </w:rPr>
        <w:drawing>
          <wp:inline distT="0" distB="0" distL="0" distR="0" wp14:anchorId="6D3AF07A" wp14:editId="09286904">
            <wp:extent cx="5731510" cy="3424555"/>
            <wp:effectExtent l="0" t="0" r="0" b="444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inline>
        </w:drawing>
      </w:r>
    </w:p>
    <w:p w14:paraId="5872B227" w14:textId="77777777" w:rsidR="005523BC" w:rsidRPr="00BA626A" w:rsidRDefault="005523BC" w:rsidP="005523BC">
      <w:pPr>
        <w:spacing w:line="360" w:lineRule="auto"/>
        <w:rPr>
          <w:rFonts w:cs="Times New Roman"/>
          <w:i/>
          <w:iCs/>
          <w:color w:val="000000" w:themeColor="text1"/>
          <w:sz w:val="20"/>
          <w:szCs w:val="20"/>
        </w:rPr>
      </w:pPr>
      <w:bookmarkStart w:id="234" w:name="_Ref111548387"/>
      <w:bookmarkStart w:id="235" w:name="_Toc112410077"/>
      <w:bookmarkStart w:id="236" w:name="_Toc112413003"/>
      <w:r w:rsidRPr="00BA626A">
        <w:rPr>
          <w:rFonts w:cs="Times New Roman"/>
          <w:b/>
          <w:bCs/>
          <w:i/>
          <w:iCs/>
          <w:color w:val="000000" w:themeColor="text1"/>
          <w:sz w:val="20"/>
          <w:szCs w:val="20"/>
        </w:rPr>
        <w:t xml:space="preserve">Figure </w:t>
      </w:r>
      <w:r w:rsidRPr="00BA626A">
        <w:rPr>
          <w:rFonts w:cs="Times New Roman"/>
          <w:b/>
          <w:bCs/>
          <w:i/>
          <w:iCs/>
          <w:color w:val="000000" w:themeColor="text1"/>
          <w:sz w:val="20"/>
          <w:szCs w:val="20"/>
        </w:rPr>
        <w:fldChar w:fldCharType="begin"/>
      </w:r>
      <w:r w:rsidRPr="00BA626A">
        <w:rPr>
          <w:rFonts w:cs="Times New Roman"/>
          <w:b/>
          <w:bCs/>
          <w:i/>
          <w:iCs/>
          <w:color w:val="000000" w:themeColor="text1"/>
          <w:sz w:val="20"/>
          <w:szCs w:val="20"/>
        </w:rPr>
        <w:instrText xml:space="preserve"> SEQ Figure \* ARABIC </w:instrText>
      </w:r>
      <w:r w:rsidRPr="00BA626A">
        <w:rPr>
          <w:rFonts w:cs="Times New Roman"/>
          <w:b/>
          <w:bCs/>
          <w:i/>
          <w:iCs/>
          <w:color w:val="000000" w:themeColor="text1"/>
          <w:sz w:val="20"/>
          <w:szCs w:val="20"/>
        </w:rPr>
        <w:fldChar w:fldCharType="separate"/>
      </w:r>
      <w:r>
        <w:rPr>
          <w:rFonts w:cs="Times New Roman"/>
          <w:b/>
          <w:bCs/>
          <w:i/>
          <w:iCs/>
          <w:noProof/>
          <w:color w:val="000000" w:themeColor="text1"/>
          <w:sz w:val="20"/>
          <w:szCs w:val="20"/>
        </w:rPr>
        <w:t>10</w:t>
      </w:r>
      <w:r w:rsidRPr="00BA626A">
        <w:rPr>
          <w:rFonts w:cs="Times New Roman"/>
          <w:b/>
          <w:bCs/>
          <w:i/>
          <w:iCs/>
          <w:color w:val="000000" w:themeColor="text1"/>
          <w:sz w:val="20"/>
          <w:szCs w:val="20"/>
        </w:rPr>
        <w:fldChar w:fldCharType="end"/>
      </w:r>
      <w:bookmarkEnd w:id="234"/>
      <w:r w:rsidRPr="00BA626A">
        <w:rPr>
          <w:rFonts w:cs="Times New Roman"/>
          <w:b/>
          <w:bCs/>
          <w:i/>
          <w:iCs/>
          <w:color w:val="000000" w:themeColor="text1"/>
          <w:sz w:val="20"/>
          <w:szCs w:val="20"/>
        </w:rPr>
        <w:t xml:space="preserve"> </w:t>
      </w:r>
      <w:r w:rsidRPr="00BA626A">
        <w:rPr>
          <w:rFonts w:cs="Times New Roman"/>
          <w:i/>
          <w:iCs/>
          <w:color w:val="000000" w:themeColor="text1"/>
          <w:sz w:val="20"/>
          <w:szCs w:val="20"/>
        </w:rPr>
        <w:t>Percentage change from mean annual precipitation conditions in experimental manipulations plotted against mean proportional change in precipitation between current and future conditions projected by CMIP5 models. Projections are given for 2050 (A) and 2070 (B) under the RCP8.5 worst case scenario. Solid lines show the 1:1 line between experiment and projection. Studies fall on this line if the experimental manipulation of precipitation matches that of the projections. Dashed lines show the respective zero line for experimental and projected values. Shaded areas indicate that the direction is correct, but the magnitude is different from projected values. Each shaded circle represents a unique experimental manipulation in a study included in this meta-analysis.</w:t>
      </w:r>
      <w:bookmarkEnd w:id="2"/>
      <w:bookmarkEnd w:id="3"/>
      <w:bookmarkEnd w:id="235"/>
      <w:bookmarkEnd w:id="236"/>
    </w:p>
    <w:p w14:paraId="43295869" w14:textId="77777777" w:rsidR="005523BC" w:rsidRPr="000A0441" w:rsidRDefault="005523BC" w:rsidP="005523BC">
      <w:pPr>
        <w:rPr>
          <w:rFonts w:cs="Times New Roman"/>
        </w:rPr>
      </w:pPr>
      <w:r w:rsidRPr="000A0441">
        <w:rPr>
          <w:rFonts w:cs="Times New Roman"/>
        </w:rPr>
        <w:t xml:space="preserve"> </w:t>
      </w:r>
    </w:p>
    <w:p w14:paraId="2431909C" w14:textId="77777777" w:rsidR="005523BC" w:rsidRPr="000A0441" w:rsidRDefault="005523BC" w:rsidP="005523BC">
      <w:pPr>
        <w:rPr>
          <w:rFonts w:cs="Times New Roman"/>
          <w:b/>
          <w:bCs/>
          <w:szCs w:val="22"/>
        </w:rPr>
      </w:pPr>
      <w:r w:rsidRPr="000A0441">
        <w:rPr>
          <w:rFonts w:cs="Times New Roman"/>
          <w:b/>
          <w:bCs/>
          <w:szCs w:val="22"/>
        </w:rPr>
        <w:br w:type="page"/>
      </w:r>
    </w:p>
    <w:p w14:paraId="1C8569B2" w14:textId="77777777" w:rsidR="005523BC" w:rsidRPr="000A0441" w:rsidRDefault="005523BC" w:rsidP="005523BC">
      <w:pPr>
        <w:spacing w:line="360" w:lineRule="auto"/>
        <w:jc w:val="both"/>
        <w:rPr>
          <w:rFonts w:cs="Times New Roman"/>
          <w:b/>
          <w:bCs/>
          <w:szCs w:val="22"/>
        </w:rPr>
      </w:pPr>
    </w:p>
    <w:p w14:paraId="45348DE8" w14:textId="77777777" w:rsidR="005523BC" w:rsidRPr="000A0441" w:rsidRDefault="005523BC" w:rsidP="005523BC">
      <w:pPr>
        <w:pStyle w:val="Heading1"/>
      </w:pPr>
      <w:bookmarkStart w:id="237" w:name="_Toc112416653"/>
      <w:bookmarkStart w:id="238" w:name="_Toc112416958"/>
      <w:r w:rsidRPr="000A0441">
        <w:t xml:space="preserve">Discussion </w:t>
      </w:r>
      <w:bookmarkEnd w:id="237"/>
      <w:bookmarkEnd w:id="238"/>
    </w:p>
    <w:p w14:paraId="0C34D89F"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This study is the first to assess the effect of both </w:t>
      </w:r>
      <w:proofErr w:type="gramStart"/>
      <w:r w:rsidRPr="000A0441">
        <w:rPr>
          <w:rFonts w:cs="Times New Roman"/>
          <w:szCs w:val="22"/>
        </w:rPr>
        <w:t>precipitation</w:t>
      </w:r>
      <w:proofErr w:type="gramEnd"/>
      <w:r w:rsidRPr="000A0441">
        <w:rPr>
          <w:rFonts w:cs="Times New Roman"/>
          <w:szCs w:val="22"/>
        </w:rPr>
        <w:t xml:space="preserve"> increases and decreases across a large number of global forest sites. These results indicate that disturbance intensity is key to understanding the response of soil biota to precipitation alterations. Mesofauna abundances decline by about 60% with a complete exclusion of precipitation, whereas macrofauna abundance increases by about 65%. An extended duration of treatment decreases the positive effect of elevated precipitation on mesofauna, from an increase of 85% at the start of water addition, to only 10% increases after one year. For macrofauna, the duration of water addition impacts the direction of change: initially abundance decreases, but after a year abundance more than doubles. The positive relationship with water addition on biodiversity does not appear to depend on body size, with declines of 16% with 80% water reduction and increases of about 20% with 80% water addition. The background climate, forest biome and soil types were largely unimportant in determining soil fauna response, perhaps implying more universality in the system that previously thought. The following section will discuss (1) the general impact of precipitation alteration, (2) the impact of body size on responses to changing precipitation, (3) the impacts of intensity of precipitation manipulation on soil fauna, and finally, (4) the limitations of this study and recommendations for future research.</w:t>
      </w:r>
    </w:p>
    <w:p w14:paraId="62670F58" w14:textId="77777777" w:rsidR="005523BC" w:rsidRPr="000A0441" w:rsidRDefault="005523BC" w:rsidP="005523BC">
      <w:pPr>
        <w:rPr>
          <w:rFonts w:cs="Times New Roman"/>
          <w:szCs w:val="22"/>
        </w:rPr>
      </w:pPr>
    </w:p>
    <w:p w14:paraId="26C49D07" w14:textId="77777777" w:rsidR="005523BC" w:rsidRPr="000A0441" w:rsidRDefault="005523BC" w:rsidP="005523BC">
      <w:pPr>
        <w:rPr>
          <w:rFonts w:cs="Times New Roman"/>
          <w:szCs w:val="22"/>
        </w:rPr>
      </w:pPr>
    </w:p>
    <w:p w14:paraId="5FC8EB42" w14:textId="77777777" w:rsidR="005523BC" w:rsidRPr="000A0441" w:rsidRDefault="005523BC" w:rsidP="005523BC">
      <w:pPr>
        <w:pStyle w:val="Heading2"/>
      </w:pPr>
      <w:bookmarkStart w:id="239" w:name="_Toc112416654"/>
      <w:bookmarkStart w:id="240" w:name="_Toc112416959"/>
      <w:r w:rsidRPr="000A0441">
        <w:t>Precipitation alteration</w:t>
      </w:r>
      <w:bookmarkEnd w:id="239"/>
      <w:bookmarkEnd w:id="240"/>
      <w:r w:rsidRPr="000A0441">
        <w:t xml:space="preserve"> </w:t>
      </w:r>
    </w:p>
    <w:p w14:paraId="39F63B63" w14:textId="575B13DA" w:rsidR="005523BC" w:rsidRPr="000A0441" w:rsidRDefault="005523BC" w:rsidP="005523BC">
      <w:pPr>
        <w:spacing w:line="360" w:lineRule="auto"/>
        <w:jc w:val="both"/>
        <w:rPr>
          <w:rFonts w:cs="Times New Roman"/>
          <w:color w:val="FF0000"/>
          <w:szCs w:val="22"/>
        </w:rPr>
      </w:pPr>
      <w:r w:rsidRPr="000A0441">
        <w:rPr>
          <w:rFonts w:cs="Times New Roman"/>
          <w:szCs w:val="22"/>
        </w:rPr>
        <w:t xml:space="preserve">This analysis revealed that disturbance had non-uniform effects on soil biota abundance and diversity, with predominantly positive effects from precipitation increases, and negative effects with precipitation reduction. Results fit with the hypothesis that the negative effect of precipitation reduction on abundance would be of greater magnitude than the effect of precipitation increases, supported by previous observations of an asymmetrical response to precipitation changes seen in soil biota </w:t>
      </w:r>
      <w:sdt>
        <w:sdtPr>
          <w:rPr>
            <w:rFonts w:cs="Times New Roman"/>
            <w:color w:val="000000"/>
            <w:szCs w:val="22"/>
          </w:rPr>
          <w:tag w:val="MENDELEY_CITATION_v3_eyJjaXRhdGlvbklEIjoiTUVOREVMRVlfQ0lUQVRJT05fOGQzMGYyZGMtZGU5Zi00ZWQ2LWI4MDctY2FhMjVhN2U2M2Iz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
          <w:id w:val="-189539889"/>
          <w:placeholder>
            <w:docPart w:val="B8B9CFD66E130A47995C61631D0E8B25"/>
          </w:placeholder>
        </w:sdtPr>
        <w:sdtContent>
          <w:r w:rsidR="007A3662" w:rsidRPr="007A3662">
            <w:rPr>
              <w:rFonts w:eastAsia="Times New Roman"/>
              <w:color w:val="000000"/>
            </w:rPr>
            <w:t>(Lindberg et al., 2002; R. S. Williams et al., 2014)</w:t>
          </w:r>
        </w:sdtContent>
      </w:sdt>
      <w:r w:rsidRPr="000A0441">
        <w:rPr>
          <w:rFonts w:cs="Times New Roman"/>
          <w:szCs w:val="22"/>
        </w:rPr>
        <w:t xml:space="preserve"> and in soil ecosystem and carbon processes </w:t>
      </w:r>
      <w:sdt>
        <w:sdtPr>
          <w:rPr>
            <w:rFonts w:cs="Times New Roman"/>
            <w:color w:val="000000"/>
            <w:szCs w:val="22"/>
          </w:rPr>
          <w:tag w:val="MENDELEY_CITATION_v3_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"/>
          <w:id w:val="1072314743"/>
          <w:placeholder>
            <w:docPart w:val="B8B9CFD66E130A47995C61631D0E8B25"/>
          </w:placeholder>
        </w:sdtPr>
        <w:sdtContent>
          <w:r w:rsidR="007A3662" w:rsidRPr="007A3662">
            <w:rPr>
              <w:rFonts w:eastAsia="Times New Roman"/>
              <w:color w:val="000000"/>
            </w:rPr>
            <w:t>(Luo et al., 2017; Zhang et al., 2018)</w:t>
          </w:r>
        </w:sdtContent>
      </w:sdt>
      <w:r w:rsidRPr="000A0441">
        <w:rPr>
          <w:rFonts w:cs="Times New Roman"/>
          <w:szCs w:val="22"/>
        </w:rPr>
        <w:t xml:space="preserve">. </w:t>
      </w:r>
      <w:r w:rsidRPr="000A0441">
        <w:rPr>
          <w:rFonts w:cs="Times New Roman"/>
          <w:color w:val="FF0000"/>
          <w:szCs w:val="22"/>
        </w:rPr>
        <w:t xml:space="preserve">Contrary to expectations, diversity parameters present an opposite asymmetry to water additions. </w:t>
      </w:r>
    </w:p>
    <w:p w14:paraId="36511AD5" w14:textId="77777777" w:rsidR="005523BC" w:rsidRPr="000A0441" w:rsidRDefault="005523BC" w:rsidP="005523BC">
      <w:pPr>
        <w:spacing w:line="360" w:lineRule="auto"/>
        <w:jc w:val="both"/>
        <w:rPr>
          <w:rFonts w:cs="Times New Roman"/>
          <w:b/>
          <w:bCs/>
          <w:szCs w:val="22"/>
        </w:rPr>
      </w:pPr>
    </w:p>
    <w:p w14:paraId="607F3D5C" w14:textId="77777777" w:rsidR="005523BC" w:rsidRPr="00C23722" w:rsidRDefault="005523BC" w:rsidP="005523BC">
      <w:pPr>
        <w:pStyle w:val="Heading2"/>
        <w:rPr>
          <w:szCs w:val="24"/>
        </w:rPr>
      </w:pPr>
      <w:bookmarkStart w:id="241" w:name="_Toc112416655"/>
      <w:bookmarkStart w:id="242" w:name="_Toc112416960"/>
      <w:r w:rsidRPr="000A0441">
        <w:t>Importance of body size</w:t>
      </w:r>
      <w:bookmarkEnd w:id="241"/>
      <w:bookmarkEnd w:id="242"/>
      <w:r w:rsidRPr="000A0441">
        <w:t xml:space="preserve"> </w:t>
      </w:r>
    </w:p>
    <w:p w14:paraId="0C61E66A"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Understanding the capacity of different organisms to cope with disturbance will help identify which organisms and soil ecosystem functions are most at risk. This meta-analysis supports the hypothesis that the effect of precipitation alteration on abundance would depend on the body size of the organism, but not that diversity is significantly impacted by the size of an organism. </w:t>
      </w:r>
    </w:p>
    <w:p w14:paraId="22D12AE1" w14:textId="77777777" w:rsidR="005523BC" w:rsidRPr="000A0441" w:rsidRDefault="005523BC" w:rsidP="005523BC">
      <w:pPr>
        <w:spacing w:line="360" w:lineRule="auto"/>
        <w:jc w:val="both"/>
        <w:rPr>
          <w:rFonts w:cs="Times New Roman"/>
          <w:szCs w:val="22"/>
        </w:rPr>
      </w:pPr>
    </w:p>
    <w:p w14:paraId="4D66C052" w14:textId="797AEEDD" w:rsidR="005523BC" w:rsidRPr="000A0441" w:rsidRDefault="005523BC" w:rsidP="005523BC">
      <w:pPr>
        <w:spacing w:line="360" w:lineRule="auto"/>
        <w:jc w:val="both"/>
        <w:rPr>
          <w:rFonts w:cs="Times New Roman"/>
          <w:szCs w:val="22"/>
        </w:rPr>
      </w:pPr>
      <w:r w:rsidRPr="000A0441">
        <w:rPr>
          <w:rFonts w:cs="Times New Roman"/>
          <w:szCs w:val="22"/>
        </w:rPr>
        <w:lastRenderedPageBreak/>
        <w:t>While organisms of all body size were limited by precipitation reduction, the average magnitude of change differed, likely due to morphological and biological differences affecting their resilience</w:t>
      </w:r>
      <w:r>
        <w:rPr>
          <w:rFonts w:cs="Times New Roman"/>
          <w:szCs w:val="22"/>
        </w:rPr>
        <w:t xml:space="preserve"> </w:t>
      </w:r>
      <w:sdt>
        <w:sdtPr>
          <w:rPr>
            <w:rFonts w:cs="Times New Roman"/>
            <w:color w:val="000000"/>
            <w:szCs w:val="22"/>
          </w:rPr>
          <w:tag w:val="MENDELEY_CITATION_v3_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"/>
          <w:id w:val="-1747797255"/>
          <w:placeholder>
            <w:docPart w:val="8C10A7D549282E43B9079DAA59A69E79"/>
          </w:placeholder>
        </w:sdtPr>
        <w:sdtContent>
          <w:r w:rsidR="007A3662" w:rsidRPr="007A3662">
            <w:rPr>
              <w:rFonts w:cs="Times New Roman"/>
              <w:color w:val="000000"/>
              <w:szCs w:val="22"/>
            </w:rPr>
            <w:t>(J. Bengtsson, 2002)</w:t>
          </w:r>
        </w:sdtContent>
      </w:sdt>
      <w:r w:rsidRPr="000A0441">
        <w:rPr>
          <w:rFonts w:cs="Times New Roman"/>
          <w:szCs w:val="22"/>
        </w:rPr>
        <w:t xml:space="preserve">. </w:t>
      </w:r>
      <w:proofErr w:type="spellStart"/>
      <w:r w:rsidRPr="000A0441">
        <w:rPr>
          <w:rFonts w:cs="Times New Roman"/>
          <w:szCs w:val="22"/>
        </w:rPr>
        <w:t>Microfauna</w:t>
      </w:r>
      <w:proofErr w:type="spellEnd"/>
      <w:r w:rsidRPr="000A0441">
        <w:rPr>
          <w:rFonts w:cs="Times New Roman"/>
          <w:szCs w:val="22"/>
        </w:rPr>
        <w:t xml:space="preserve"> was affected the least by precipitation reduction despite dependence on water filled pore space and water films around soil particles for their activities </w:t>
      </w:r>
      <w:sdt>
        <w:sdtPr>
          <w:rPr>
            <w:rFonts w:cs="Times New Roman"/>
            <w:color w:val="000000"/>
            <w:szCs w:val="22"/>
          </w:rPr>
          <w:tag w:val="MENDELEY_CITATION_v3_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"/>
          <w:id w:val="1453209266"/>
          <w:placeholder>
            <w:docPart w:val="096568BD9BD2374AB080944EBBCC76B8"/>
          </w:placeholder>
        </w:sdtPr>
        <w:sdtContent>
          <w:r w:rsidR="007A3662" w:rsidRPr="007A3662">
            <w:rPr>
              <w:rFonts w:eastAsia="Times New Roman"/>
              <w:color w:val="000000"/>
            </w:rPr>
            <w:t>(Young et al., 1998)</w:t>
          </w:r>
        </w:sdtContent>
      </w:sdt>
      <w:r w:rsidRPr="000A0441">
        <w:rPr>
          <w:rFonts w:cs="Times New Roman"/>
          <w:szCs w:val="22"/>
        </w:rPr>
        <w:t xml:space="preserve">; </w:t>
      </w:r>
      <w:proofErr w:type="spellStart"/>
      <w:r w:rsidRPr="000A0441">
        <w:rPr>
          <w:rFonts w:cs="Times New Roman"/>
          <w:szCs w:val="22"/>
        </w:rPr>
        <w:t>Eo</w:t>
      </w:r>
      <w:proofErr w:type="spellEnd"/>
      <w:r w:rsidRPr="000A0441">
        <w:rPr>
          <w:rFonts w:cs="Times New Roman"/>
          <w:szCs w:val="22"/>
        </w:rPr>
        <w:t xml:space="preserve"> et al., 2007). This fits with previous meta-analysis results showing a minor negative response to drought for nematodes, the predominant </w:t>
      </w:r>
      <w:proofErr w:type="spellStart"/>
      <w:r w:rsidRPr="000A0441">
        <w:rPr>
          <w:rFonts w:cs="Times New Roman"/>
          <w:szCs w:val="22"/>
        </w:rPr>
        <w:t>microfauna</w:t>
      </w:r>
      <w:proofErr w:type="spellEnd"/>
      <w:r w:rsidRPr="000A0441">
        <w:rPr>
          <w:rFonts w:cs="Times New Roman"/>
          <w:szCs w:val="22"/>
        </w:rPr>
        <w:t xml:space="preserve"> species </w:t>
      </w:r>
      <w:sdt>
        <w:sdtPr>
          <w:rPr>
            <w:rFonts w:cs="Times New Roman"/>
            <w:color w:val="000000"/>
            <w:szCs w:val="22"/>
          </w:rPr>
          <w:tag w:val="MENDELEY_CITATION_v3_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"/>
          <w:id w:val="813294162"/>
          <w:placeholder>
            <w:docPart w:val="E15B91FC0A74564893FDAD38C1C395A1"/>
          </w:placeholder>
        </w:sdtPr>
        <w:sdtContent>
          <w:r w:rsidR="007A3662" w:rsidRPr="007A3662">
            <w:rPr>
              <w:rFonts w:eastAsia="Times New Roman"/>
              <w:color w:val="000000"/>
            </w:rPr>
            <w:t>(Zhou et al., 2022)</w:t>
          </w:r>
        </w:sdtContent>
      </w:sdt>
      <w:r w:rsidRPr="000A0441">
        <w:rPr>
          <w:rFonts w:cs="Times New Roman"/>
          <w:szCs w:val="22"/>
        </w:rPr>
        <w:t xml:space="preserve">. Moreover, nematode response to drought is particularly low in forests </w:t>
      </w:r>
      <w:sdt>
        <w:sdtPr>
          <w:rPr>
            <w:rFonts w:cs="Times New Roman"/>
            <w:color w:val="000000"/>
            <w:szCs w:val="22"/>
          </w:rPr>
          <w:tag w:val="MENDELEY_CITATION_v3_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"/>
          <w:id w:val="2095042127"/>
          <w:placeholder>
            <w:docPart w:val="E40319A1976BAE42847030382633CE2D"/>
          </w:placeholder>
        </w:sdtPr>
        <w:sdtContent>
          <w:r w:rsidR="007A3662" w:rsidRPr="007A3662">
            <w:rPr>
              <w:rFonts w:eastAsia="Times New Roman"/>
              <w:color w:val="000000"/>
            </w:rPr>
            <w:t>(Zhou et al., 2022)</w:t>
          </w:r>
        </w:sdtContent>
      </w:sdt>
      <w:r w:rsidRPr="000A0441">
        <w:rPr>
          <w:rFonts w:cs="Times New Roman"/>
          <w:szCs w:val="22"/>
        </w:rPr>
        <w:t xml:space="preserve">, perhaps because of significant resistance that comes with enhanced tree cover </w:t>
      </w:r>
      <w:sdt>
        <w:sdtPr>
          <w:rPr>
            <w:rFonts w:cs="Times New Roman"/>
            <w:color w:val="000000"/>
            <w:szCs w:val="22"/>
          </w:rPr>
          <w:tag w:val="MENDELEY_CITATION_v3_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"/>
          <w:id w:val="533696617"/>
          <w:placeholder>
            <w:docPart w:val="E40319A1976BAE42847030382633CE2D"/>
          </w:placeholder>
        </w:sdtPr>
        <w:sdtContent>
          <w:r w:rsidR="007A3662" w:rsidRPr="007A3662">
            <w:rPr>
              <w:rFonts w:eastAsia="Times New Roman"/>
              <w:color w:val="000000"/>
            </w:rPr>
            <w:t xml:space="preserve">(Barros et al., 2018; de </w:t>
          </w:r>
          <w:proofErr w:type="spellStart"/>
          <w:r w:rsidR="007A3662" w:rsidRPr="007A3662">
            <w:rPr>
              <w:rFonts w:eastAsia="Times New Roman"/>
              <w:color w:val="000000"/>
            </w:rPr>
            <w:t>Keersmaecker</w:t>
          </w:r>
          <w:proofErr w:type="spellEnd"/>
          <w:r w:rsidR="007A3662" w:rsidRPr="007A3662">
            <w:rPr>
              <w:rFonts w:eastAsia="Times New Roman"/>
              <w:color w:val="000000"/>
            </w:rPr>
            <w:t xml:space="preserve"> et al., 2015)</w:t>
          </w:r>
        </w:sdtContent>
      </w:sdt>
      <w:r w:rsidRPr="000A0441">
        <w:rPr>
          <w:rFonts w:cs="Times New Roman"/>
          <w:szCs w:val="22"/>
        </w:rPr>
        <w:t xml:space="preserve">, which could further explain greater resistance to precipitation reduction. On the other hand, the effect of precipitation decreases is seen clearly in declines of mesofauna abundance. </w:t>
      </w:r>
      <w:commentRangeStart w:id="243"/>
      <w:r w:rsidRPr="000A0441">
        <w:rPr>
          <w:rFonts w:cs="Times New Roman"/>
          <w:szCs w:val="22"/>
        </w:rPr>
        <w:t xml:space="preserve">These </w:t>
      </w:r>
      <w:commentRangeEnd w:id="243"/>
      <w:r w:rsidRPr="000A0441">
        <w:rPr>
          <w:rStyle w:val="CommentReference"/>
          <w:rFonts w:cs="Times New Roman"/>
        </w:rPr>
        <w:commentReference w:id="243"/>
      </w:r>
      <w:r w:rsidRPr="000A0441">
        <w:rPr>
          <w:rFonts w:cs="Times New Roman"/>
          <w:szCs w:val="22"/>
        </w:rPr>
        <w:t xml:space="preserve">results align with expectations from literature that soil mesofauna can be particularly sensitive to environmental change (Hopkin, 1997; </w:t>
      </w:r>
      <w:sdt>
        <w:sdtPr>
          <w:rPr>
            <w:rFonts w:cs="Times New Roman"/>
            <w:color w:val="000000"/>
            <w:szCs w:val="22"/>
          </w:rPr>
          <w:tag w:val="MENDELEY_CITATION_v3_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"/>
          <w:id w:val="-842546231"/>
          <w:placeholder>
            <w:docPart w:val="E7847584A010A840A3CA2FD374D8D4C8"/>
          </w:placeholder>
        </w:sdtPr>
        <w:sdtContent>
          <w:proofErr w:type="spellStart"/>
          <w:r w:rsidR="007A3662" w:rsidRPr="007A3662">
            <w:rPr>
              <w:rFonts w:cs="Times New Roman"/>
              <w:color w:val="000000"/>
              <w:szCs w:val="22"/>
            </w:rPr>
            <w:t>Jucevica</w:t>
          </w:r>
          <w:proofErr w:type="spellEnd"/>
          <w:r w:rsidR="007A3662" w:rsidRPr="007A3662">
            <w:rPr>
              <w:rFonts w:cs="Times New Roman"/>
              <w:color w:val="000000"/>
              <w:szCs w:val="22"/>
            </w:rPr>
            <w:t xml:space="preserve"> and </w:t>
          </w:r>
          <w:proofErr w:type="spellStart"/>
          <w:r w:rsidR="007A3662" w:rsidRPr="007A3662">
            <w:rPr>
              <w:rFonts w:cs="Times New Roman"/>
              <w:color w:val="000000"/>
              <w:szCs w:val="22"/>
            </w:rPr>
            <w:t>Melecis</w:t>
          </w:r>
          <w:proofErr w:type="spellEnd"/>
          <w:r w:rsidR="007A3662" w:rsidRPr="007A3662">
            <w:rPr>
              <w:rFonts w:cs="Times New Roman"/>
              <w:color w:val="000000"/>
              <w:szCs w:val="22"/>
            </w:rPr>
            <w:t>, 2006</w:t>
          </w:r>
        </w:sdtContent>
      </w:sdt>
      <w:r w:rsidRPr="000A0441">
        <w:rPr>
          <w:rFonts w:cs="Times New Roman"/>
          <w:szCs w:val="22"/>
        </w:rPr>
        <w:t xml:space="preserve">). This positive association with soil moisture has been demonstrated across multiple taxa and many ecosystems, from mites </w:t>
      </w:r>
      <w:sdt>
        <w:sdtPr>
          <w:rPr>
            <w:rFonts w:cs="Times New Roman"/>
            <w:color w:val="000000"/>
            <w:szCs w:val="22"/>
          </w:rPr>
          <w:tag w:val="MENDELEY_CITATION_v3_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"/>
          <w:id w:val="1962154496"/>
          <w:placeholder>
            <w:docPart w:val="E7847584A010A840A3CA2FD374D8D4C8"/>
          </w:placeholder>
        </w:sdtPr>
        <w:sdtContent>
          <w:r w:rsidR="007A3662">
            <w:rPr>
              <w:rFonts w:eastAsia="Times New Roman"/>
            </w:rPr>
            <w:t>(</w:t>
          </w:r>
          <w:proofErr w:type="spellStart"/>
          <w:r w:rsidR="007A3662">
            <w:rPr>
              <w:rFonts w:eastAsia="Times New Roman"/>
            </w:rPr>
            <w:t>Badejo</w:t>
          </w:r>
          <w:proofErr w:type="spellEnd"/>
          <w:r w:rsidR="007A3662">
            <w:rPr>
              <w:rFonts w:eastAsia="Times New Roman"/>
            </w:rPr>
            <w:t xml:space="preserve">, 1990; </w:t>
          </w:r>
          <w:proofErr w:type="spellStart"/>
          <w:r w:rsidR="007A3662">
            <w:rPr>
              <w:rFonts w:eastAsia="Times New Roman"/>
            </w:rPr>
            <w:t>Badejo</w:t>
          </w:r>
          <w:proofErr w:type="spellEnd"/>
          <w:r w:rsidR="007A3662">
            <w:rPr>
              <w:rFonts w:eastAsia="Times New Roman"/>
            </w:rPr>
            <w:t xml:space="preserve"> &amp; </w:t>
          </w:r>
          <w:proofErr w:type="spellStart"/>
          <w:r w:rsidR="007A3662">
            <w:rPr>
              <w:rFonts w:eastAsia="Times New Roman"/>
            </w:rPr>
            <w:t>Akinwole</w:t>
          </w:r>
          <w:proofErr w:type="spellEnd"/>
          <w:r w:rsidR="007A3662">
            <w:rPr>
              <w:rFonts w:eastAsia="Times New Roman"/>
            </w:rPr>
            <w:t xml:space="preserve">, 2006; </w:t>
          </w:r>
          <w:proofErr w:type="spellStart"/>
          <w:r w:rsidR="007A3662">
            <w:rPr>
              <w:rFonts w:eastAsia="Times New Roman"/>
            </w:rPr>
            <w:t>Wallwork</w:t>
          </w:r>
          <w:proofErr w:type="spellEnd"/>
          <w:r w:rsidR="007A3662">
            <w:rPr>
              <w:rFonts w:eastAsia="Times New Roman"/>
            </w:rPr>
            <w:t>, 1983)</w:t>
          </w:r>
        </w:sdtContent>
      </w:sdt>
      <w:r w:rsidRPr="000A0441">
        <w:rPr>
          <w:rFonts w:cs="Times New Roman"/>
          <w:szCs w:val="22"/>
        </w:rPr>
        <w:t xml:space="preserve"> to Collembola </w:t>
      </w:r>
      <w:sdt>
        <w:sdtPr>
          <w:rPr>
            <w:rFonts w:cs="Times New Roman"/>
            <w:color w:val="000000"/>
            <w:szCs w:val="22"/>
          </w:rPr>
          <w:tag w:val="MENDELEY_CITATION_v3_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"/>
          <w:id w:val="1472404472"/>
          <w:placeholder>
            <w:docPart w:val="E7847584A010A840A3CA2FD374D8D4C8"/>
          </w:placeholder>
        </w:sdtPr>
        <w:sdtContent>
          <w:r w:rsidR="007A3662">
            <w:rPr>
              <w:rFonts w:eastAsia="Times New Roman"/>
            </w:rPr>
            <w:t>(</w:t>
          </w:r>
          <w:proofErr w:type="spellStart"/>
          <w:r w:rsidR="007A3662">
            <w:rPr>
              <w:rFonts w:eastAsia="Times New Roman"/>
            </w:rPr>
            <w:t>Jucevica</w:t>
          </w:r>
          <w:proofErr w:type="spellEnd"/>
          <w:r w:rsidR="007A3662">
            <w:rPr>
              <w:rFonts w:eastAsia="Times New Roman"/>
            </w:rPr>
            <w:t xml:space="preserve"> &amp; </w:t>
          </w:r>
          <w:proofErr w:type="spellStart"/>
          <w:r w:rsidR="007A3662">
            <w:rPr>
              <w:rFonts w:eastAsia="Times New Roman"/>
            </w:rPr>
            <w:t>Melecis</w:t>
          </w:r>
          <w:proofErr w:type="spellEnd"/>
          <w:r w:rsidR="007A3662">
            <w:rPr>
              <w:rFonts w:eastAsia="Times New Roman"/>
            </w:rPr>
            <w:t xml:space="preserve">, 2006; </w:t>
          </w:r>
          <w:proofErr w:type="spellStart"/>
          <w:r w:rsidR="007A3662">
            <w:rPr>
              <w:rFonts w:eastAsia="Times New Roman"/>
            </w:rPr>
            <w:t>Kardol</w:t>
          </w:r>
          <w:proofErr w:type="spellEnd"/>
          <w:r w:rsidR="007A3662">
            <w:rPr>
              <w:rFonts w:eastAsia="Times New Roman"/>
            </w:rPr>
            <w:t xml:space="preserve"> et al., 2011; </w:t>
          </w:r>
          <w:proofErr w:type="spellStart"/>
          <w:r w:rsidR="007A3662">
            <w:rPr>
              <w:rFonts w:eastAsia="Times New Roman"/>
            </w:rPr>
            <w:t>Pflug</w:t>
          </w:r>
          <w:proofErr w:type="spellEnd"/>
          <w:r w:rsidR="007A3662">
            <w:rPr>
              <w:rFonts w:eastAsia="Times New Roman"/>
            </w:rPr>
            <w:t xml:space="preserve"> &amp; Wolters, 2001)</w:t>
          </w:r>
        </w:sdtContent>
      </w:sdt>
      <w:r w:rsidRPr="000A0441">
        <w:rPr>
          <w:rFonts w:cs="Times New Roman"/>
          <w:szCs w:val="22"/>
        </w:rPr>
        <w:t xml:space="preserve">. Macrofauna appear to be the least resilient to precipitation reductions, perhaps due to longer generation times and larger microhabitats </w:t>
      </w:r>
      <w:sdt>
        <w:sdtPr>
          <w:rPr>
            <w:rFonts w:cs="Times New Roman"/>
            <w:color w:val="000000"/>
            <w:szCs w:val="22"/>
          </w:rPr>
          <w:tag w:val="MENDELEY_CITATION_v3_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"/>
          <w:id w:val="916747362"/>
          <w:placeholder>
            <w:docPart w:val="8FCFFF5CE864BD4B9A6E416165BE52FE"/>
          </w:placeholder>
        </w:sdtPr>
        <w:sdtContent>
          <w:r w:rsidR="007A3662" w:rsidRPr="007A3662">
            <w:rPr>
              <w:rFonts w:eastAsia="Times New Roman"/>
              <w:color w:val="000000"/>
            </w:rPr>
            <w:t>(</w:t>
          </w:r>
          <w:proofErr w:type="spellStart"/>
          <w:r w:rsidR="007A3662" w:rsidRPr="007A3662">
            <w:rPr>
              <w:rFonts w:eastAsia="Times New Roman"/>
              <w:color w:val="000000"/>
            </w:rPr>
            <w:t>Birkhofer</w:t>
          </w:r>
          <w:proofErr w:type="spellEnd"/>
          <w:r w:rsidR="007A3662" w:rsidRPr="007A3662">
            <w:rPr>
              <w:rFonts w:eastAsia="Times New Roman"/>
              <w:color w:val="000000"/>
            </w:rPr>
            <w:t xml:space="preserve"> et al., 2017)</w:t>
          </w:r>
        </w:sdtContent>
      </w:sdt>
      <w:r w:rsidRPr="000A0441">
        <w:rPr>
          <w:rFonts w:cs="Times New Roman"/>
          <w:szCs w:val="22"/>
        </w:rPr>
        <w:t xml:space="preserve">. These results indicate that macrofauna’s greater agility and dispersal capabilities, which are thought to enable populations to persist through distribution shifts and re-colonisation </w:t>
      </w:r>
      <w:sdt>
        <w:sdtPr>
          <w:rPr>
            <w:rFonts w:cs="Times New Roman"/>
            <w:color w:val="000000"/>
            <w:szCs w:val="22"/>
          </w:rPr>
          <w:tag w:val="MENDELEY_CITATION_v3_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"/>
          <w:id w:val="-1489624727"/>
          <w:placeholder>
            <w:docPart w:val="AAACDB868C801E4E807A04221409CEAA"/>
          </w:placeholder>
        </w:sdtPr>
        <w:sdtContent>
          <w:r w:rsidR="007A3662" w:rsidRPr="007A3662">
            <w:rPr>
              <w:rFonts w:eastAsia="Times New Roman" w:cs="Times New Roman"/>
              <w:color w:val="000000"/>
            </w:rPr>
            <w:t>(Perry et al., 1990</w:t>
          </w:r>
        </w:sdtContent>
      </w:sdt>
      <w:r w:rsidRPr="000A0441">
        <w:rPr>
          <w:rFonts w:cs="Times New Roman"/>
          <w:color w:val="000000"/>
          <w:szCs w:val="22"/>
        </w:rPr>
        <w:t xml:space="preserve">; </w:t>
      </w:r>
      <w:r w:rsidRPr="000A0441">
        <w:rPr>
          <w:rFonts w:cs="Times New Roman"/>
          <w:b/>
          <w:bCs/>
          <w:color w:val="000000"/>
          <w:szCs w:val="22"/>
        </w:rPr>
        <w:t>Grubb, 1987)</w:t>
      </w:r>
      <w:r w:rsidRPr="000A0441">
        <w:rPr>
          <w:rFonts w:cs="Times New Roman"/>
          <w:szCs w:val="22"/>
        </w:rPr>
        <w:t xml:space="preserve">, </w:t>
      </w:r>
      <w:r w:rsidRPr="000A0441">
        <w:rPr>
          <w:rFonts w:cs="Times New Roman"/>
          <w:color w:val="000000"/>
          <w:szCs w:val="22"/>
        </w:rPr>
        <w:t xml:space="preserve">may not be sufficient to overcome sensitivities to soil moisture reduction. Perhaps this is due to restrictions in the ability of macrofauna to recolonise after disturbance </w:t>
      </w:r>
      <w:sdt>
        <w:sdtPr>
          <w:rPr>
            <w:rFonts w:cs="Times New Roman"/>
            <w:color w:val="000000"/>
          </w:rPr>
          <w:tag w:val="MENDELEY_CITATION_v3_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"/>
          <w:id w:val="-402517299"/>
          <w:placeholder>
            <w:docPart w:val="28E052D2BB38314ABAD5257300FFD314"/>
          </w:placeholder>
        </w:sdtPr>
        <w:sdtContent>
          <w:r w:rsidR="007A3662" w:rsidRPr="007A3662">
            <w:rPr>
              <w:rFonts w:eastAsia="Times New Roman"/>
              <w:color w:val="000000"/>
            </w:rPr>
            <w:t>(Zaitsev et al., 2014)</w:t>
          </w:r>
        </w:sdtContent>
      </w:sdt>
      <w:r w:rsidRPr="000A0441">
        <w:rPr>
          <w:rFonts w:cs="Times New Roman"/>
          <w:color w:val="000000"/>
          <w:szCs w:val="22"/>
        </w:rPr>
        <w:t>.</w:t>
      </w:r>
    </w:p>
    <w:p w14:paraId="79ECE7AC" w14:textId="77777777" w:rsidR="005523BC" w:rsidRPr="000A0441" w:rsidRDefault="005523BC" w:rsidP="005523BC">
      <w:pPr>
        <w:spacing w:line="360" w:lineRule="auto"/>
        <w:jc w:val="both"/>
        <w:rPr>
          <w:rFonts w:cs="Times New Roman"/>
          <w:color w:val="000000"/>
          <w:szCs w:val="22"/>
        </w:rPr>
      </w:pPr>
    </w:p>
    <w:p w14:paraId="1080A22E" w14:textId="135E70D3" w:rsidR="005523BC" w:rsidRPr="000A0441" w:rsidRDefault="005523BC" w:rsidP="005523BC">
      <w:pPr>
        <w:spacing w:line="360" w:lineRule="auto"/>
        <w:jc w:val="both"/>
        <w:rPr>
          <w:rFonts w:cs="Times New Roman"/>
          <w:color w:val="000000"/>
          <w:szCs w:val="22"/>
        </w:rPr>
      </w:pPr>
      <w:r w:rsidRPr="000A0441">
        <w:rPr>
          <w:rFonts w:cs="Times New Roman"/>
          <w:szCs w:val="22"/>
        </w:rPr>
        <w:t xml:space="preserve">With enhanced precipitation, body size impacted the direction of change, with macrofauna abundance declining and mesofauna increasing in abundance. </w:t>
      </w:r>
      <w:proofErr w:type="gramStart"/>
      <w:r w:rsidRPr="000A0441">
        <w:rPr>
          <w:rFonts w:cs="Times New Roman"/>
          <w:szCs w:val="22"/>
        </w:rPr>
        <w:t>Similarly</w:t>
      </w:r>
      <w:proofErr w:type="gramEnd"/>
      <w:r w:rsidRPr="000A0441">
        <w:rPr>
          <w:rFonts w:cs="Times New Roman"/>
          <w:szCs w:val="22"/>
        </w:rPr>
        <w:t xml:space="preserve"> to precipitation decreases, </w:t>
      </w:r>
      <w:commentRangeStart w:id="244"/>
      <w:proofErr w:type="spellStart"/>
      <w:r w:rsidRPr="000A0441">
        <w:rPr>
          <w:rFonts w:cs="Times New Roman"/>
          <w:szCs w:val="22"/>
        </w:rPr>
        <w:t>microfauna</w:t>
      </w:r>
      <w:proofErr w:type="spellEnd"/>
      <w:r w:rsidRPr="000A0441">
        <w:rPr>
          <w:rFonts w:cs="Times New Roman"/>
          <w:szCs w:val="22"/>
        </w:rPr>
        <w:t xml:space="preserve"> showed no significant changes in abundan</w:t>
      </w:r>
      <w:commentRangeEnd w:id="244"/>
      <w:r w:rsidRPr="000A0441">
        <w:rPr>
          <w:rStyle w:val="CommentReference"/>
          <w:rFonts w:cs="Times New Roman"/>
        </w:rPr>
        <w:commentReference w:id="244"/>
      </w:r>
      <w:r w:rsidRPr="000A0441">
        <w:rPr>
          <w:rFonts w:cs="Times New Roman"/>
          <w:szCs w:val="22"/>
        </w:rPr>
        <w:t xml:space="preserve">ce. The increase in mesofauna abundance is consistent with previous meta-analysis results </w:t>
      </w:r>
      <w:sdt>
        <w:sdtPr>
          <w:rPr>
            <w:rFonts w:cs="Times New Roman"/>
            <w:color w:val="000000"/>
            <w:szCs w:val="22"/>
          </w:rPr>
          <w:tag w:val="MENDELEY_CITATION_v3_eyJjaXRhdGlvbklEIjoiTUVOREVMRVlfQ0lUQVRJT05fMjBhOWE3ZGQtZjRiMC00NGM0LTkwZTYtNjM1ZDEwZGQwNTJi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
          <w:id w:val="-789964383"/>
          <w:placeholder>
            <w:docPart w:val="8FCFFF5CE864BD4B9A6E416165BE52FE"/>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w:t>
          </w:r>
        </w:sdtContent>
      </w:sdt>
      <w:r w:rsidRPr="000A0441">
        <w:rPr>
          <w:rFonts w:cs="Times New Roman"/>
          <w:szCs w:val="22"/>
        </w:rPr>
        <w:t xml:space="preserve"> although the magnitude of change is about 25% less pronounced. This meta-analysis here includes more than twice the number of observations for mesofauna and gives more precise confidence intervals so is more likely to represent the true effect size. Significant declines in macrofauna abundance contrasts previous meta-analysis </w:t>
      </w:r>
      <w:sdt>
        <w:sdtPr>
          <w:rPr>
            <w:rFonts w:cs="Times New Roman"/>
            <w:color w:val="000000"/>
            <w:szCs w:val="22"/>
          </w:rPr>
          <w:tag w:val="MENDELEY_CITATION_v3_eyJjaXRhdGlvbklEIjoiTUVOREVMRVlfQ0lUQVRJT05fNDU5MDE1MWQtMzM0Yi00OThhLWI5ZGEtYTVmMGI4OTZiNDg0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
          <w:id w:val="-2099711740"/>
          <w:placeholder>
            <w:docPart w:val="A5BCC1E3DD5C4645B9DE92E03995C59A"/>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w:t>
          </w:r>
        </w:sdtContent>
      </w:sdt>
      <w:r w:rsidRPr="000A0441">
        <w:rPr>
          <w:rFonts w:cs="Times New Roman"/>
          <w:color w:val="000000"/>
          <w:szCs w:val="22"/>
        </w:rPr>
        <w:t xml:space="preserve">, which suggested moderate (non-significant) increases in abundance. These differences result from the inclusion of a greater number of observations for macrofauna (24 observations in this study compared to their 3). As a result of additional statistical power, the findings of this meta-analysis are more likely to represent the true effect size. </w:t>
      </w:r>
      <w:r w:rsidRPr="000A0441">
        <w:rPr>
          <w:rFonts w:cs="Times New Roman"/>
          <w:szCs w:val="22"/>
        </w:rPr>
        <w:t xml:space="preserve">Previous work does suggest that while the abundance of macrofauna can be promoted by moderate water additions, excessive soil water can lead to losses, in part due to low oxygen availability </w:t>
      </w:r>
      <w:sdt>
        <w:sdtPr>
          <w:rPr>
            <w:rFonts w:cs="Times New Roman"/>
            <w:color w:val="000000"/>
            <w:szCs w:val="22"/>
          </w:rPr>
          <w:tag w:val="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"/>
          <w:id w:val="541485600"/>
          <w:placeholder>
            <w:docPart w:val="9DAC99E35088914AAD75E5517F2B9F6B"/>
          </w:placeholder>
        </w:sdtPr>
        <w:sdtContent>
          <w:r w:rsidR="007A3662" w:rsidRPr="007A3662">
            <w:rPr>
              <w:rFonts w:eastAsia="Times New Roman"/>
              <w:color w:val="000000"/>
            </w:rPr>
            <w:t>(</w:t>
          </w:r>
          <w:proofErr w:type="spellStart"/>
          <w:r w:rsidR="007A3662" w:rsidRPr="007A3662">
            <w:rPr>
              <w:rFonts w:eastAsia="Times New Roman"/>
              <w:color w:val="000000"/>
            </w:rPr>
            <w:t>Korobushkin</w:t>
          </w:r>
          <w:proofErr w:type="spellEnd"/>
          <w:r w:rsidR="007A3662" w:rsidRPr="007A3662">
            <w:rPr>
              <w:rFonts w:eastAsia="Times New Roman"/>
              <w:color w:val="000000"/>
            </w:rPr>
            <w:t xml:space="preserve"> et al., 2019; Radford et al., 2001; </w:t>
          </w:r>
          <w:proofErr w:type="spellStart"/>
          <w:r w:rsidR="007A3662" w:rsidRPr="007A3662">
            <w:rPr>
              <w:rFonts w:eastAsia="Times New Roman"/>
              <w:color w:val="000000"/>
            </w:rPr>
            <w:t>Tuf</w:t>
          </w:r>
          <w:proofErr w:type="spellEnd"/>
          <w:r w:rsidR="007A3662" w:rsidRPr="007A3662">
            <w:rPr>
              <w:rFonts w:eastAsia="Times New Roman"/>
              <w:color w:val="000000"/>
            </w:rPr>
            <w:t xml:space="preserve"> et al., 2008)</w:t>
          </w:r>
        </w:sdtContent>
      </w:sdt>
      <w:r w:rsidRPr="000A0441">
        <w:rPr>
          <w:rFonts w:cs="Times New Roman"/>
          <w:szCs w:val="22"/>
        </w:rPr>
        <w:t xml:space="preserve">. Another possible explanation for declining populations is an increase in predator populations. One potential predator of </w:t>
      </w:r>
      <w:proofErr w:type="spellStart"/>
      <w:r w:rsidRPr="000A0441">
        <w:rPr>
          <w:rFonts w:cs="Times New Roman"/>
          <w:szCs w:val="22"/>
        </w:rPr>
        <w:t>Araneida</w:t>
      </w:r>
      <w:proofErr w:type="spellEnd"/>
      <w:r w:rsidRPr="000A0441">
        <w:rPr>
          <w:rFonts w:cs="Times New Roman"/>
          <w:szCs w:val="22"/>
        </w:rPr>
        <w:t xml:space="preserve">, one of the </w:t>
      </w:r>
      <w:proofErr w:type="gramStart"/>
      <w:r w:rsidRPr="000A0441">
        <w:rPr>
          <w:rFonts w:cs="Times New Roman"/>
          <w:szCs w:val="22"/>
        </w:rPr>
        <w:t>taxon</w:t>
      </w:r>
      <w:proofErr w:type="gramEnd"/>
      <w:r w:rsidRPr="000A0441">
        <w:rPr>
          <w:rFonts w:cs="Times New Roman"/>
          <w:szCs w:val="22"/>
        </w:rPr>
        <w:t xml:space="preserve"> negatively affected, is centipedes (Lewis, 1981), known to preferentially select microsites with high humidity (Albert, 1983) and increase abundance with water </w:t>
      </w:r>
      <w:r w:rsidRPr="000A0441">
        <w:rPr>
          <w:rFonts w:cs="Times New Roman"/>
          <w:szCs w:val="22"/>
        </w:rPr>
        <w:lastRenderedPageBreak/>
        <w:t xml:space="preserve">addition </w:t>
      </w:r>
      <w:sdt>
        <w:sdtPr>
          <w:rPr>
            <w:rFonts w:cs="Times New Roman"/>
            <w:color w:val="000000"/>
            <w:szCs w:val="22"/>
          </w:rPr>
          <w:tag w:val="MENDELEY_CITATION_v3_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"/>
          <w:id w:val="-1560928261"/>
          <w:placeholder>
            <w:docPart w:val="994D3AB81438544296605DE43850077E"/>
          </w:placeholder>
        </w:sdtPr>
        <w:sdtContent>
          <w:r w:rsidR="007A3662" w:rsidRPr="007A3662">
            <w:rPr>
              <w:rFonts w:cs="Times New Roman"/>
              <w:color w:val="000000"/>
              <w:szCs w:val="22"/>
            </w:rPr>
            <w:t>(</w:t>
          </w:r>
          <w:proofErr w:type="spellStart"/>
          <w:r w:rsidR="007A3662" w:rsidRPr="007A3662">
            <w:rPr>
              <w:rFonts w:cs="Times New Roman"/>
              <w:color w:val="000000"/>
              <w:szCs w:val="22"/>
            </w:rPr>
            <w:t>Chikoski</w:t>
          </w:r>
          <w:proofErr w:type="spellEnd"/>
          <w:r w:rsidR="007A3662" w:rsidRPr="007A3662">
            <w:rPr>
              <w:rFonts w:cs="Times New Roman"/>
              <w:color w:val="000000"/>
              <w:szCs w:val="22"/>
            </w:rPr>
            <w:t xml:space="preserve"> et al., 2006)</w:t>
          </w:r>
        </w:sdtContent>
      </w:sdt>
      <w:r w:rsidRPr="000A0441">
        <w:rPr>
          <w:rFonts w:cs="Times New Roman"/>
          <w:szCs w:val="22"/>
        </w:rPr>
        <w:t xml:space="preserve">. Similar negative relationships with soil moisture have been found for earthworms </w:t>
      </w:r>
      <w:sdt>
        <w:sdtPr>
          <w:rPr>
            <w:rFonts w:cs="Times New Roman"/>
            <w:color w:val="000000"/>
            <w:szCs w:val="22"/>
          </w:rPr>
          <w:tag w:val="MENDELEY_CITATION_v3_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"/>
          <w:id w:val="-718747723"/>
          <w:placeholder>
            <w:docPart w:val="994D3AB81438544296605DE43850077E"/>
          </w:placeholder>
        </w:sdtPr>
        <w:sdtContent>
          <w:r w:rsidR="007A3662" w:rsidRPr="007A3662">
            <w:rPr>
              <w:rFonts w:eastAsia="Times New Roman"/>
              <w:color w:val="000000"/>
            </w:rPr>
            <w:t>(Talavera et al., 2020)</w:t>
          </w:r>
        </w:sdtContent>
      </w:sdt>
      <w:r w:rsidRPr="000A0441">
        <w:rPr>
          <w:rFonts w:cs="Times New Roman"/>
          <w:szCs w:val="22"/>
        </w:rPr>
        <w:t xml:space="preserve">. </w:t>
      </w:r>
      <w:r w:rsidRPr="000A0441">
        <w:rPr>
          <w:rFonts w:cs="Times New Roman"/>
          <w:color w:val="FF0000"/>
          <w:szCs w:val="22"/>
        </w:rPr>
        <w:t xml:space="preserve">However, the average effect size for macrofauna is heavily influenced by negative observations from one study, </w:t>
      </w:r>
      <w:sdt>
        <w:sdtPr>
          <w:rPr>
            <w:rFonts w:cs="Times New Roman"/>
            <w:color w:val="000000"/>
            <w:szCs w:val="22"/>
          </w:rPr>
          <w:tag w:val="MENDELEY_CITATION_v3_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"/>
          <w:id w:val="1451981691"/>
          <w:placeholder>
            <w:docPart w:val="994D3AB81438544296605DE43850077E"/>
          </w:placeholder>
        </w:sdtPr>
        <w:sdtContent>
          <w:r w:rsidR="007A3662" w:rsidRPr="007A3662">
            <w:rPr>
              <w:rFonts w:cs="Times New Roman"/>
              <w:color w:val="000000"/>
              <w:szCs w:val="22"/>
            </w:rPr>
            <w:t>Lensing, Todd and Wise (2005)</w:t>
          </w:r>
        </w:sdtContent>
      </w:sdt>
      <w:r w:rsidRPr="000A0441">
        <w:rPr>
          <w:rFonts w:cs="Times New Roman"/>
          <w:color w:val="FF0000"/>
          <w:szCs w:val="22"/>
        </w:rPr>
        <w:t>, and the vast majority of macrofauna studies do show increased populations with precipitation increases as hypothesised.</w:t>
      </w:r>
    </w:p>
    <w:p w14:paraId="31DA7962" w14:textId="77777777" w:rsidR="005523BC" w:rsidRPr="000A0441" w:rsidRDefault="005523BC" w:rsidP="005523BC">
      <w:pPr>
        <w:rPr>
          <w:rFonts w:cs="Times New Roman"/>
          <w:szCs w:val="22"/>
        </w:rPr>
      </w:pPr>
    </w:p>
    <w:p w14:paraId="256F60B2" w14:textId="77777777" w:rsidR="005523BC" w:rsidRPr="000A0441" w:rsidRDefault="005523BC" w:rsidP="005523BC">
      <w:pPr>
        <w:rPr>
          <w:rFonts w:cs="Times New Roman"/>
          <w:szCs w:val="22"/>
        </w:rPr>
      </w:pPr>
    </w:p>
    <w:p w14:paraId="3CDD5A11" w14:textId="77777777" w:rsidR="005523BC" w:rsidRPr="000A0441" w:rsidRDefault="005523BC" w:rsidP="005523BC">
      <w:pPr>
        <w:pStyle w:val="Heading2"/>
      </w:pPr>
      <w:bookmarkStart w:id="245" w:name="_Toc112416656"/>
      <w:bookmarkStart w:id="246" w:name="_Toc112416961"/>
      <w:r w:rsidRPr="000A0441">
        <w:t>Intensity of precipitation disturbance</w:t>
      </w:r>
      <w:bookmarkEnd w:id="245"/>
      <w:bookmarkEnd w:id="246"/>
      <w:r w:rsidRPr="000A0441">
        <w:t xml:space="preserve"> </w:t>
      </w:r>
    </w:p>
    <w:p w14:paraId="12D50A02" w14:textId="39D6055E" w:rsidR="005523BC" w:rsidRPr="000A0441" w:rsidRDefault="005523BC" w:rsidP="005523BC">
      <w:pPr>
        <w:spacing w:line="360" w:lineRule="auto"/>
        <w:rPr>
          <w:rFonts w:cs="Times New Roman"/>
          <w:b/>
          <w:bCs/>
          <w:color w:val="FF0000"/>
          <w:szCs w:val="22"/>
        </w:rPr>
      </w:pPr>
      <w:r w:rsidRPr="000A0441">
        <w:rPr>
          <w:rFonts w:cs="Times New Roman"/>
          <w:szCs w:val="22"/>
        </w:rPr>
        <w:t xml:space="preserve">Although previous research indicates that the effect of global change on soil fauna depends on aboveground vegetation </w:t>
      </w:r>
      <w:sdt>
        <w:sdtPr>
          <w:rPr>
            <w:rFonts w:cs="Times New Roman"/>
            <w:color w:val="000000"/>
            <w:szCs w:val="22"/>
          </w:rPr>
          <w:tag w:val="MENDELEY_CITATION_v3_eyJjaXRhdGlvbklEIjoiTUVOREVMRVlfQ0lUQVRJT05fMjhkMzA0YjAtYjg0Mi00ZjRhLWI4OGMtODg4NmQxN2Q0ODMw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
          <w:id w:val="-877549372"/>
          <w:placeholder>
            <w:docPart w:val="B86BA1580F6AE84B889A256518E8C829"/>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w:t>
          </w:r>
        </w:sdtContent>
      </w:sdt>
      <w:r w:rsidRPr="000A0441">
        <w:rPr>
          <w:rFonts w:cs="Times New Roman"/>
          <w:szCs w:val="22"/>
        </w:rPr>
        <w:t xml:space="preserve"> and background climate </w:t>
      </w:r>
      <w:sdt>
        <w:sdtPr>
          <w:rPr>
            <w:rFonts w:cs="Times New Roman"/>
            <w:color w:val="000000"/>
            <w:szCs w:val="22"/>
          </w:rPr>
          <w:tag w:val="MENDELEY_CITATION_v3_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"/>
          <w:id w:val="1902626825"/>
          <w:placeholder>
            <w:docPart w:val="8FCFFF5CE864BD4B9A6E416165BE52FE"/>
          </w:placeholder>
        </w:sdtPr>
        <w:sdtContent>
          <w:r w:rsidR="007A3662" w:rsidRPr="007A3662">
            <w:rPr>
              <w:rFonts w:eastAsia="Times New Roman"/>
              <w:color w:val="000000"/>
            </w:rPr>
            <w:t>(Meehan et al., 2020)</w:t>
          </w:r>
        </w:sdtContent>
      </w:sdt>
      <w:r w:rsidRPr="000A0441">
        <w:rPr>
          <w:rFonts w:cs="Times New Roman"/>
          <w:szCs w:val="22"/>
        </w:rPr>
        <w:t>, this study, in line with recent meta-</w:t>
      </w:r>
      <w:r w:rsidRPr="000A0441">
        <w:rPr>
          <w:rFonts w:cs="Times New Roman"/>
          <w:color w:val="000000" w:themeColor="text1"/>
          <w:szCs w:val="22"/>
        </w:rPr>
        <w:t xml:space="preserve">analysis (Peng </w:t>
      </w:r>
      <w:r w:rsidRPr="000A0441">
        <w:rPr>
          <w:rFonts w:cs="Times New Roman"/>
          <w:i/>
          <w:iCs/>
          <w:color w:val="000000" w:themeColor="text1"/>
          <w:szCs w:val="22"/>
        </w:rPr>
        <w:t>et al.</w:t>
      </w:r>
      <w:r w:rsidRPr="000A0441">
        <w:rPr>
          <w:rFonts w:cs="Times New Roman"/>
          <w:color w:val="000000" w:themeColor="text1"/>
          <w:szCs w:val="22"/>
        </w:rPr>
        <w:t xml:space="preserve"> 2022), finds </w:t>
      </w:r>
      <w:r w:rsidRPr="000A0441">
        <w:rPr>
          <w:rFonts w:cs="Times New Roman"/>
          <w:szCs w:val="22"/>
        </w:rPr>
        <w:t xml:space="preserve">that these factors are largely unimportant in determining soil fauna response. Instead, this synthesis indicates that, as well as the body width of taxa, the effect of precipitation manipulation experiments on soil fauna are strongly driven by the duration and severity of the disturbance. </w:t>
      </w:r>
    </w:p>
    <w:p w14:paraId="11ED9B50" w14:textId="77777777" w:rsidR="005523BC" w:rsidRPr="000A0441" w:rsidRDefault="005523BC" w:rsidP="005523BC">
      <w:pPr>
        <w:spacing w:line="360" w:lineRule="auto"/>
        <w:rPr>
          <w:rFonts w:cs="Times New Roman"/>
          <w:szCs w:val="22"/>
        </w:rPr>
      </w:pPr>
    </w:p>
    <w:p w14:paraId="636C0275" w14:textId="77777777" w:rsidR="005523BC" w:rsidRPr="00732D36" w:rsidRDefault="005523BC" w:rsidP="005523BC">
      <w:pPr>
        <w:pStyle w:val="Heading3"/>
      </w:pPr>
      <w:bookmarkStart w:id="247" w:name="_Toc112416657"/>
      <w:r w:rsidRPr="00732D36">
        <w:t>Precipitation reduction</w:t>
      </w:r>
      <w:bookmarkEnd w:id="247"/>
    </w:p>
    <w:p w14:paraId="41A73DC3" w14:textId="34E972DB" w:rsidR="005523BC" w:rsidRPr="000A0441" w:rsidRDefault="005523BC" w:rsidP="005523BC">
      <w:pPr>
        <w:spacing w:line="360" w:lineRule="auto"/>
        <w:jc w:val="both"/>
        <w:rPr>
          <w:rFonts w:cs="Times New Roman"/>
          <w:szCs w:val="22"/>
        </w:rPr>
      </w:pPr>
      <w:r w:rsidRPr="000A0441">
        <w:rPr>
          <w:rFonts w:cs="Times New Roman"/>
          <w:szCs w:val="22"/>
        </w:rPr>
        <w:t>The magnitude of precipitation reduction explained the most variance in the response of soil biota abundance to decreases in precipitation (</w:t>
      </w:r>
      <w:r w:rsidRPr="000A0441">
        <w:rPr>
          <w:rFonts w:cs="Times New Roman"/>
          <w:szCs w:val="22"/>
        </w:rPr>
        <w:fldChar w:fldCharType="begin"/>
      </w:r>
      <w:r w:rsidRPr="000A0441">
        <w:rPr>
          <w:rFonts w:cs="Times New Roman"/>
          <w:szCs w:val="22"/>
        </w:rPr>
        <w:instrText xml:space="preserve"> REF _Ref111120784  \* MERGEFORMAT </w:instrText>
      </w:r>
      <w:r w:rsidRPr="000A0441">
        <w:rPr>
          <w:rFonts w:cs="Times New Roman"/>
          <w:szCs w:val="22"/>
        </w:rPr>
        <w:fldChar w:fldCharType="separate"/>
      </w:r>
      <w:r w:rsidRPr="000A0441">
        <w:rPr>
          <w:rFonts w:cs="Times New Roman"/>
          <w:color w:val="000000" w:themeColor="text1"/>
          <w:szCs w:val="22"/>
        </w:rPr>
        <w:t xml:space="preserve">Figure </w:t>
      </w:r>
      <w:r w:rsidRPr="000A0441">
        <w:rPr>
          <w:rFonts w:cs="Times New Roman"/>
          <w:noProof/>
          <w:color w:val="000000" w:themeColor="text1"/>
          <w:szCs w:val="22"/>
        </w:rPr>
        <w:t>2</w:t>
      </w:r>
      <w:r w:rsidRPr="000A0441">
        <w:rPr>
          <w:rFonts w:cs="Times New Roman"/>
          <w:szCs w:val="22"/>
        </w:rPr>
        <w:fldChar w:fldCharType="end"/>
      </w:r>
      <w:r w:rsidRPr="000A0441">
        <w:rPr>
          <w:rFonts w:cs="Times New Roman"/>
          <w:szCs w:val="22"/>
        </w:rPr>
        <w:t xml:space="preserve">). Very few experiments have compared multiple intensities of precipitation reduction </w:t>
      </w:r>
      <w:sdt>
        <w:sdtPr>
          <w:rPr>
            <w:rFonts w:cs="Times New Roman"/>
            <w:color w:val="000000"/>
            <w:szCs w:val="22"/>
          </w:rPr>
          <w:tag w:val="MENDELEY_CITATION_v3_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"/>
          <w:id w:val="-551540324"/>
          <w:placeholder>
            <w:docPart w:val="8FCFFF5CE864BD4B9A6E416165BE52FE"/>
          </w:placeholder>
        </w:sdtPr>
        <w:sdtContent>
          <w:r w:rsidR="007A3662" w:rsidRPr="007A3662">
            <w:rPr>
              <w:rFonts w:eastAsia="Times New Roman"/>
              <w:color w:val="000000"/>
            </w:rPr>
            <w:t>(</w:t>
          </w:r>
          <w:proofErr w:type="spellStart"/>
          <w:r w:rsidR="007A3662" w:rsidRPr="007A3662">
            <w:rPr>
              <w:rFonts w:eastAsia="Times New Roman"/>
              <w:color w:val="000000"/>
            </w:rPr>
            <w:t>Flórián</w:t>
          </w:r>
          <w:proofErr w:type="spellEnd"/>
          <w:r w:rsidR="007A3662" w:rsidRPr="007A3662">
            <w:rPr>
              <w:rFonts w:eastAsia="Times New Roman"/>
              <w:color w:val="000000"/>
            </w:rPr>
            <w:t xml:space="preserve"> et al., 2019)</w:t>
          </w:r>
        </w:sdtContent>
      </w:sdt>
      <w:r w:rsidRPr="000A0441">
        <w:rPr>
          <w:rFonts w:cs="Times New Roman"/>
          <w:szCs w:val="22"/>
        </w:rPr>
        <w:t xml:space="preserve">, so a quantitative synthesis of primary studies provides novel insight into soil fauna response to altered intensity. The greater decline in micro- and mesofauna at high intensities suggests that while these organisms can be adapted to survive under dry conditions for a certain period </w:t>
      </w:r>
      <w:sdt>
        <w:sdtPr>
          <w:rPr>
            <w:rFonts w:cs="Times New Roman"/>
            <w:color w:val="000000"/>
            <w:szCs w:val="22"/>
          </w:rPr>
          <w:tag w:val="MENDELEY_CITATION_v3_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"/>
          <w:id w:val="768127908"/>
          <w:placeholder>
            <w:docPart w:val="8FCFFF5CE864BD4B9A6E416165BE52FE"/>
          </w:placeholder>
        </w:sdtPr>
        <w:sdtContent>
          <w:r w:rsidR="007A3662" w:rsidRPr="007A3662">
            <w:rPr>
              <w:rFonts w:cs="Times New Roman"/>
              <w:color w:val="000000"/>
              <w:szCs w:val="22"/>
            </w:rPr>
            <w:t>(</w:t>
          </w:r>
          <w:proofErr w:type="spellStart"/>
          <w:r w:rsidR="007A3662" w:rsidRPr="007A3662">
            <w:rPr>
              <w:rFonts w:cs="Times New Roman"/>
              <w:color w:val="000000"/>
              <w:szCs w:val="22"/>
            </w:rPr>
            <w:t>Waagner</w:t>
          </w:r>
          <w:proofErr w:type="spellEnd"/>
          <w:r w:rsidR="007A3662" w:rsidRPr="007A3662">
            <w:rPr>
              <w:rFonts w:cs="Times New Roman"/>
              <w:color w:val="000000"/>
              <w:szCs w:val="22"/>
            </w:rPr>
            <w:t xml:space="preserve"> et al., 2011)</w:t>
          </w:r>
        </w:sdtContent>
      </w:sdt>
      <w:r w:rsidRPr="000A0441">
        <w:rPr>
          <w:rFonts w:cs="Times New Roman"/>
          <w:color w:val="000000"/>
          <w:szCs w:val="22"/>
        </w:rPr>
        <w:t xml:space="preserve">, </w:t>
      </w:r>
      <w:r w:rsidRPr="000A0441">
        <w:rPr>
          <w:rFonts w:cs="Times New Roman"/>
          <w:szCs w:val="22"/>
        </w:rPr>
        <w:t xml:space="preserve">pronounced intensity could permanently influence the ecological functioning of organisms and reduce recovery </w:t>
      </w:r>
      <w:sdt>
        <w:sdtPr>
          <w:rPr>
            <w:rFonts w:cs="Times New Roman"/>
            <w:color w:val="000000"/>
            <w:szCs w:val="22"/>
          </w:rPr>
          <w:tag w:val="MENDELEY_CITATION_v3_eyJjaXRhdGlvbklEIjoiTUVOREVMRVlfQ0lUQVRJT05fMzQwYTg1ZWEtYTk4Ny00ODUxLTk3NmQtNTlmZTc0NDYzOTk5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
          <w:id w:val="1947185633"/>
          <w:placeholder>
            <w:docPart w:val="820CC769BDB4214AA50CC402DD36A343"/>
          </w:placeholder>
        </w:sdtPr>
        <w:sdtContent>
          <w:r w:rsidR="007A3662">
            <w:rPr>
              <w:rFonts w:eastAsia="Times New Roman"/>
            </w:rPr>
            <w:t>(Nielsen &amp; Ball, 2015)</w:t>
          </w:r>
        </w:sdtContent>
      </w:sdt>
      <w:r w:rsidRPr="000A0441">
        <w:rPr>
          <w:rFonts w:cs="Times New Roman"/>
          <w:szCs w:val="22"/>
        </w:rPr>
        <w:t xml:space="preserve">. These results are broadly consistent with the recent meta-analysis by (Peng </w:t>
      </w:r>
      <w:r w:rsidRPr="000A0441">
        <w:rPr>
          <w:rFonts w:cs="Times New Roman"/>
          <w:i/>
          <w:iCs/>
          <w:szCs w:val="22"/>
        </w:rPr>
        <w:t>et al.</w:t>
      </w:r>
      <w:r w:rsidRPr="000A0441">
        <w:rPr>
          <w:rFonts w:cs="Times New Roman"/>
          <w:szCs w:val="22"/>
        </w:rPr>
        <w:t xml:space="preserve">, 2022), which found a non-significant negative impact of the magnitude of drought on soil biota density. However, the opposite trend is observed for macrofauna abundance, showing increased abundance with severe precipitation exclusion and a negative effect of milder precipitation reduction. Results could possibly be attributed to either a decline in abundance of more moisture sensitive predators with severe precipitation reductions </w:t>
      </w:r>
      <w:sdt>
        <w:sdtPr>
          <w:rPr>
            <w:rFonts w:cs="Times New Roman"/>
            <w:color w:val="000000"/>
            <w:szCs w:val="22"/>
          </w:rPr>
          <w:tag w:val="MENDELEY_CITATION_v3_eyJjaXRhdGlvbklEIjoiTUVOREVMRVlfQ0lUQVRJT05fOTY5MjFjN2YtYTU0ZS00ZDMyLTkyZGEtZmYwMTlkMDQxMWI1IiwicHJvcGVydGllcyI6eyJub3RlSW5kZXgiOjB9LCJpc0VkaXRlZCI6ZmFsc2UsIm1hbnVhbE92ZXJyaWRlIjp7ImlzTWFudWFsbHlPdmVycmlkZGVuIjpmYWxzZSwiY2l0ZXByb2NUZXh0IjoiKExlbnNpbmcgZXQgYWwuLCAyMDA1KSIsIm1hbnVhbE92ZXJyaWRlVGV4dCI6Ii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IsImNvbnRhaW5lci10aXRsZS1zaG9ydCI6IkVjb2wgRW50b21vbCJ9LCJpc1RlbXBvcmFyeSI6ZmFsc2V9XX0="/>
          <w:id w:val="1282770892"/>
          <w:placeholder>
            <w:docPart w:val="4F0665E306264044BEB1944C5F70551B"/>
          </w:placeholder>
        </w:sdtPr>
        <w:sdtContent>
          <w:r w:rsidR="007A3662" w:rsidRPr="007A3662">
            <w:rPr>
              <w:rFonts w:cs="Times New Roman"/>
              <w:color w:val="000000"/>
              <w:szCs w:val="22"/>
            </w:rPr>
            <w:t>(Lensing et al., 2005)</w:t>
          </w:r>
        </w:sdtContent>
      </w:sdt>
      <w:r w:rsidRPr="000A0441">
        <w:rPr>
          <w:rFonts w:cs="Times New Roman"/>
          <w:color w:val="000000"/>
          <w:szCs w:val="22"/>
        </w:rPr>
        <w:t xml:space="preserve">, </w:t>
      </w:r>
      <w:r w:rsidRPr="000A0441">
        <w:rPr>
          <w:rFonts w:cs="Times New Roman"/>
          <w:szCs w:val="22"/>
        </w:rPr>
        <w:t xml:space="preserve">the temporary movement out of small experimental plots at high severities and subsequent re-colonisation, or omnivorous feeding habits allowing for increased survival as prey resources become limiting (Moore et al., 1988). Resistance of macrofauna may result in an increase in top-down pressure on smaller organisms. However, </w:t>
      </w:r>
      <w:r w:rsidRPr="000A0441">
        <w:rPr>
          <w:rFonts w:cs="Times New Roman"/>
          <w:color w:val="000000"/>
          <w:szCs w:val="22"/>
        </w:rPr>
        <w:t xml:space="preserve">this trend should be interpreted with caution as it could be an artefact of the low spread of precipitation severities and relatively few data-points. Furthermore, </w:t>
      </w:r>
      <w:r w:rsidRPr="000A0441">
        <w:rPr>
          <w:rFonts w:cs="Times New Roman"/>
          <w:szCs w:val="22"/>
        </w:rPr>
        <w:t xml:space="preserve">the possible food-web context and cascading effects remains poorly studied so the implications of resistant macrofauna for top-down controls on smaller organisms remains speculative. </w:t>
      </w:r>
    </w:p>
    <w:p w14:paraId="47F933F6" w14:textId="77777777" w:rsidR="005523BC" w:rsidRPr="000A0441" w:rsidRDefault="005523BC" w:rsidP="005523BC">
      <w:pPr>
        <w:spacing w:line="360" w:lineRule="auto"/>
        <w:jc w:val="both"/>
        <w:rPr>
          <w:rFonts w:cs="Times New Roman"/>
          <w:szCs w:val="22"/>
        </w:rPr>
      </w:pPr>
    </w:p>
    <w:p w14:paraId="3E4B4134" w14:textId="77777777" w:rsidR="005523BC" w:rsidRPr="00732D36" w:rsidRDefault="005523BC" w:rsidP="005523BC">
      <w:pPr>
        <w:pStyle w:val="Heading3"/>
      </w:pPr>
      <w:bookmarkStart w:id="248" w:name="_Toc112416658"/>
      <w:r w:rsidRPr="00732D36">
        <w:lastRenderedPageBreak/>
        <w:t>Precipitation increases</w:t>
      </w:r>
      <w:bookmarkEnd w:id="248"/>
    </w:p>
    <w:p w14:paraId="681143C0" w14:textId="5A80B7A2" w:rsidR="005523BC" w:rsidRPr="000A0441" w:rsidRDefault="005523BC" w:rsidP="005523BC">
      <w:pPr>
        <w:spacing w:line="360" w:lineRule="auto"/>
        <w:jc w:val="both"/>
        <w:rPr>
          <w:rFonts w:cs="Times New Roman"/>
          <w:szCs w:val="22"/>
        </w:rPr>
      </w:pPr>
      <w:r w:rsidRPr="000A0441">
        <w:rPr>
          <w:rFonts w:cs="Times New Roman"/>
          <w:szCs w:val="22"/>
        </w:rPr>
        <w:t>Varied responses to precipitation increases were found within different body width groups (</w:t>
      </w:r>
      <w:r w:rsidRPr="000A0441">
        <w:rPr>
          <w:rFonts w:cs="Times New Roman"/>
          <w:szCs w:val="22"/>
        </w:rPr>
        <w:fldChar w:fldCharType="begin"/>
      </w:r>
      <w:r w:rsidRPr="000A0441">
        <w:rPr>
          <w:rFonts w:cs="Times New Roman"/>
          <w:szCs w:val="22"/>
        </w:rPr>
        <w:instrText xml:space="preserve"> REF _Ref111120898  \* MERGEFORMAT </w:instrText>
      </w:r>
      <w:r w:rsidRPr="000A0441">
        <w:rPr>
          <w:rFonts w:cs="Times New Roman"/>
          <w:szCs w:val="22"/>
        </w:rPr>
        <w:fldChar w:fldCharType="separate"/>
      </w:r>
      <w:r w:rsidRPr="000A0441">
        <w:rPr>
          <w:rFonts w:cs="Times New Roman"/>
          <w:color w:val="000000" w:themeColor="text1"/>
          <w:szCs w:val="22"/>
        </w:rPr>
        <w:t xml:space="preserve">Figure </w:t>
      </w:r>
      <w:r w:rsidRPr="000A0441">
        <w:rPr>
          <w:rFonts w:cs="Times New Roman"/>
          <w:noProof/>
          <w:color w:val="000000" w:themeColor="text1"/>
          <w:szCs w:val="22"/>
        </w:rPr>
        <w:t>4</w:t>
      </w:r>
      <w:r w:rsidRPr="000A0441">
        <w:rPr>
          <w:rFonts w:cs="Times New Roman"/>
          <w:szCs w:val="22"/>
        </w:rPr>
        <w:fldChar w:fldCharType="end"/>
      </w:r>
      <w:r w:rsidRPr="000A0441">
        <w:rPr>
          <w:rFonts w:cs="Times New Roman"/>
          <w:szCs w:val="22"/>
        </w:rPr>
        <w:t xml:space="preserve">). Previous meta-analysis found effects of precipitation alteration increased with treatment duration but did not determine if this varied between size groups </w:t>
      </w:r>
      <w:sdt>
        <w:sdtPr>
          <w:rPr>
            <w:rFonts w:cs="Times New Roman"/>
            <w:color w:val="000000"/>
            <w:szCs w:val="22"/>
          </w:rPr>
          <w:tag w:val="MENDELEY_CITATION_v3_eyJjaXRhdGlvbklEIjoiTUVOREVMRVlfQ0lUQVRJT05fZjRkNDUwYzMtOWRlNy00OTA4LWE5YzUtMWZlMzUwZmI0MmQyIiwicHJvcGVydGllcyI6eyJub3RlSW5kZXgiOjB9LCJpc0VkaXRlZCI6ZmFsc2UsIm1hbnVhbE92ZXJyaWRlIjp7ImlzTWFudWFsbHlPdmVycmlkZGVuIjp0cnVlLCJjaXRlcHJvY1RleHQiOiIoQmxhbmtpbnNoaXAgZXQgYWwuLCAyMDExKSIsIm1hbnVhbE92ZXJyaWRlVGV4dCI6IihCbGFua2luc2hpcCwgTmlrbGF1cyBhbmQgSHVuZ2F0ZSwgMjAxMSJ9LCJjaXRhdGlvbkl0ZW1zIjpb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jb250YWluZXItdGl0bGUtc2hvcnQ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J9LCJpc1RlbXBvcmFyeSI6ZmFsc2V9XX0="/>
          <w:id w:val="1864092181"/>
          <w:placeholder>
            <w:docPart w:val="8FCFFF5CE864BD4B9A6E416165BE52FE"/>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Niklaus and </w:t>
          </w:r>
          <w:proofErr w:type="spellStart"/>
          <w:r w:rsidR="007A3662" w:rsidRPr="007A3662">
            <w:rPr>
              <w:rFonts w:cs="Times New Roman"/>
              <w:color w:val="000000"/>
              <w:szCs w:val="22"/>
            </w:rPr>
            <w:t>Hungate</w:t>
          </w:r>
          <w:proofErr w:type="spellEnd"/>
          <w:r w:rsidR="007A3662" w:rsidRPr="007A3662">
            <w:rPr>
              <w:rFonts w:cs="Times New Roman"/>
              <w:color w:val="000000"/>
              <w:szCs w:val="22"/>
            </w:rPr>
            <w:t>, 2011</w:t>
          </w:r>
        </w:sdtContent>
      </w:sdt>
      <w:r w:rsidRPr="000A0441">
        <w:rPr>
          <w:rFonts w:cs="Times New Roman"/>
          <w:color w:val="000000"/>
          <w:szCs w:val="22"/>
        </w:rPr>
        <w:t xml:space="preserve">; Peng </w:t>
      </w:r>
      <w:r w:rsidRPr="000A0441">
        <w:rPr>
          <w:rFonts w:cs="Times New Roman"/>
          <w:i/>
          <w:iCs/>
          <w:color w:val="000000"/>
          <w:szCs w:val="22"/>
        </w:rPr>
        <w:t>et al.</w:t>
      </w:r>
      <w:r w:rsidRPr="000A0441">
        <w:rPr>
          <w:rFonts w:cs="Times New Roman"/>
          <w:color w:val="000000"/>
          <w:szCs w:val="22"/>
        </w:rPr>
        <w:t xml:space="preserve">, 2022). This is important because while macrofauna support the positive relationship in </w:t>
      </w:r>
      <w:sdt>
        <w:sdtPr>
          <w:rPr>
            <w:rFonts w:cs="Times New Roman"/>
            <w:color w:val="000000"/>
            <w:szCs w:val="22"/>
          </w:rPr>
          <w:tag w:val="MENDELEY_CITATION_v3_eyJjaXRhdGlvbklEIjoiTUVOREVMRVlfQ0lUQVRJT05fMmYyNjQ1ZDgtY2RlZC00ZGUyLThjNmMtMGU5MjM4NWUyZDBkIiwicHJvcGVydGllcyI6eyJub3RlSW5kZXgiOjB9LCJpc0VkaXRlZCI6ZmFsc2UsIm1hbnVhbE92ZXJyaWRlIjp7ImlzTWFudWFsbHlPdmVycmlkZGVuIjp0cnVlLCJjaXRlcHJvY1RleHQiOiIoQmxhbmtpbnNoaXAgZXQgYWwuLCAyMDExKSIsIm1hbnVhbE92ZXJyaWRlVGV4dCI6IkJsYW5raW5zaGlwLCBOaWtsYXVzIGFuZCBIdW5nYXRlICgyMDExKSJ9LCJjaXRhdGlvbkl0ZW1zIjpb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jb250YWluZXItdGl0bGUtc2hvcnQ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J9LCJpc1RlbXBvcmFyeSI6ZmFsc2V9XX0="/>
          <w:id w:val="-1348409184"/>
          <w:placeholder>
            <w:docPart w:val="CEC7D89FC4E6624AB4D1BAEFDBEFFC19"/>
          </w:placeholder>
        </w:sdtPr>
        <w:sdtContent>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Niklaus and </w:t>
          </w:r>
          <w:proofErr w:type="spellStart"/>
          <w:r w:rsidR="007A3662" w:rsidRPr="007A3662">
            <w:rPr>
              <w:rFonts w:cs="Times New Roman"/>
              <w:color w:val="000000"/>
              <w:szCs w:val="22"/>
            </w:rPr>
            <w:t>Hungate</w:t>
          </w:r>
          <w:proofErr w:type="spellEnd"/>
          <w:r w:rsidR="007A3662" w:rsidRPr="007A3662">
            <w:rPr>
              <w:rFonts w:cs="Times New Roman"/>
              <w:color w:val="000000"/>
              <w:szCs w:val="22"/>
            </w:rPr>
            <w:t xml:space="preserve"> (2011)</w:t>
          </w:r>
        </w:sdtContent>
      </w:sdt>
      <w:r w:rsidRPr="000A0441">
        <w:rPr>
          <w:rFonts w:cs="Times New Roman"/>
          <w:color w:val="000000"/>
          <w:szCs w:val="22"/>
        </w:rPr>
        <w:t xml:space="preserve">, </w:t>
      </w:r>
      <w:r w:rsidRPr="000A0441">
        <w:rPr>
          <w:rFonts w:cs="Times New Roman"/>
          <w:szCs w:val="22"/>
        </w:rPr>
        <w:t xml:space="preserve">mesofauna populations, in contrast, show more pronounced increases with short-term elevations in precipitation. These results fit with the idea of a response hierarchy to resource pulses, where precipitation response thresholds are determined by the ability of organisms to utilise water pulses of different durations </w:t>
      </w:r>
      <w:sdt>
        <w:sdtPr>
          <w:rPr>
            <w:rFonts w:cs="Times New Roman"/>
            <w:color w:val="000000"/>
            <w:szCs w:val="22"/>
          </w:rPr>
          <w:tag w:val="MENDELEY_CITATION_v3_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"/>
          <w:id w:val="442276277"/>
          <w:placeholder>
            <w:docPart w:val="8C10A7D549282E43B9079DAA59A69E79"/>
          </w:placeholder>
        </w:sdtPr>
        <w:sdtContent>
          <w:r w:rsidR="007A3662">
            <w:rPr>
              <w:rFonts w:eastAsia="Times New Roman"/>
            </w:rPr>
            <w:t>(</w:t>
          </w:r>
          <w:proofErr w:type="spellStart"/>
          <w:r w:rsidR="007A3662">
            <w:rPr>
              <w:rFonts w:eastAsia="Times New Roman"/>
            </w:rPr>
            <w:t>Schwinning</w:t>
          </w:r>
          <w:proofErr w:type="spellEnd"/>
          <w:r w:rsidR="007A3662">
            <w:rPr>
              <w:rFonts w:eastAsia="Times New Roman"/>
            </w:rPr>
            <w:t xml:space="preserve"> &amp; Sala, 2004)</w:t>
          </w:r>
        </w:sdtContent>
      </w:sdt>
      <w:r w:rsidRPr="000A0441">
        <w:rPr>
          <w:rFonts w:cs="Times New Roman"/>
          <w:szCs w:val="22"/>
        </w:rPr>
        <w:t>. Smaller mesofauna respond to brief period of irrigation due to faster growth and reproduction and a greater resistance to wet-dry oscillations, whereas larger soil animals may benefit from continually elevated soil water potentials at depth. Longer events will disproportionately increase the abundance of higher animals, compared to the activities of mesofauna. One possible implication is that predation pressure on mesofauna will increase with disturbance duration. Furthermore, prolonged precipitation increases could fill soil pore spaces and restrict the movement of mesofauna, increasing the likelihood of unsuitable anaerobic conditions (</w:t>
      </w:r>
      <w:r w:rsidRPr="000A0441">
        <w:rPr>
          <w:rFonts w:cs="Times New Roman"/>
          <w:b/>
          <w:bCs/>
          <w:szCs w:val="22"/>
        </w:rPr>
        <w:t>El-</w:t>
      </w:r>
      <w:proofErr w:type="spellStart"/>
      <w:r w:rsidRPr="000A0441">
        <w:rPr>
          <w:rFonts w:cs="Times New Roman"/>
          <w:b/>
          <w:bCs/>
          <w:szCs w:val="22"/>
        </w:rPr>
        <w:t>Gayar</w:t>
      </w:r>
      <w:proofErr w:type="spellEnd"/>
      <w:r w:rsidRPr="000A0441">
        <w:rPr>
          <w:rFonts w:cs="Times New Roman"/>
          <w:b/>
          <w:bCs/>
          <w:szCs w:val="22"/>
        </w:rPr>
        <w:t>, 2014</w:t>
      </w:r>
      <w:r w:rsidRPr="000A0441">
        <w:rPr>
          <w:rFonts w:cs="Times New Roman"/>
          <w:szCs w:val="22"/>
        </w:rPr>
        <w:t xml:space="preserve">). </w:t>
      </w:r>
    </w:p>
    <w:p w14:paraId="7961111C" w14:textId="77777777" w:rsidR="005523BC" w:rsidRPr="000A0441" w:rsidRDefault="005523BC" w:rsidP="005523BC"/>
    <w:p w14:paraId="1BDA62C0" w14:textId="77777777" w:rsidR="005523BC" w:rsidRPr="00732D36" w:rsidRDefault="005523BC" w:rsidP="005523BC">
      <w:pPr>
        <w:pStyle w:val="Heading3"/>
      </w:pPr>
      <w:bookmarkStart w:id="249" w:name="_Toc112416659"/>
      <w:r w:rsidRPr="00732D36">
        <w:t>Continuous response to precipitation alteration</w:t>
      </w:r>
      <w:bookmarkEnd w:id="249"/>
    </w:p>
    <w:p w14:paraId="240B11BB" w14:textId="07B4B146" w:rsidR="005523BC" w:rsidRPr="000A0441" w:rsidRDefault="005523BC" w:rsidP="005523BC">
      <w:pPr>
        <w:spacing w:line="360" w:lineRule="auto"/>
        <w:jc w:val="both"/>
        <w:rPr>
          <w:rFonts w:cs="Times New Roman"/>
          <w:szCs w:val="22"/>
        </w:rPr>
      </w:pPr>
      <w:r w:rsidRPr="000A0441">
        <w:rPr>
          <w:rFonts w:cs="Times New Roman"/>
          <w:szCs w:val="22"/>
        </w:rPr>
        <w:t xml:space="preserve">As the first meta-analysis to compare both precipitation increases and decreases on soil fauna across body width groups, this analysis provides evidence of a </w:t>
      </w:r>
      <w:r>
        <w:rPr>
          <w:rFonts w:cs="Times New Roman"/>
          <w:szCs w:val="22"/>
        </w:rPr>
        <w:t>continuous</w:t>
      </w:r>
      <w:r w:rsidRPr="000A0441">
        <w:rPr>
          <w:rFonts w:cs="Times New Roman"/>
          <w:szCs w:val="22"/>
        </w:rPr>
        <w:t xml:space="preserve"> response to precipitation alteration across both decrease and increases in precipitation. This result provides a useful synthesis of precipitation alteration studies that has not been shown before and aligns with previous evidence that intense drought does tend to have a greater magnitude of impact than a similar severity of increased precipitation </w:t>
      </w:r>
      <w:sdt>
        <w:sdtPr>
          <w:rPr>
            <w:rFonts w:cs="Times New Roman"/>
            <w:color w:val="000000"/>
            <w:szCs w:val="22"/>
          </w:rPr>
          <w:tag w:val="MENDELEY_CITATION_v3_eyJjaXRhdGlvbklEIjoiTUVOREVMRVlfQ0lUQVRJT05fZDc4YWQzZTUtNmEwZC00MDQzLThjYzItYTcyMGVkY2M5YjRj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
          <w:id w:val="-1276013548"/>
          <w:placeholder>
            <w:docPart w:val="1D986356756C42498A56C1D7A23C700D"/>
          </w:placeholder>
        </w:sdtPr>
        <w:sdtContent>
          <w:r w:rsidR="007A3662" w:rsidRPr="007A3662">
            <w:rPr>
              <w:rFonts w:eastAsia="Times New Roman"/>
              <w:color w:val="000000"/>
            </w:rPr>
            <w:t>(Lindberg et al., 2002; R. S. Williams et al., 2014)</w:t>
          </w:r>
        </w:sdtContent>
      </w:sdt>
      <w:r w:rsidRPr="000A0441">
        <w:rPr>
          <w:rFonts w:cs="Times New Roman"/>
          <w:szCs w:val="22"/>
        </w:rPr>
        <w:t xml:space="preserve">. </w:t>
      </w:r>
    </w:p>
    <w:p w14:paraId="57B3EC54" w14:textId="77777777" w:rsidR="005523BC" w:rsidRPr="000A0441" w:rsidRDefault="005523BC" w:rsidP="005523BC">
      <w:pPr>
        <w:spacing w:line="360" w:lineRule="auto"/>
        <w:rPr>
          <w:rFonts w:cs="Times New Roman"/>
          <w:szCs w:val="22"/>
        </w:rPr>
      </w:pPr>
    </w:p>
    <w:p w14:paraId="2C7E319A" w14:textId="77777777" w:rsidR="005523BC" w:rsidRPr="000A0441" w:rsidRDefault="005523BC" w:rsidP="005523BC">
      <w:pPr>
        <w:pStyle w:val="Heading2"/>
      </w:pPr>
      <w:bookmarkStart w:id="250" w:name="_Toc112416660"/>
      <w:bookmarkStart w:id="251" w:name="_Toc112416962"/>
      <w:r w:rsidRPr="000A0441">
        <w:t>Diversity</w:t>
      </w:r>
      <w:bookmarkEnd w:id="250"/>
      <w:bookmarkEnd w:id="251"/>
    </w:p>
    <w:p w14:paraId="0041A7AF" w14:textId="77777777" w:rsidR="005523BC" w:rsidRPr="00961FEF" w:rsidRDefault="005523BC" w:rsidP="005523BC">
      <w:pPr>
        <w:spacing w:line="360" w:lineRule="auto"/>
        <w:rPr>
          <w:rFonts w:cs="Times New Roman"/>
          <w:color w:val="00B050"/>
          <w:szCs w:val="22"/>
        </w:rPr>
      </w:pPr>
      <w:r w:rsidRPr="00961FEF">
        <w:rPr>
          <w:rFonts w:cs="Times New Roman"/>
          <w:color w:val="00B050"/>
          <w:szCs w:val="22"/>
        </w:rPr>
        <w:t xml:space="preserve">The positive relationship of biodiversity with water addition does not depend on body size, suggesting that the effect is consistent across body width sizes. This is surprising given the profound body size variation.  However, the majority of diversity observations were for mesofauna, so the dataset does not lend itself to an </w:t>
      </w:r>
      <w:proofErr w:type="gramStart"/>
      <w:r w:rsidRPr="00961FEF">
        <w:rPr>
          <w:rFonts w:cs="Times New Roman"/>
          <w:color w:val="00B050"/>
          <w:szCs w:val="22"/>
        </w:rPr>
        <w:t>in depth</w:t>
      </w:r>
      <w:proofErr w:type="gramEnd"/>
      <w:r w:rsidRPr="00961FEF">
        <w:rPr>
          <w:rFonts w:cs="Times New Roman"/>
          <w:color w:val="00B050"/>
          <w:szCs w:val="22"/>
        </w:rPr>
        <w:t xml:space="preserve"> consideration of differing impacts across body sizes. </w:t>
      </w:r>
    </w:p>
    <w:p w14:paraId="71CA83AB" w14:textId="77777777" w:rsidR="005523BC" w:rsidRPr="00961FEF" w:rsidRDefault="005523BC" w:rsidP="005523BC">
      <w:pPr>
        <w:spacing w:line="360" w:lineRule="auto"/>
        <w:rPr>
          <w:rFonts w:cs="Times New Roman"/>
          <w:color w:val="00B050"/>
          <w:szCs w:val="22"/>
        </w:rPr>
      </w:pPr>
    </w:p>
    <w:p w14:paraId="012A1F94" w14:textId="77777777" w:rsidR="005523BC" w:rsidRPr="00961FEF" w:rsidRDefault="005523BC" w:rsidP="005523BC">
      <w:pPr>
        <w:spacing w:line="360" w:lineRule="auto"/>
        <w:rPr>
          <w:rFonts w:cs="Times New Roman"/>
          <w:color w:val="00B050"/>
          <w:szCs w:val="22"/>
        </w:rPr>
      </w:pPr>
      <w:r w:rsidRPr="00961FEF">
        <w:rPr>
          <w:rFonts w:cs="Times New Roman"/>
          <w:color w:val="00B050"/>
          <w:szCs w:val="22"/>
        </w:rPr>
        <w:t xml:space="preserve">The synthesis of both increases and decreases in precipitation is particularly useful for diversity, as the strength of precipitation alteration had a much greater explanatory power when both precipitation increases and decreases impacts were included. Previous meta-analysis did not include sufficient diversity observations for rainfall increases to assess the response to changing magnitude, so the </w:t>
      </w:r>
      <w:commentRangeStart w:id="252"/>
      <w:commentRangeStart w:id="253"/>
      <w:r w:rsidRPr="00961FEF">
        <w:rPr>
          <w:rFonts w:cs="Times New Roman"/>
          <w:color w:val="00B050"/>
          <w:szCs w:val="22"/>
        </w:rPr>
        <w:t xml:space="preserve">correlative response to water additions is interesting (Peng </w:t>
      </w:r>
      <w:r w:rsidRPr="00961FEF">
        <w:rPr>
          <w:rFonts w:cs="Times New Roman"/>
          <w:i/>
          <w:iCs/>
          <w:color w:val="00B050"/>
          <w:szCs w:val="22"/>
        </w:rPr>
        <w:t>et al</w:t>
      </w:r>
      <w:r w:rsidRPr="00961FEF">
        <w:rPr>
          <w:rFonts w:cs="Times New Roman"/>
          <w:color w:val="00B050"/>
          <w:szCs w:val="22"/>
        </w:rPr>
        <w:t xml:space="preserve">., 2022). </w:t>
      </w:r>
      <w:commentRangeEnd w:id="252"/>
      <w:r w:rsidRPr="00961FEF">
        <w:rPr>
          <w:rStyle w:val="CommentReference"/>
          <w:color w:val="00B050"/>
        </w:rPr>
        <w:commentReference w:id="252"/>
      </w:r>
      <w:commentRangeEnd w:id="253"/>
      <w:r w:rsidR="0045369D">
        <w:rPr>
          <w:rStyle w:val="CommentReference"/>
        </w:rPr>
        <w:commentReference w:id="253"/>
      </w:r>
    </w:p>
    <w:p w14:paraId="480A1435" w14:textId="77777777" w:rsidR="005523BC" w:rsidRPr="000A0441" w:rsidRDefault="005523BC" w:rsidP="005523BC">
      <w:pPr>
        <w:spacing w:line="360" w:lineRule="auto"/>
        <w:rPr>
          <w:rFonts w:cs="Times New Roman"/>
          <w:color w:val="FF0000"/>
          <w:szCs w:val="22"/>
        </w:rPr>
      </w:pPr>
    </w:p>
    <w:p w14:paraId="45B60BDF" w14:textId="77777777" w:rsidR="005523BC" w:rsidRPr="000A0441" w:rsidRDefault="005523BC" w:rsidP="005523BC">
      <w:pPr>
        <w:pStyle w:val="Heading2"/>
      </w:pPr>
      <w:bookmarkStart w:id="254" w:name="_Toc112416661"/>
      <w:bookmarkStart w:id="255" w:name="_Toc112416963"/>
      <w:r w:rsidRPr="000A0441">
        <w:lastRenderedPageBreak/>
        <w:t>Trophic grouping</w:t>
      </w:r>
      <w:bookmarkEnd w:id="254"/>
      <w:bookmarkEnd w:id="255"/>
      <w:r w:rsidRPr="000A0441">
        <w:t xml:space="preserve"> </w:t>
      </w:r>
    </w:p>
    <w:p w14:paraId="73F24E6A" w14:textId="77777777" w:rsidR="005523BC" w:rsidRPr="00961FEF" w:rsidRDefault="005523BC" w:rsidP="005523BC">
      <w:pPr>
        <w:spacing w:line="360" w:lineRule="auto"/>
        <w:rPr>
          <w:rFonts w:cs="Times New Roman"/>
          <w:color w:val="00B050"/>
          <w:szCs w:val="22"/>
        </w:rPr>
      </w:pPr>
      <w:r w:rsidRPr="00961FEF">
        <w:rPr>
          <w:rFonts w:cs="Times New Roman"/>
          <w:color w:val="00B050"/>
          <w:szCs w:val="22"/>
        </w:rPr>
        <w:t>The effect of precipitation alteration on abundance is related to trophic structure, as expected, and explained more of the variance in response to the duration of precipitation increases than body size.</w:t>
      </w:r>
    </w:p>
    <w:p w14:paraId="31B721A2" w14:textId="64129807" w:rsidR="005523BC" w:rsidRPr="00961FEF" w:rsidRDefault="005523BC" w:rsidP="005523BC">
      <w:pPr>
        <w:spacing w:line="360" w:lineRule="auto"/>
        <w:rPr>
          <w:rFonts w:cs="Times New Roman"/>
          <w:color w:val="00B050"/>
          <w:szCs w:val="22"/>
        </w:rPr>
      </w:pPr>
      <w:r w:rsidRPr="00961FEF">
        <w:rPr>
          <w:rFonts w:cs="Times New Roman"/>
          <w:color w:val="00B050"/>
          <w:szCs w:val="22"/>
        </w:rPr>
        <w:t xml:space="preserve">However, the relatively small number of data points and low spread in durations means some trends are likely an artefact of a few precise, highly weighted observations and additional research is needed to validate these trends. Briefly, the positive relationship of fungivores with water additions is in line with previous meta-analysis results </w:t>
      </w:r>
      <w:sdt>
        <w:sdtPr>
          <w:rPr>
            <w:rFonts w:cs="Times New Roman"/>
            <w:color w:val="000000"/>
            <w:szCs w:val="22"/>
          </w:rPr>
          <w:tag w:val="MENDELEY_CITATION_v3_eyJjaXRhdGlvbklEIjoiTUVOREVMRVlfQ0lUQVRJT05fODMyNGE2ZWItMDY0Ny00NjcwLWFmNGItODFiZDg1MjYxZDgx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
          <w:id w:val="1842507866"/>
          <w:placeholder>
            <w:docPart w:val="8C10A7D549282E43B9079DAA59A69E79"/>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w:t>
          </w:r>
        </w:sdtContent>
      </w:sdt>
      <w:r w:rsidRPr="00961FEF">
        <w:rPr>
          <w:rFonts w:cs="Times New Roman"/>
          <w:color w:val="00B050"/>
          <w:szCs w:val="22"/>
        </w:rPr>
        <w:t xml:space="preserve"> and expectations that lower trophic levels decrease with drought </w:t>
      </w:r>
      <w:sdt>
        <w:sdtPr>
          <w:rPr>
            <w:rFonts w:cs="Times New Roman"/>
            <w:color w:val="000000"/>
            <w:szCs w:val="22"/>
          </w:rPr>
          <w:tag w:val="MENDELEY_CITATION_v3_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"/>
          <w:id w:val="1866248869"/>
          <w:placeholder>
            <w:docPart w:val="26A5D6560AE14C48A6AE1CF2A9D0B056"/>
          </w:placeholder>
        </w:sdtPr>
        <w:sdtContent>
          <w:r w:rsidR="007A3662" w:rsidRPr="007A3662">
            <w:rPr>
              <w:rFonts w:eastAsia="Times New Roman"/>
              <w:color w:val="000000"/>
            </w:rPr>
            <w:t>(de Vries et al., 2012)</w:t>
          </w:r>
        </w:sdtContent>
      </w:sdt>
      <w:r w:rsidRPr="00961FEF">
        <w:rPr>
          <w:rFonts w:cs="Times New Roman"/>
          <w:color w:val="00B050"/>
          <w:szCs w:val="22"/>
        </w:rPr>
        <w:t xml:space="preserve">. Declines of predators with precipitation reduction indicates a bottom-up trophic response to decreasing water availability. However, contrary to expectations </w:t>
      </w:r>
      <w:sdt>
        <w:sdtPr>
          <w:rPr>
            <w:rFonts w:cs="Times New Roman"/>
            <w:color w:val="000000"/>
            <w:szCs w:val="22"/>
          </w:rPr>
          <w:tag w:val="MENDELEY_CITATION_v3_eyJjaXRhdGlvbklEIjoiTUVOREVMRVlfQ0lUQVRJT05fZGIxZjgwYzctM2EwOS00NDk3LWE4YzItOWFlOTUwZTkxYTI5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
          <w:id w:val="-2105027860"/>
          <w:placeholder>
            <w:docPart w:val="7333319A5444094CA59CCAC5F04D39B2"/>
          </w:placeholder>
        </w:sdtPr>
        <w:sdtContent>
          <w:r w:rsidR="007A3662" w:rsidRPr="007A3662">
            <w:rPr>
              <w:rFonts w:cs="Times New Roman"/>
              <w:color w:val="000000"/>
              <w:szCs w:val="22"/>
            </w:rPr>
            <w:t>(</w:t>
          </w:r>
          <w:proofErr w:type="spellStart"/>
          <w:r w:rsidR="007A3662" w:rsidRPr="007A3662">
            <w:rPr>
              <w:rFonts w:cs="Times New Roman"/>
              <w:color w:val="000000"/>
              <w:szCs w:val="22"/>
            </w:rPr>
            <w:t>Blankinship</w:t>
          </w:r>
          <w:proofErr w:type="spellEnd"/>
          <w:r w:rsidR="007A3662" w:rsidRPr="007A3662">
            <w:rPr>
              <w:rFonts w:cs="Times New Roman"/>
              <w:color w:val="000000"/>
              <w:szCs w:val="22"/>
            </w:rPr>
            <w:t xml:space="preserve"> et al., 2011)</w:t>
          </w:r>
        </w:sdtContent>
      </w:sdt>
      <w:r w:rsidRPr="00961FEF">
        <w:rPr>
          <w:rFonts w:cs="Times New Roman"/>
          <w:color w:val="00B050"/>
          <w:szCs w:val="22"/>
        </w:rPr>
        <w:t xml:space="preserve">, water addition decreases predators and organisms with mixed feeding habits. In general, as the duration of precipitation alteration increases, the impact on the different trophic levels decreases. </w:t>
      </w:r>
    </w:p>
    <w:p w14:paraId="599217B2" w14:textId="77777777" w:rsidR="005523BC" w:rsidRPr="000A0441" w:rsidRDefault="005523BC" w:rsidP="005523BC">
      <w:pPr>
        <w:spacing w:line="360" w:lineRule="auto"/>
        <w:rPr>
          <w:rFonts w:cs="Times New Roman"/>
          <w:color w:val="FF0000"/>
          <w:szCs w:val="22"/>
        </w:rPr>
      </w:pPr>
    </w:p>
    <w:p w14:paraId="54A3EB51" w14:textId="77777777" w:rsidR="005523BC" w:rsidRPr="000A0441" w:rsidRDefault="005523BC" w:rsidP="005523BC">
      <w:pPr>
        <w:pStyle w:val="Heading2"/>
      </w:pPr>
      <w:bookmarkStart w:id="256" w:name="_Toc112416662"/>
      <w:bookmarkStart w:id="257" w:name="_Toc112416964"/>
      <w:commentRangeStart w:id="258"/>
      <w:r w:rsidRPr="000A0441">
        <w:t>Limitations</w:t>
      </w:r>
      <w:commentRangeEnd w:id="258"/>
      <w:r>
        <w:rPr>
          <w:rStyle w:val="CommentReference"/>
        </w:rPr>
        <w:commentReference w:id="258"/>
      </w:r>
      <w:bookmarkEnd w:id="256"/>
      <w:bookmarkEnd w:id="257"/>
    </w:p>
    <w:p w14:paraId="2F877298" w14:textId="5B467F4B" w:rsidR="005523BC" w:rsidRPr="000A0441" w:rsidRDefault="005523BC" w:rsidP="005523BC">
      <w:pPr>
        <w:spacing w:line="360" w:lineRule="auto"/>
        <w:jc w:val="both"/>
        <w:rPr>
          <w:rFonts w:cs="Times New Roman"/>
          <w:szCs w:val="22"/>
        </w:rPr>
      </w:pPr>
      <w:r w:rsidRPr="000A0441">
        <w:rPr>
          <w:rFonts w:cs="Times New Roman"/>
          <w:szCs w:val="22"/>
        </w:rPr>
        <w:t xml:space="preserve">This analysis is subject to limitations of the literature used in analysis. </w:t>
      </w:r>
      <w:commentRangeStart w:id="259"/>
      <w:r w:rsidRPr="003A58DB">
        <w:rPr>
          <w:rFonts w:cs="Times New Roman"/>
          <w:color w:val="00B050"/>
          <w:szCs w:val="22"/>
        </w:rPr>
        <w:t xml:space="preserve">Critical </w:t>
      </w:r>
      <w:del w:id="260" w:author="PHILIP ANTHONY MARTIN" w:date="2022-08-27T13:18:00Z">
        <w:r w:rsidRPr="003A58DB" w:rsidDel="0045369D">
          <w:rPr>
            <w:rFonts w:cs="Times New Roman"/>
            <w:color w:val="00B050"/>
            <w:szCs w:val="22"/>
          </w:rPr>
          <w:delText xml:space="preserve">evaluation </w:delText>
        </w:r>
      </w:del>
      <w:ins w:id="261" w:author="PHILIP ANTHONY MARTIN" w:date="2022-08-27T13:18:00Z">
        <w:r w:rsidR="0045369D">
          <w:rPr>
            <w:rFonts w:cs="Times New Roman"/>
            <w:color w:val="00B050"/>
            <w:szCs w:val="22"/>
          </w:rPr>
          <w:t>appraisal</w:t>
        </w:r>
        <w:r w:rsidR="0045369D" w:rsidRPr="003A58DB">
          <w:rPr>
            <w:rFonts w:cs="Times New Roman"/>
            <w:color w:val="00B050"/>
            <w:szCs w:val="22"/>
          </w:rPr>
          <w:t xml:space="preserve"> </w:t>
        </w:r>
      </w:ins>
      <w:r w:rsidRPr="003A58DB">
        <w:rPr>
          <w:rFonts w:cs="Times New Roman"/>
          <w:color w:val="00B050"/>
          <w:szCs w:val="22"/>
        </w:rPr>
        <w:t>of the methodology of literature revealed about a third of studies did not explicitly account for spatial heterogeneity through appropriate randomisation. While this is a high proportion of studies, sensitivity analysis showed that the summary effect sizes did not alter direction and remained statistically significant when these low validity studies were excluded (</w:t>
      </w:r>
      <w:r w:rsidRPr="003A58DB">
        <w:rPr>
          <w:rFonts w:cs="Times New Roman"/>
          <w:color w:val="00B050"/>
          <w:szCs w:val="22"/>
        </w:rPr>
        <w:fldChar w:fldCharType="begin"/>
      </w:r>
      <w:r w:rsidRPr="003A58DB">
        <w:rPr>
          <w:rFonts w:cs="Times New Roman"/>
          <w:color w:val="00B050"/>
          <w:szCs w:val="22"/>
        </w:rPr>
        <w:instrText xml:space="preserve"> REF _Ref112408916 </w:instrText>
      </w:r>
      <w:r w:rsidRPr="003A58DB">
        <w:rPr>
          <w:rFonts w:cs="Times New Roman"/>
          <w:color w:val="00B050"/>
          <w:szCs w:val="22"/>
        </w:rPr>
        <w:fldChar w:fldCharType="separate"/>
      </w:r>
      <w:r w:rsidRPr="003A58DB">
        <w:rPr>
          <w:rFonts w:cs="Times New Roman"/>
          <w:color w:val="00B050"/>
        </w:rPr>
        <w:t xml:space="preserve">Appendix </w:t>
      </w:r>
      <w:r w:rsidRPr="003A58DB">
        <w:rPr>
          <w:rFonts w:cs="Times New Roman"/>
          <w:noProof/>
          <w:color w:val="00B050"/>
        </w:rPr>
        <w:t>4</w:t>
      </w:r>
      <w:r w:rsidRPr="003A58DB">
        <w:rPr>
          <w:rFonts w:cs="Times New Roman"/>
          <w:color w:val="00B050"/>
          <w:szCs w:val="22"/>
        </w:rPr>
        <w:fldChar w:fldCharType="end"/>
      </w:r>
      <w:r w:rsidRPr="003A58DB">
        <w:rPr>
          <w:rFonts w:cs="Times New Roman"/>
          <w:color w:val="00B050"/>
          <w:szCs w:val="22"/>
        </w:rPr>
        <w:t xml:space="preserve">). </w:t>
      </w:r>
      <w:commentRangeEnd w:id="259"/>
      <w:r w:rsidR="0045369D">
        <w:rPr>
          <w:rStyle w:val="CommentReference"/>
        </w:rPr>
        <w:commentReference w:id="259"/>
      </w:r>
      <w:commentRangeStart w:id="262"/>
      <w:r w:rsidRPr="000A0441">
        <w:rPr>
          <w:rFonts w:cs="Times New Roman"/>
          <w:szCs w:val="22"/>
        </w:rPr>
        <w:t xml:space="preserve">Publication bias, where papers that report significant results are more likely to be published </w:t>
      </w:r>
      <w:sdt>
        <w:sdtPr>
          <w:rPr>
            <w:rFonts w:cs="Times New Roman"/>
            <w:szCs w:val="22"/>
          </w:rPr>
          <w:tag w:val="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"/>
          <w:id w:val="-710959397"/>
          <w:placeholder>
            <w:docPart w:val="4D2B1593934489448C75927B38C50731"/>
          </w:placeholder>
        </w:sdtPr>
        <w:sdtContent>
          <w:r w:rsidR="007A3662">
            <w:rPr>
              <w:rFonts w:eastAsia="Times New Roman"/>
            </w:rPr>
            <w:t>(</w:t>
          </w:r>
          <w:proofErr w:type="spellStart"/>
          <w:r w:rsidR="007A3662">
            <w:rPr>
              <w:rFonts w:eastAsia="Times New Roman"/>
            </w:rPr>
            <w:t>Jennions</w:t>
          </w:r>
          <w:proofErr w:type="spellEnd"/>
          <w:r w:rsidR="007A3662">
            <w:rPr>
              <w:rFonts w:eastAsia="Times New Roman"/>
            </w:rPr>
            <w:t xml:space="preserve"> &amp; </w:t>
          </w:r>
          <w:proofErr w:type="spellStart"/>
          <w:r w:rsidR="007A3662">
            <w:rPr>
              <w:rFonts w:eastAsia="Times New Roman"/>
            </w:rPr>
            <w:t>Møller</w:t>
          </w:r>
          <w:proofErr w:type="spellEnd"/>
          <w:r w:rsidR="007A3662">
            <w:rPr>
              <w:rFonts w:eastAsia="Times New Roman"/>
            </w:rPr>
            <w:t xml:space="preserve">, 2002a; </w:t>
          </w:r>
          <w:proofErr w:type="spellStart"/>
          <w:r w:rsidR="007A3662">
            <w:rPr>
              <w:rFonts w:eastAsia="Times New Roman"/>
            </w:rPr>
            <w:t>Lortie</w:t>
          </w:r>
          <w:proofErr w:type="spellEnd"/>
          <w:r w:rsidR="007A3662">
            <w:rPr>
              <w:rFonts w:eastAsia="Times New Roman"/>
            </w:rPr>
            <w:t xml:space="preserve"> et al., 2007; Marks-Anglin &amp; Chen, 2020)</w:t>
          </w:r>
        </w:sdtContent>
      </w:sdt>
      <w:r w:rsidRPr="000A0441">
        <w:rPr>
          <w:rFonts w:cs="Times New Roman"/>
          <w:szCs w:val="22"/>
        </w:rPr>
        <w:t xml:space="preserve">, is also a potential problem in all meta-analyses and could overstate the effect of precipitation alteration. </w:t>
      </w:r>
      <w:commentRangeEnd w:id="262"/>
      <w:r w:rsidR="0045369D">
        <w:rPr>
          <w:rStyle w:val="CommentReference"/>
        </w:rPr>
        <w:commentReference w:id="262"/>
      </w:r>
      <w:r w:rsidRPr="000A0441">
        <w:rPr>
          <w:rFonts w:cs="Times New Roman"/>
          <w:szCs w:val="22"/>
        </w:rPr>
        <w:t xml:space="preserve">This was addressed, and measures of diversity were found to be more biased than abundance, perhaps due to the smaller number of observations and imputed variances. Diversity observations were also limited for micro- and macrofauna and included a limited range of durations and precipitation intensities. Therefore, conclusions regarding diversity under precipitation disturbance should be treated with some caution. In addition, data extraction was not duplicated by another independent individual, which increases the chance of mistakes or biases </w:t>
      </w:r>
      <w:sdt>
        <w:sdtPr>
          <w:rPr>
            <w:rFonts w:cs="Times New Roman"/>
            <w:color w:val="000000"/>
            <w:szCs w:val="22"/>
          </w:rPr>
          <w:tag w:val="MENDELEY_CITATION_v3_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"/>
          <w:id w:val="-1418400425"/>
          <w:placeholder>
            <w:docPart w:val="4D2B1593934489448C75927B38C50731"/>
          </w:placeholder>
        </w:sdtPr>
        <w:sdtContent>
          <w:r w:rsidR="007A3662" w:rsidRPr="007A3662">
            <w:rPr>
              <w:rFonts w:cs="Times New Roman"/>
              <w:color w:val="000000"/>
              <w:szCs w:val="22"/>
            </w:rPr>
            <w:t>(K. S. Taylor et al., 2021)</w:t>
          </w:r>
        </w:sdtContent>
      </w:sdt>
      <w:r w:rsidRPr="000A0441">
        <w:rPr>
          <w:rFonts w:cs="Times New Roman"/>
          <w:szCs w:val="22"/>
        </w:rPr>
        <w:t xml:space="preserve">. A standardised data extraction form was used to minimise this risk. It is also possible that relevant studies were not captured from the searches undertaken, although all reasonable efforts were made to ensure the majority were included. </w:t>
      </w:r>
      <w:bookmarkStart w:id="263" w:name="_GoBack"/>
      <w:bookmarkEnd w:id="263"/>
    </w:p>
    <w:p w14:paraId="7A4407D5" w14:textId="77777777" w:rsidR="005523BC" w:rsidRPr="000A0441" w:rsidRDefault="005523BC" w:rsidP="005523BC">
      <w:pPr>
        <w:spacing w:line="360" w:lineRule="auto"/>
        <w:jc w:val="both"/>
        <w:rPr>
          <w:rFonts w:cs="Times New Roman"/>
          <w:szCs w:val="22"/>
        </w:rPr>
      </w:pPr>
    </w:p>
    <w:p w14:paraId="1EED75AF" w14:textId="77777777" w:rsidR="005523BC" w:rsidRDefault="005523BC" w:rsidP="005523BC">
      <w:pPr>
        <w:spacing w:line="360" w:lineRule="auto"/>
        <w:jc w:val="both"/>
        <w:rPr>
          <w:rFonts w:cs="Times New Roman"/>
          <w:color w:val="000000" w:themeColor="text1"/>
          <w:szCs w:val="22"/>
        </w:rPr>
      </w:pPr>
      <w:r w:rsidRPr="000A0441">
        <w:rPr>
          <w:rFonts w:cs="Times New Roman"/>
          <w:color w:val="000000" w:themeColor="text1"/>
          <w:szCs w:val="22"/>
        </w:rPr>
        <w:t xml:space="preserve">Considerable variance remained for all models of soil biota change, perhaps indicating important moderating variables that have not been considered. The studies have substantial between-study heterogeneity and a low proportion have generalisable results due to variations in different sampling techniques, quantification of disturbance intensity, measures of abundance, and site history. Furthermore, the detail provided on the disturbance severity and soil characteristics was inconsistent </w:t>
      </w:r>
      <w:r w:rsidRPr="000A0441">
        <w:rPr>
          <w:rFonts w:cs="Times New Roman"/>
          <w:color w:val="000000" w:themeColor="text1"/>
          <w:szCs w:val="22"/>
        </w:rPr>
        <w:lastRenderedPageBreak/>
        <w:t xml:space="preserve">and sometimes difficult to interpret, particularly for the studies of real drought events. These factors, among others, may have a bearing on this meta-analysis. </w:t>
      </w:r>
    </w:p>
    <w:p w14:paraId="16C8856E" w14:textId="77777777" w:rsidR="005523BC" w:rsidRDefault="005523BC" w:rsidP="005523BC">
      <w:pPr>
        <w:spacing w:line="360" w:lineRule="auto"/>
        <w:jc w:val="both"/>
        <w:rPr>
          <w:rFonts w:cs="Times New Roman"/>
          <w:color w:val="000000" w:themeColor="text1"/>
          <w:szCs w:val="22"/>
        </w:rPr>
      </w:pPr>
    </w:p>
    <w:p w14:paraId="25B3920C" w14:textId="77777777" w:rsidR="005523BC" w:rsidRPr="000A0441" w:rsidRDefault="005523BC" w:rsidP="005523BC">
      <w:pPr>
        <w:pStyle w:val="Heading2"/>
      </w:pPr>
      <w:bookmarkStart w:id="264" w:name="_Toc112416663"/>
      <w:bookmarkStart w:id="265" w:name="_Toc112416965"/>
      <w:r w:rsidRPr="000A0441">
        <w:t>Knowledge gaps and research priorities</w:t>
      </w:r>
      <w:bookmarkEnd w:id="264"/>
      <w:bookmarkEnd w:id="265"/>
      <w:r w:rsidRPr="000A0441">
        <w:t xml:space="preserve">  </w:t>
      </w:r>
    </w:p>
    <w:p w14:paraId="74F69BF7"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This synthesis has shown how important both the severity and duration of precipitation disturbances are for predicting the response of soil biota. While several studies did consider temporal trends, the number of studies with a range of severities was very limited. Therefore, more multi-severity and duration experiments are needed to test these results and consider the biotic mechanisms by which these factors interact with different soil biota. </w:t>
      </w:r>
    </w:p>
    <w:p w14:paraId="33CA491E" w14:textId="77777777" w:rsidR="005523BC" w:rsidRPr="000A0441" w:rsidRDefault="005523BC" w:rsidP="005523BC">
      <w:pPr>
        <w:spacing w:line="360" w:lineRule="auto"/>
        <w:jc w:val="both"/>
        <w:rPr>
          <w:rFonts w:cs="Times New Roman"/>
          <w:szCs w:val="22"/>
        </w:rPr>
      </w:pPr>
    </w:p>
    <w:p w14:paraId="7263DD6F" w14:textId="6DA9EAD6" w:rsidR="005523BC" w:rsidRPr="000A0441" w:rsidRDefault="005523BC" w:rsidP="005523BC">
      <w:pPr>
        <w:spacing w:line="360" w:lineRule="auto"/>
        <w:jc w:val="both"/>
        <w:rPr>
          <w:rFonts w:cs="Times New Roman"/>
          <w:szCs w:val="22"/>
        </w:rPr>
      </w:pPr>
      <w:r w:rsidRPr="000A0441">
        <w:rPr>
          <w:rFonts w:cs="Times New Roman"/>
          <w:szCs w:val="22"/>
        </w:rPr>
        <w:t xml:space="preserve">A major knowledge gap is the way in which soil food webs are influenced by precipitation alteration. Understanding shifts in ecosystem function requires considering interactions between different trophic levels </w:t>
      </w:r>
      <w:sdt>
        <w:sdtPr>
          <w:rPr>
            <w:rFonts w:cs="Times New Roman"/>
            <w:color w:val="000000"/>
            <w:szCs w:val="22"/>
          </w:rPr>
          <w:tag w:val="MENDELEY_CITATION_v3_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"/>
          <w:id w:val="-1505440039"/>
          <w:placeholder>
            <w:docPart w:val="4D2B1593934489448C75927B38C50731"/>
          </w:placeholder>
        </w:sdtPr>
        <w:sdtContent>
          <w:r w:rsidR="007A3662">
            <w:rPr>
              <w:rFonts w:eastAsia="Times New Roman"/>
            </w:rPr>
            <w:t xml:space="preserve">(Cragg &amp; </w:t>
          </w:r>
          <w:proofErr w:type="spellStart"/>
          <w:r w:rsidR="007A3662">
            <w:rPr>
              <w:rFonts w:eastAsia="Times New Roman"/>
            </w:rPr>
            <w:t>Bardgett</w:t>
          </w:r>
          <w:proofErr w:type="spellEnd"/>
          <w:r w:rsidR="007A3662">
            <w:rPr>
              <w:rFonts w:eastAsia="Times New Roman"/>
            </w:rPr>
            <w:t>, 2001)</w:t>
          </w:r>
        </w:sdtContent>
      </w:sdt>
      <w:r w:rsidRPr="000A0441">
        <w:rPr>
          <w:rFonts w:cs="Times New Roman"/>
          <w:szCs w:val="22"/>
        </w:rPr>
        <w:t xml:space="preserve">. However, few studies provided detailed information on the trophic levels of organisms and most studies only considered one type of soil organism without integrating results into changes in community structures. A key remaining challenge is connecting quantitative changes in abundances and diversity of soil biota to decomposition, carbon storage, regulation of aboveground diversity, and nutrient cycling. A few more recent studies did include functional information, and there are concerted efforts to quantify the effect of disturbances on soil functioning, which will elucidate the overall impact of results presented here </w:t>
      </w:r>
      <w:sdt>
        <w:sdtPr>
          <w:rPr>
            <w:rFonts w:cs="Times New Roman"/>
            <w:color w:val="000000"/>
            <w:szCs w:val="22"/>
          </w:rPr>
          <w:tag w:val="MENDELEY_CITATION_v3_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"/>
          <w:id w:val="-1999331910"/>
          <w:placeholder>
            <w:docPart w:val="4D2B1593934489448C75927B38C50731"/>
          </w:placeholder>
        </w:sdtPr>
        <w:sdtContent>
          <w:r w:rsidR="007A3662" w:rsidRPr="007A3662">
            <w:rPr>
              <w:rFonts w:eastAsia="Times New Roman"/>
              <w:color w:val="000000"/>
            </w:rPr>
            <w:t>(</w:t>
          </w:r>
          <w:proofErr w:type="spellStart"/>
          <w:r w:rsidR="007A3662" w:rsidRPr="007A3662">
            <w:rPr>
              <w:rFonts w:eastAsia="Times New Roman"/>
              <w:color w:val="000000"/>
            </w:rPr>
            <w:t>Cimpoiasu</w:t>
          </w:r>
          <w:proofErr w:type="spellEnd"/>
          <w:r w:rsidR="007A3662" w:rsidRPr="007A3662">
            <w:rPr>
              <w:rFonts w:eastAsia="Times New Roman"/>
              <w:color w:val="000000"/>
            </w:rPr>
            <w:t xml:space="preserve"> et al., 2021)</w:t>
          </w:r>
        </w:sdtContent>
      </w:sdt>
      <w:r w:rsidRPr="000A0441">
        <w:rPr>
          <w:rFonts w:cs="Times New Roman"/>
          <w:szCs w:val="22"/>
        </w:rPr>
        <w:t xml:space="preserve">. </w:t>
      </w:r>
    </w:p>
    <w:p w14:paraId="7C32EDD9" w14:textId="77777777" w:rsidR="005523BC" w:rsidRPr="000A0441" w:rsidRDefault="005523BC" w:rsidP="005523BC">
      <w:pPr>
        <w:spacing w:line="360" w:lineRule="auto"/>
        <w:jc w:val="both"/>
        <w:rPr>
          <w:rFonts w:cs="Times New Roman"/>
          <w:szCs w:val="22"/>
        </w:rPr>
      </w:pPr>
    </w:p>
    <w:p w14:paraId="48DB87DB" w14:textId="3D76810D" w:rsidR="005523BC" w:rsidRPr="000A0441" w:rsidRDefault="005523BC" w:rsidP="005523BC">
      <w:pPr>
        <w:spacing w:line="360" w:lineRule="auto"/>
        <w:jc w:val="both"/>
        <w:rPr>
          <w:rFonts w:cs="Times New Roman"/>
          <w:szCs w:val="22"/>
        </w:rPr>
      </w:pPr>
      <w:r w:rsidRPr="000A0441">
        <w:rPr>
          <w:rFonts w:cs="Times New Roman"/>
          <w:szCs w:val="22"/>
        </w:rPr>
        <w:t xml:space="preserve">As with much of ecology </w:t>
      </w:r>
      <w:sdt>
        <w:sdtPr>
          <w:rPr>
            <w:rFonts w:cs="Times New Roman"/>
            <w:color w:val="000000"/>
            <w:szCs w:val="22"/>
          </w:rPr>
          <w:tag w:val="MENDELEY_CITATION_v3_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"/>
          <w:id w:val="-36516185"/>
          <w:placeholder>
            <w:docPart w:val="87A1258309EA1E4E92EFD41AAB434993"/>
          </w:placeholder>
        </w:sdtPr>
        <w:sdtContent>
          <w:r w:rsidR="007A3662" w:rsidRPr="007A3662">
            <w:rPr>
              <w:rFonts w:cs="Times New Roman"/>
              <w:color w:val="000000"/>
              <w:szCs w:val="22"/>
            </w:rPr>
            <w:t>(L. J. Martin et al., 2012)</w:t>
          </w:r>
        </w:sdtContent>
      </w:sdt>
      <w:r w:rsidRPr="000A0441">
        <w:rPr>
          <w:rFonts w:cs="Times New Roman"/>
          <w:szCs w:val="22"/>
        </w:rPr>
        <w:t xml:space="preserve">, there is an overrepresentation of studies in North America, Europe and temperate woodlands, probably influenced by physical, financial, and institutional constraints </w:t>
      </w:r>
      <w:sdt>
        <w:sdtPr>
          <w:rPr>
            <w:rFonts w:cs="Times New Roman"/>
            <w:color w:val="000000"/>
            <w:szCs w:val="22"/>
          </w:rPr>
          <w:tag w:val="MENDELEY_CITATION_v3_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"/>
          <w:id w:val="-627238605"/>
          <w:placeholder>
            <w:docPart w:val="39AFB668947D82479986A3A42E3A3DCF"/>
          </w:placeholder>
        </w:sdtPr>
        <w:sdtContent>
          <w:r w:rsidR="007A3662">
            <w:rPr>
              <w:rFonts w:eastAsia="Times New Roman"/>
            </w:rPr>
            <w:t>(Evans &amp; Foster, 2011)</w:t>
          </w:r>
        </w:sdtContent>
      </w:sdt>
      <w:r w:rsidRPr="000A0441">
        <w:rPr>
          <w:rFonts w:cs="Times New Roman"/>
          <w:szCs w:val="22"/>
        </w:rPr>
        <w:t xml:space="preserve">. This narrow geographical distribution limits the representativeness of the results and affects the robustness of conclusions drawn about the significance of climate and forest biomes on soil biota responses. Furthermore, an investigation into the external validity of primary studies revealed no relationship between the disturbances applied and the projected changes in the hydrological state at each site. </w:t>
      </w:r>
      <w:r>
        <w:rPr>
          <w:rFonts w:cs="Times New Roman"/>
          <w:szCs w:val="22"/>
        </w:rPr>
        <w:t>While the CMIP5 model projections are long-term changes in annual precipitations and many of the studies are relatively short-term manipulations, this</w:t>
      </w:r>
      <w:r w:rsidRPr="000A0441">
        <w:rPr>
          <w:rFonts w:cs="Times New Roman"/>
          <w:szCs w:val="22"/>
        </w:rPr>
        <w:t xml:space="preserve"> relates to concerns raised by </w:t>
      </w:r>
      <w:sdt>
        <w:sdtPr>
          <w:rPr>
            <w:rFonts w:cs="Times New Roman"/>
            <w:color w:val="000000"/>
            <w:szCs w:val="22"/>
          </w:rPr>
          <w:tag w:val="MENDELEY_CITATION_v3_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"/>
          <w:id w:val="-2044358497"/>
          <w:placeholder>
            <w:docPart w:val="8C10A7D549282E43B9079DAA59A69E79"/>
          </w:placeholder>
        </w:sdtPr>
        <w:sdtContent>
          <w:proofErr w:type="spellStart"/>
          <w:r w:rsidR="007A3662" w:rsidRPr="007A3662">
            <w:rPr>
              <w:rFonts w:eastAsia="Times New Roman" w:cs="Times New Roman"/>
              <w:color w:val="000000"/>
            </w:rPr>
            <w:t>Korell</w:t>
          </w:r>
          <w:proofErr w:type="spellEnd"/>
          <w:r w:rsidR="007A3662" w:rsidRPr="007A3662">
            <w:rPr>
              <w:rFonts w:eastAsia="Times New Roman" w:cs="Times New Roman"/>
              <w:color w:val="000000"/>
            </w:rPr>
            <w:t xml:space="preserve"> et al. (2020)</w:t>
          </w:r>
        </w:sdtContent>
      </w:sdt>
      <w:r w:rsidRPr="000A0441">
        <w:rPr>
          <w:rFonts w:cs="Times New Roman"/>
          <w:szCs w:val="22"/>
        </w:rPr>
        <w:t xml:space="preserve"> that unrealistic manipulations of climate do not provide a mechanistic understanding of the effect of climate change on ecology. Thus, this requires more globally distributed and realistic experiments to facilitate a better predictive understanding of future ecosystems. </w:t>
      </w:r>
    </w:p>
    <w:p w14:paraId="28F7B74C" w14:textId="77777777" w:rsidR="005523BC" w:rsidRPr="000A0441" w:rsidRDefault="005523BC" w:rsidP="005523BC">
      <w:pPr>
        <w:spacing w:line="360" w:lineRule="auto"/>
        <w:jc w:val="both"/>
        <w:rPr>
          <w:rFonts w:cs="Times New Roman"/>
          <w:szCs w:val="22"/>
        </w:rPr>
      </w:pPr>
    </w:p>
    <w:p w14:paraId="423FB72D" w14:textId="77777777" w:rsidR="005523BC" w:rsidRPr="000A0441" w:rsidRDefault="005523BC" w:rsidP="005523BC">
      <w:pPr>
        <w:spacing w:line="360" w:lineRule="auto"/>
        <w:jc w:val="both"/>
        <w:rPr>
          <w:rFonts w:cs="Times New Roman"/>
          <w:szCs w:val="22"/>
        </w:rPr>
      </w:pPr>
      <w:r w:rsidRPr="000A0441">
        <w:rPr>
          <w:rFonts w:cs="Times New Roman"/>
          <w:szCs w:val="22"/>
        </w:rPr>
        <w:t xml:space="preserve">The majority of the studies included in this meta-analysis only considered the effect of precipitation extremes but future changes in precipitation regimes are unlikely to act in isolation to other global changes (e.g. warming, fires, nitrogen deposition) (see Peng et al., 2022 for a meta-analysis on multiple drivers). Consequently, more multi-factor experiments are necessary. In particular, deforestation and </w:t>
      </w:r>
      <w:r w:rsidRPr="000A0441">
        <w:rPr>
          <w:rFonts w:cs="Times New Roman"/>
          <w:szCs w:val="22"/>
        </w:rPr>
        <w:lastRenderedPageBreak/>
        <w:t>forest degradation are currently the biggest threats to forests worldwide so understanding the interactions of soil biota in degraded soils with precipitation change is vital.</w:t>
      </w:r>
    </w:p>
    <w:p w14:paraId="216307A6" w14:textId="77777777" w:rsidR="005523BC" w:rsidRPr="000A0441" w:rsidRDefault="005523BC" w:rsidP="005523BC">
      <w:pPr>
        <w:spacing w:line="360" w:lineRule="auto"/>
        <w:jc w:val="both"/>
        <w:rPr>
          <w:rFonts w:cs="Times New Roman"/>
          <w:szCs w:val="22"/>
        </w:rPr>
      </w:pPr>
    </w:p>
    <w:p w14:paraId="6F293E06" w14:textId="77777777" w:rsidR="005523BC" w:rsidRPr="000A0441" w:rsidRDefault="005523BC" w:rsidP="005523BC">
      <w:pPr>
        <w:pStyle w:val="Heading1"/>
      </w:pPr>
      <w:bookmarkStart w:id="266" w:name="_Toc112416664"/>
      <w:bookmarkStart w:id="267" w:name="_Toc112416966"/>
      <w:r w:rsidRPr="000A0441">
        <w:t>Conclusion</w:t>
      </w:r>
      <w:bookmarkEnd w:id="266"/>
      <w:bookmarkEnd w:id="267"/>
    </w:p>
    <w:p w14:paraId="1C3D5A67" w14:textId="259DA436" w:rsidR="005523BC" w:rsidRPr="000A0441" w:rsidRDefault="005523BC" w:rsidP="005523BC">
      <w:pPr>
        <w:spacing w:line="360" w:lineRule="auto"/>
        <w:jc w:val="both"/>
        <w:rPr>
          <w:rFonts w:cs="Times New Roman"/>
          <w:color w:val="000000" w:themeColor="text1"/>
          <w:szCs w:val="22"/>
        </w:rPr>
      </w:pPr>
      <w:r w:rsidRPr="000A0441">
        <w:rPr>
          <w:rFonts w:cs="Times New Roman"/>
          <w:color w:val="000000" w:themeColor="text1"/>
          <w:szCs w:val="22"/>
        </w:rPr>
        <w:t>Extreme precipitation and changing hydrological patterns under climate change pose a significant threat to forest soil fauna and the essential services they provide.</w:t>
      </w:r>
      <w:r w:rsidRPr="000A0441">
        <w:rPr>
          <w:rFonts w:cs="Times New Roman"/>
          <w:color w:val="FF0000"/>
          <w:szCs w:val="22"/>
        </w:rPr>
        <w:t xml:space="preserve"> </w:t>
      </w:r>
      <w:r w:rsidRPr="000A0441">
        <w:rPr>
          <w:rFonts w:cs="Times New Roman"/>
          <w:color w:val="000000" w:themeColor="text1"/>
          <w:szCs w:val="22"/>
        </w:rPr>
        <w:t xml:space="preserve">This study is the first meta-analysis of this scope to quantify the effect of both extreme precipitation increases and decreases on forest soil fauna. Soil fauna abundance and diversity present a positive correlation with the magnitude of water addition, decreasing with water loss and increasing with water application. These results suggest that the intensity, i.e., the magnitude and duration, of precipitation change is particularly important for the resilience and resistance of soil organisms. The effect of altered precipitation on abundance also depends on trophic structure and body size, whereas biodiversity mostly depends on magnitude of precipitation change. Several mechanistic constraints emerged from this synthesis. First, the abundance and diversity of soil biota is generally limited by water. Second, in line with the response hierarchy to resource pulses </w:t>
      </w:r>
      <w:sdt>
        <w:sdtPr>
          <w:rPr>
            <w:rFonts w:cs="Times New Roman"/>
            <w:color w:val="000000"/>
            <w:szCs w:val="22"/>
          </w:rPr>
          <w:tag w:val="MENDELEY_CITATION_v3_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"/>
          <w:id w:val="1249000849"/>
          <w:placeholder>
            <w:docPart w:val="8C10A7D549282E43B9079DAA59A69E79"/>
          </w:placeholder>
        </w:sdtPr>
        <w:sdtContent>
          <w:r w:rsidR="007A3662">
            <w:rPr>
              <w:rFonts w:eastAsia="Times New Roman"/>
            </w:rPr>
            <w:t>(</w:t>
          </w:r>
          <w:proofErr w:type="spellStart"/>
          <w:r w:rsidR="007A3662">
            <w:rPr>
              <w:rFonts w:eastAsia="Times New Roman"/>
            </w:rPr>
            <w:t>Schwinning</w:t>
          </w:r>
          <w:proofErr w:type="spellEnd"/>
          <w:r w:rsidR="007A3662">
            <w:rPr>
              <w:rFonts w:eastAsia="Times New Roman"/>
            </w:rPr>
            <w:t xml:space="preserve"> &amp; Sala, 2004)</w:t>
          </w:r>
        </w:sdtContent>
      </w:sdt>
      <w:r w:rsidRPr="000A0441">
        <w:rPr>
          <w:rFonts w:cs="Times New Roman"/>
          <w:color w:val="000000" w:themeColor="text1"/>
          <w:szCs w:val="22"/>
        </w:rPr>
        <w:t xml:space="preserve">, larger organisms are more resilient to extreme, prolonged water alteration while smaller organisms take advantage of shorter-term water pulses. Notably, this analysis indicates that the abundance and diversity of soil fauna decrease with water reduction and increase with water addition in a consistent way across forest biomes and climatic conditions. Therefore, there may be more general global patterns in soil fauna responses than previously thought, which will help predictions of changes in soil biota. </w:t>
      </w:r>
    </w:p>
    <w:p w14:paraId="78C1DC62" w14:textId="77777777" w:rsidR="005523BC" w:rsidRPr="000A0441" w:rsidRDefault="005523BC" w:rsidP="005523BC">
      <w:pPr>
        <w:spacing w:line="360" w:lineRule="auto"/>
        <w:jc w:val="both"/>
        <w:rPr>
          <w:rFonts w:cs="Times New Roman"/>
          <w:color w:val="000000" w:themeColor="text1"/>
          <w:szCs w:val="22"/>
        </w:rPr>
      </w:pPr>
    </w:p>
    <w:p w14:paraId="403099EE" w14:textId="77777777" w:rsidR="005523BC" w:rsidRPr="000A0441" w:rsidRDefault="005523BC" w:rsidP="005523BC">
      <w:pPr>
        <w:spacing w:line="360" w:lineRule="auto"/>
        <w:jc w:val="both"/>
        <w:rPr>
          <w:rFonts w:cs="Times New Roman"/>
          <w:color w:val="000000" w:themeColor="text1"/>
          <w:szCs w:val="22"/>
        </w:rPr>
      </w:pPr>
      <w:r w:rsidRPr="003A58DB">
        <w:rPr>
          <w:rFonts w:cs="Times New Roman"/>
          <w:color w:val="000000" w:themeColor="text1"/>
          <w:szCs w:val="22"/>
        </w:rPr>
        <w:t xml:space="preserve">Through critical appraisal and assessment of publication biases, the results of this meta-analysis are found to be reasonably robust to potential biases. However, soil fauna experiments should prioritise randomisation and methodological quality as this has led to low validity of many studies. To </w:t>
      </w:r>
      <w:r w:rsidRPr="000A0441">
        <w:rPr>
          <w:rFonts w:cs="Times New Roman"/>
          <w:color w:val="000000" w:themeColor="text1"/>
          <w:szCs w:val="22"/>
        </w:rPr>
        <w:t xml:space="preserve">consolidate the trends revealed by this meta-analytical approach, future studies should cover a wider range of precipitation intensities, focus on macro- and </w:t>
      </w:r>
      <w:proofErr w:type="spellStart"/>
      <w:r w:rsidRPr="000A0441">
        <w:rPr>
          <w:rFonts w:cs="Times New Roman"/>
          <w:color w:val="000000" w:themeColor="text1"/>
          <w:szCs w:val="22"/>
        </w:rPr>
        <w:t>microfauna</w:t>
      </w:r>
      <w:proofErr w:type="spellEnd"/>
      <w:r w:rsidRPr="000A0441">
        <w:rPr>
          <w:rFonts w:cs="Times New Roman"/>
          <w:color w:val="000000" w:themeColor="text1"/>
          <w:szCs w:val="22"/>
        </w:rPr>
        <w:t xml:space="preserve"> diversity, and include details on trophic structure. A continued effort into quantifying the impact of changes in soil fauna on soil carbon storage and nutrient cycling will be important for policies aiming to sustain the provision of forest ecosystem ecosystems, such as REDD+ and the new </w:t>
      </w:r>
      <w:commentRangeStart w:id="268"/>
      <w:r w:rsidRPr="000A0441">
        <w:rPr>
          <w:rFonts w:cs="Times New Roman"/>
          <w:color w:val="000000" w:themeColor="text1"/>
          <w:szCs w:val="22"/>
        </w:rPr>
        <w:t>EU Forest Strategy for 2030</w:t>
      </w:r>
      <w:commentRangeEnd w:id="268"/>
      <w:r w:rsidR="009046F0">
        <w:rPr>
          <w:rStyle w:val="CommentReference"/>
        </w:rPr>
        <w:commentReference w:id="268"/>
      </w:r>
      <w:r w:rsidRPr="000A0441">
        <w:rPr>
          <w:rFonts w:cs="Times New Roman"/>
          <w:color w:val="000000" w:themeColor="text1"/>
          <w:szCs w:val="22"/>
        </w:rPr>
        <w:t xml:space="preserve">. Calls for realism in climate change ecological research means including more realistic disturbance treatments and multi-factor experiments as interactions between different global change factors can induce responses not predicted by single-factor experiments (Peng </w:t>
      </w:r>
      <w:r w:rsidRPr="000A0441">
        <w:rPr>
          <w:rFonts w:cs="Times New Roman"/>
          <w:i/>
          <w:iCs/>
          <w:color w:val="000000" w:themeColor="text1"/>
          <w:szCs w:val="22"/>
        </w:rPr>
        <w:t>et al</w:t>
      </w:r>
      <w:r w:rsidRPr="000A0441">
        <w:rPr>
          <w:rFonts w:cs="Times New Roman"/>
          <w:color w:val="000000" w:themeColor="text1"/>
          <w:szCs w:val="22"/>
        </w:rPr>
        <w:t xml:space="preserve">., 2022). </w:t>
      </w:r>
    </w:p>
    <w:p w14:paraId="238E22E5" w14:textId="77777777" w:rsidR="005523BC" w:rsidRPr="000A0441" w:rsidRDefault="005523BC" w:rsidP="005523BC">
      <w:pPr>
        <w:spacing w:line="360" w:lineRule="auto"/>
        <w:jc w:val="both"/>
        <w:rPr>
          <w:rFonts w:cs="Times New Roman"/>
          <w:color w:val="FF0000"/>
          <w:szCs w:val="22"/>
        </w:rPr>
      </w:pPr>
    </w:p>
    <w:p w14:paraId="1EDD6018" w14:textId="7D07F125" w:rsidR="005523BC" w:rsidRDefault="005523BC" w:rsidP="005523BC">
      <w:pPr>
        <w:spacing w:line="360" w:lineRule="auto"/>
        <w:jc w:val="both"/>
        <w:rPr>
          <w:rFonts w:cs="Times New Roman"/>
          <w:color w:val="FF0000"/>
          <w:szCs w:val="22"/>
        </w:rPr>
      </w:pPr>
    </w:p>
    <w:p w14:paraId="2DBC3556" w14:textId="77777777" w:rsidR="005523BC" w:rsidRDefault="005523BC" w:rsidP="005523BC">
      <w:pPr>
        <w:spacing w:line="360" w:lineRule="auto"/>
        <w:jc w:val="both"/>
        <w:rPr>
          <w:rFonts w:cs="Times New Roman"/>
          <w:b/>
          <w:bCs/>
          <w:color w:val="FF0000"/>
          <w:szCs w:val="22"/>
        </w:rPr>
        <w:sectPr w:rsidR="005523BC" w:rsidSect="00CB3ACF">
          <w:pgSz w:w="11906" w:h="16838"/>
          <w:pgMar w:top="1440" w:right="1440" w:bottom="1440" w:left="1440" w:header="708" w:footer="708" w:gutter="0"/>
          <w:cols w:space="708"/>
          <w:docGrid w:linePitch="360"/>
        </w:sectPr>
      </w:pPr>
    </w:p>
    <w:p w14:paraId="39C03AA7" w14:textId="3A7820CF" w:rsidR="007A3662" w:rsidRDefault="007A3662" w:rsidP="007A3662">
      <w:pPr>
        <w:pStyle w:val="Heading1"/>
        <w:numPr>
          <w:ilvl w:val="0"/>
          <w:numId w:val="0"/>
        </w:numPr>
        <w:divId w:val="1443914154"/>
      </w:pPr>
      <w:r>
        <w:lastRenderedPageBreak/>
        <w:t>References</w:t>
      </w:r>
    </w:p>
    <w:p w14:paraId="2D8F7899" w14:textId="77777777" w:rsidR="007A3662" w:rsidRPr="007A3662" w:rsidRDefault="007A3662" w:rsidP="007A3662">
      <w:pPr>
        <w:divId w:val="1443914154"/>
      </w:pPr>
    </w:p>
    <w:sdt>
      <w:sdtPr>
        <w:tag w:val="MENDELEY_BIBLIOGRAPHY"/>
        <w:id w:val="-1535955882"/>
        <w:placeholder>
          <w:docPart w:val="DefaultPlaceholder_-1854013440"/>
        </w:placeholder>
      </w:sdtPr>
      <w:sdtContent>
        <w:p w14:paraId="7DAC1F62" w14:textId="61E21804" w:rsidR="007A3662" w:rsidRDefault="007A3662" w:rsidP="007A3662">
          <w:pPr>
            <w:autoSpaceDE w:val="0"/>
            <w:autoSpaceDN w:val="0"/>
            <w:spacing w:line="360" w:lineRule="auto"/>
            <w:ind w:hanging="480"/>
            <w:divId w:val="1443914154"/>
            <w:rPr>
              <w:rFonts w:eastAsia="Times New Roman"/>
              <w:sz w:val="24"/>
            </w:rPr>
          </w:pPr>
          <w:proofErr w:type="spellStart"/>
          <w:r>
            <w:rPr>
              <w:rFonts w:eastAsia="Times New Roman"/>
            </w:rPr>
            <w:t>Adis</w:t>
          </w:r>
          <w:proofErr w:type="spellEnd"/>
          <w:r>
            <w:rPr>
              <w:rFonts w:eastAsia="Times New Roman"/>
            </w:rPr>
            <w:t xml:space="preserve">, J., &amp; Junk, W. J. (2002). Terrestrial invertebrates inhabiting lowland river floodplains of Central Amazonia and Central Europe: A review. </w:t>
          </w:r>
          <w:r>
            <w:rPr>
              <w:rFonts w:eastAsia="Times New Roman"/>
              <w:i/>
              <w:iCs/>
            </w:rPr>
            <w:t>Freshwater Biology</w:t>
          </w:r>
          <w:r>
            <w:rPr>
              <w:rFonts w:eastAsia="Times New Roman"/>
            </w:rPr>
            <w:t xml:space="preserve">, </w:t>
          </w:r>
          <w:r>
            <w:rPr>
              <w:rFonts w:eastAsia="Times New Roman"/>
              <w:i/>
              <w:iCs/>
            </w:rPr>
            <w:t>47</w:t>
          </w:r>
          <w:r>
            <w:rPr>
              <w:rFonts w:eastAsia="Times New Roman"/>
            </w:rPr>
            <w:t>(4). https://doi.org/10.1046/j.1365-2427.2002.00892.x</w:t>
          </w:r>
        </w:p>
        <w:p w14:paraId="4F3CFC52" w14:textId="77777777" w:rsidR="007A3662" w:rsidRDefault="007A3662" w:rsidP="007A3662">
          <w:pPr>
            <w:autoSpaceDE w:val="0"/>
            <w:autoSpaceDN w:val="0"/>
            <w:spacing w:line="360" w:lineRule="auto"/>
            <w:ind w:hanging="480"/>
            <w:divId w:val="1557471592"/>
            <w:rPr>
              <w:rFonts w:eastAsia="Times New Roman"/>
            </w:rPr>
          </w:pPr>
          <w:r>
            <w:rPr>
              <w:rFonts w:eastAsia="Times New Roman"/>
            </w:rPr>
            <w:t xml:space="preserve">Ashton, L. A., Griffiths, H. M., Parr, C. L., Evans, T. A., </w:t>
          </w:r>
          <w:proofErr w:type="spellStart"/>
          <w:r>
            <w:rPr>
              <w:rFonts w:eastAsia="Times New Roman"/>
            </w:rPr>
            <w:t>Didham</w:t>
          </w:r>
          <w:proofErr w:type="spellEnd"/>
          <w:r>
            <w:rPr>
              <w:rFonts w:eastAsia="Times New Roman"/>
            </w:rPr>
            <w:t xml:space="preserve">, R. K., Hasan, F., </w:t>
          </w:r>
          <w:proofErr w:type="spellStart"/>
          <w:r>
            <w:rPr>
              <w:rFonts w:eastAsia="Times New Roman"/>
            </w:rPr>
            <w:t>Teh</w:t>
          </w:r>
          <w:proofErr w:type="spellEnd"/>
          <w:r>
            <w:rPr>
              <w:rFonts w:eastAsia="Times New Roman"/>
            </w:rPr>
            <w:t xml:space="preserve">, Y. A., Tin, H. S., </w:t>
          </w:r>
          <w:proofErr w:type="spellStart"/>
          <w:r>
            <w:rPr>
              <w:rFonts w:eastAsia="Times New Roman"/>
            </w:rPr>
            <w:t>Vairappan</w:t>
          </w:r>
          <w:proofErr w:type="spellEnd"/>
          <w:r>
            <w:rPr>
              <w:rFonts w:eastAsia="Times New Roman"/>
            </w:rPr>
            <w:t xml:space="preserve">, C. S., &amp; </w:t>
          </w:r>
          <w:proofErr w:type="spellStart"/>
          <w:r>
            <w:rPr>
              <w:rFonts w:eastAsia="Times New Roman"/>
            </w:rPr>
            <w:t>Eggleton</w:t>
          </w:r>
          <w:proofErr w:type="spellEnd"/>
          <w:r>
            <w:rPr>
              <w:rFonts w:eastAsia="Times New Roman"/>
            </w:rPr>
            <w:t xml:space="preserve">, P. (2019). Termites mitigate the effects of drought in tropical rainforest. </w:t>
          </w:r>
          <w:r>
            <w:rPr>
              <w:rFonts w:eastAsia="Times New Roman"/>
              <w:i/>
              <w:iCs/>
            </w:rPr>
            <w:t>Science</w:t>
          </w:r>
          <w:r>
            <w:rPr>
              <w:rFonts w:eastAsia="Times New Roman"/>
            </w:rPr>
            <w:t xml:space="preserve">, </w:t>
          </w:r>
          <w:r>
            <w:rPr>
              <w:rFonts w:eastAsia="Times New Roman"/>
              <w:i/>
              <w:iCs/>
            </w:rPr>
            <w:t>363</w:t>
          </w:r>
          <w:r>
            <w:rPr>
              <w:rFonts w:eastAsia="Times New Roman"/>
            </w:rPr>
            <w:t>(6423). https://doi.org/10.1126/science.aau9565</w:t>
          </w:r>
        </w:p>
        <w:p w14:paraId="71A8AA3B" w14:textId="77777777" w:rsidR="007A3662" w:rsidRDefault="007A3662" w:rsidP="007A3662">
          <w:pPr>
            <w:autoSpaceDE w:val="0"/>
            <w:autoSpaceDN w:val="0"/>
            <w:spacing w:line="360" w:lineRule="auto"/>
            <w:ind w:hanging="480"/>
            <w:divId w:val="360668330"/>
            <w:rPr>
              <w:rFonts w:eastAsia="Times New Roman"/>
            </w:rPr>
          </w:pPr>
          <w:r>
            <w:rPr>
              <w:rFonts w:eastAsia="Times New Roman"/>
            </w:rPr>
            <w:t xml:space="preserve">Aslam, T. J., Benton, T. G., Nielsen, U. N., &amp; Johnson, S. N. (2015). Impacts of eucalypt plantation management on soil faunal communities and nutrient bioavailability: trading function for dependence? </w:t>
          </w:r>
          <w:r>
            <w:rPr>
              <w:rFonts w:eastAsia="Times New Roman"/>
              <w:i/>
              <w:iCs/>
            </w:rPr>
            <w:t>Biology and Fertility of Soils</w:t>
          </w:r>
          <w:r>
            <w:rPr>
              <w:rFonts w:eastAsia="Times New Roman"/>
            </w:rPr>
            <w:t xml:space="preserve">, </w:t>
          </w:r>
          <w:r>
            <w:rPr>
              <w:rFonts w:eastAsia="Times New Roman"/>
              <w:i/>
              <w:iCs/>
            </w:rPr>
            <w:t>51</w:t>
          </w:r>
          <w:r>
            <w:rPr>
              <w:rFonts w:eastAsia="Times New Roman"/>
            </w:rPr>
            <w:t>(5). https://doi.org/10.1007/s00374-015-1003-6</w:t>
          </w:r>
        </w:p>
        <w:p w14:paraId="6E978E78" w14:textId="77777777" w:rsidR="007A3662" w:rsidRDefault="007A3662" w:rsidP="007A3662">
          <w:pPr>
            <w:autoSpaceDE w:val="0"/>
            <w:autoSpaceDN w:val="0"/>
            <w:spacing w:line="360" w:lineRule="auto"/>
            <w:ind w:hanging="480"/>
            <w:divId w:val="2056388664"/>
            <w:rPr>
              <w:rFonts w:eastAsia="Times New Roman"/>
            </w:rPr>
          </w:pPr>
          <w:proofErr w:type="spellStart"/>
          <w:r>
            <w:rPr>
              <w:rFonts w:eastAsia="Times New Roman"/>
            </w:rPr>
            <w:t>Aupic-Samain</w:t>
          </w:r>
          <w:proofErr w:type="spellEnd"/>
          <w:r>
            <w:rPr>
              <w:rFonts w:eastAsia="Times New Roman"/>
            </w:rPr>
            <w:t xml:space="preserve">, A., </w:t>
          </w:r>
          <w:proofErr w:type="spellStart"/>
          <w:r>
            <w:rPr>
              <w:rFonts w:eastAsia="Times New Roman"/>
            </w:rPr>
            <w:t>Santonja</w:t>
          </w:r>
          <w:proofErr w:type="spellEnd"/>
          <w:r>
            <w:rPr>
              <w:rFonts w:eastAsia="Times New Roman"/>
            </w:rPr>
            <w:t xml:space="preserve">, M., </w:t>
          </w:r>
          <w:proofErr w:type="spellStart"/>
          <w:r>
            <w:rPr>
              <w:rFonts w:eastAsia="Times New Roman"/>
            </w:rPr>
            <w:t>Chomel</w:t>
          </w:r>
          <w:proofErr w:type="spellEnd"/>
          <w:r>
            <w:rPr>
              <w:rFonts w:eastAsia="Times New Roman"/>
            </w:rPr>
            <w:t xml:space="preserve">, M., Pereira, S., </w:t>
          </w:r>
          <w:proofErr w:type="spellStart"/>
          <w:r>
            <w:rPr>
              <w:rFonts w:eastAsia="Times New Roman"/>
            </w:rPr>
            <w:t>Quer</w:t>
          </w:r>
          <w:proofErr w:type="spellEnd"/>
          <w:r>
            <w:rPr>
              <w:rFonts w:eastAsia="Times New Roman"/>
            </w:rPr>
            <w:t xml:space="preserve">, E., </w:t>
          </w:r>
          <w:proofErr w:type="spellStart"/>
          <w:r>
            <w:rPr>
              <w:rFonts w:eastAsia="Times New Roman"/>
            </w:rPr>
            <w:t>Lecareux</w:t>
          </w:r>
          <w:proofErr w:type="spellEnd"/>
          <w:r>
            <w:rPr>
              <w:rFonts w:eastAsia="Times New Roman"/>
            </w:rPr>
            <w:t xml:space="preserve">, C., </w:t>
          </w:r>
          <w:proofErr w:type="spellStart"/>
          <w:r>
            <w:rPr>
              <w:rFonts w:eastAsia="Times New Roman"/>
            </w:rPr>
            <w:t>Limousin</w:t>
          </w:r>
          <w:proofErr w:type="spellEnd"/>
          <w:r>
            <w:rPr>
              <w:rFonts w:eastAsia="Times New Roman"/>
            </w:rPr>
            <w:t xml:space="preserve">, J. M., </w:t>
          </w:r>
          <w:proofErr w:type="spellStart"/>
          <w:r>
            <w:rPr>
              <w:rFonts w:eastAsia="Times New Roman"/>
            </w:rPr>
            <w:t>Ourcival</w:t>
          </w:r>
          <w:proofErr w:type="spellEnd"/>
          <w:r>
            <w:rPr>
              <w:rFonts w:eastAsia="Times New Roman"/>
            </w:rPr>
            <w:t xml:space="preserve">, J. M., </w:t>
          </w:r>
          <w:proofErr w:type="spellStart"/>
          <w:r>
            <w:rPr>
              <w:rFonts w:eastAsia="Times New Roman"/>
            </w:rPr>
            <w:t>Simioni</w:t>
          </w:r>
          <w:proofErr w:type="spellEnd"/>
          <w:r>
            <w:rPr>
              <w:rFonts w:eastAsia="Times New Roman"/>
            </w:rPr>
            <w:t xml:space="preserve">, G., </w:t>
          </w:r>
          <w:proofErr w:type="spellStart"/>
          <w:r>
            <w:rPr>
              <w:rFonts w:eastAsia="Times New Roman"/>
            </w:rPr>
            <w:t>Gauquelin</w:t>
          </w:r>
          <w:proofErr w:type="spellEnd"/>
          <w:r>
            <w:rPr>
              <w:rFonts w:eastAsia="Times New Roman"/>
            </w:rPr>
            <w:t xml:space="preserve">, T., Fernandez, C., &amp; Baldy, V. (2021). Soil biota response to experimental rainfall reduction depends on the dominant tree species in mature northern Mediterranean forests. </w:t>
          </w:r>
          <w:r>
            <w:rPr>
              <w:rFonts w:eastAsia="Times New Roman"/>
              <w:i/>
              <w:iCs/>
            </w:rPr>
            <w:t>Soil Biology and Biochemistry</w:t>
          </w:r>
          <w:r>
            <w:rPr>
              <w:rFonts w:eastAsia="Times New Roman"/>
            </w:rPr>
            <w:t xml:space="preserve">, </w:t>
          </w:r>
          <w:r>
            <w:rPr>
              <w:rFonts w:eastAsia="Times New Roman"/>
              <w:i/>
              <w:iCs/>
            </w:rPr>
            <w:t>154</w:t>
          </w:r>
          <w:r>
            <w:rPr>
              <w:rFonts w:eastAsia="Times New Roman"/>
            </w:rPr>
            <w:t>. https://doi.org/10.1016/j.soilbio.2020.108122</w:t>
          </w:r>
        </w:p>
        <w:p w14:paraId="4741874E" w14:textId="77777777" w:rsidR="007A3662" w:rsidRDefault="007A3662" w:rsidP="007A3662">
          <w:pPr>
            <w:autoSpaceDE w:val="0"/>
            <w:autoSpaceDN w:val="0"/>
            <w:spacing w:line="360" w:lineRule="auto"/>
            <w:ind w:hanging="480"/>
            <w:divId w:val="2071030942"/>
            <w:rPr>
              <w:rFonts w:eastAsia="Times New Roman"/>
            </w:rPr>
          </w:pPr>
          <w:proofErr w:type="spellStart"/>
          <w:r>
            <w:rPr>
              <w:rFonts w:eastAsia="Times New Roman"/>
            </w:rPr>
            <w:t>Bachar</w:t>
          </w:r>
          <w:proofErr w:type="spellEnd"/>
          <w:r>
            <w:rPr>
              <w:rFonts w:eastAsia="Times New Roman"/>
            </w:rPr>
            <w:t>, A., Al-</w:t>
          </w:r>
          <w:proofErr w:type="spellStart"/>
          <w:r>
            <w:rPr>
              <w:rFonts w:eastAsia="Times New Roman"/>
            </w:rPr>
            <w:t>Ashhab</w:t>
          </w:r>
          <w:proofErr w:type="spellEnd"/>
          <w:r>
            <w:rPr>
              <w:rFonts w:eastAsia="Times New Roman"/>
            </w:rPr>
            <w:t xml:space="preserve">, A., Soares, M. I. M., </w:t>
          </w:r>
          <w:proofErr w:type="spellStart"/>
          <w:r>
            <w:rPr>
              <w:rFonts w:eastAsia="Times New Roman"/>
            </w:rPr>
            <w:t>Sklarz</w:t>
          </w:r>
          <w:proofErr w:type="spellEnd"/>
          <w:r>
            <w:rPr>
              <w:rFonts w:eastAsia="Times New Roman"/>
            </w:rPr>
            <w:t xml:space="preserve">, M. Y., Angel, R., Ungar, E. D., &amp; </w:t>
          </w:r>
          <w:proofErr w:type="spellStart"/>
          <w:r>
            <w:rPr>
              <w:rFonts w:eastAsia="Times New Roman"/>
            </w:rPr>
            <w:t>Gillor</w:t>
          </w:r>
          <w:proofErr w:type="spellEnd"/>
          <w:r>
            <w:rPr>
              <w:rFonts w:eastAsia="Times New Roman"/>
            </w:rPr>
            <w:t xml:space="preserve">, O. (2010). Soil Microbial Abundance and Diversity Along a Low Precipitation Gradient. </w:t>
          </w:r>
          <w:r>
            <w:rPr>
              <w:rFonts w:eastAsia="Times New Roman"/>
              <w:i/>
              <w:iCs/>
            </w:rPr>
            <w:t>Microbial Ecology</w:t>
          </w:r>
          <w:r>
            <w:rPr>
              <w:rFonts w:eastAsia="Times New Roman"/>
            </w:rPr>
            <w:t xml:space="preserve">, </w:t>
          </w:r>
          <w:r>
            <w:rPr>
              <w:rFonts w:eastAsia="Times New Roman"/>
              <w:i/>
              <w:iCs/>
            </w:rPr>
            <w:t>60</w:t>
          </w:r>
          <w:r>
            <w:rPr>
              <w:rFonts w:eastAsia="Times New Roman"/>
            </w:rPr>
            <w:t>(2). https://doi.org/10.1007/s00248-010-9727-1</w:t>
          </w:r>
        </w:p>
        <w:p w14:paraId="37F0A2F6" w14:textId="77777777" w:rsidR="007A3662" w:rsidRDefault="007A3662" w:rsidP="007A3662">
          <w:pPr>
            <w:autoSpaceDE w:val="0"/>
            <w:autoSpaceDN w:val="0"/>
            <w:spacing w:line="360" w:lineRule="auto"/>
            <w:ind w:hanging="480"/>
            <w:divId w:val="558856960"/>
            <w:rPr>
              <w:rFonts w:eastAsia="Times New Roman"/>
            </w:rPr>
          </w:pPr>
          <w:proofErr w:type="spellStart"/>
          <w:r>
            <w:rPr>
              <w:rFonts w:eastAsia="Times New Roman"/>
            </w:rPr>
            <w:t>Badejo</w:t>
          </w:r>
          <w:proofErr w:type="spellEnd"/>
          <w:r>
            <w:rPr>
              <w:rFonts w:eastAsia="Times New Roman"/>
            </w:rPr>
            <w:t>, M. A. (1990). Seasonal Abundance of Soil Mites (</w:t>
          </w:r>
          <w:proofErr w:type="spellStart"/>
          <w:r>
            <w:rPr>
              <w:rFonts w:eastAsia="Times New Roman"/>
            </w:rPr>
            <w:t>Acarina</w:t>
          </w:r>
          <w:proofErr w:type="spellEnd"/>
          <w:r>
            <w:rPr>
              <w:rFonts w:eastAsia="Times New Roman"/>
            </w:rPr>
            <w:t xml:space="preserve">) in Two Contrasting Environments. </w:t>
          </w:r>
          <w:proofErr w:type="spellStart"/>
          <w:r>
            <w:rPr>
              <w:rFonts w:eastAsia="Times New Roman"/>
              <w:i/>
              <w:iCs/>
            </w:rPr>
            <w:t>Biotropica</w:t>
          </w:r>
          <w:proofErr w:type="spellEnd"/>
          <w:r>
            <w:rPr>
              <w:rFonts w:eastAsia="Times New Roman"/>
            </w:rPr>
            <w:t xml:space="preserve">, </w:t>
          </w:r>
          <w:r>
            <w:rPr>
              <w:rFonts w:eastAsia="Times New Roman"/>
              <w:i/>
              <w:iCs/>
            </w:rPr>
            <w:t>22</w:t>
          </w:r>
          <w:r>
            <w:rPr>
              <w:rFonts w:eastAsia="Times New Roman"/>
            </w:rPr>
            <w:t>(4). https://doi.org/10.2307/2388555</w:t>
          </w:r>
        </w:p>
        <w:p w14:paraId="25A8993A" w14:textId="77777777" w:rsidR="007A3662" w:rsidRDefault="007A3662" w:rsidP="007A3662">
          <w:pPr>
            <w:autoSpaceDE w:val="0"/>
            <w:autoSpaceDN w:val="0"/>
            <w:spacing w:line="360" w:lineRule="auto"/>
            <w:ind w:hanging="480"/>
            <w:divId w:val="1827012962"/>
            <w:rPr>
              <w:rFonts w:eastAsia="Times New Roman"/>
            </w:rPr>
          </w:pPr>
          <w:proofErr w:type="spellStart"/>
          <w:r>
            <w:rPr>
              <w:rFonts w:eastAsia="Times New Roman"/>
            </w:rPr>
            <w:t>Badejo</w:t>
          </w:r>
          <w:proofErr w:type="spellEnd"/>
          <w:r>
            <w:rPr>
              <w:rFonts w:eastAsia="Times New Roman"/>
            </w:rPr>
            <w:t xml:space="preserve">, M. A., &amp; </w:t>
          </w:r>
          <w:proofErr w:type="spellStart"/>
          <w:r>
            <w:rPr>
              <w:rFonts w:eastAsia="Times New Roman"/>
            </w:rPr>
            <w:t>Akinwole</w:t>
          </w:r>
          <w:proofErr w:type="spellEnd"/>
          <w:r>
            <w:rPr>
              <w:rFonts w:eastAsia="Times New Roman"/>
            </w:rPr>
            <w:t xml:space="preserve">, P. O. (2006). Microenvironmental preferences of oribatid mite species on the floor of a tropical rainforest. </w:t>
          </w:r>
          <w:r>
            <w:rPr>
              <w:rFonts w:eastAsia="Times New Roman"/>
              <w:i/>
              <w:iCs/>
            </w:rPr>
            <w:t>Experimental and Applied Acarology</w:t>
          </w:r>
          <w:r>
            <w:rPr>
              <w:rFonts w:eastAsia="Times New Roman"/>
            </w:rPr>
            <w:t xml:space="preserve">, </w:t>
          </w:r>
          <w:r>
            <w:rPr>
              <w:rFonts w:eastAsia="Times New Roman"/>
              <w:i/>
              <w:iCs/>
            </w:rPr>
            <w:t>40</w:t>
          </w:r>
          <w:r>
            <w:rPr>
              <w:rFonts w:eastAsia="Times New Roman"/>
            </w:rPr>
            <w:t>(2). https://doi.org/10.1007/s10493-006-9029-y</w:t>
          </w:r>
        </w:p>
        <w:p w14:paraId="500B0216" w14:textId="77777777" w:rsidR="007A3662" w:rsidRDefault="007A3662" w:rsidP="007A3662">
          <w:pPr>
            <w:autoSpaceDE w:val="0"/>
            <w:autoSpaceDN w:val="0"/>
            <w:spacing w:line="360" w:lineRule="auto"/>
            <w:ind w:hanging="480"/>
            <w:divId w:val="246773765"/>
            <w:rPr>
              <w:rFonts w:eastAsia="Times New Roman"/>
            </w:rPr>
          </w:pPr>
          <w:proofErr w:type="spellStart"/>
          <w:r>
            <w:rPr>
              <w:rFonts w:eastAsia="Times New Roman"/>
            </w:rPr>
            <w:t>Bakonyi</w:t>
          </w:r>
          <w:proofErr w:type="spellEnd"/>
          <w:r>
            <w:rPr>
              <w:rFonts w:eastAsia="Times New Roman"/>
            </w:rPr>
            <w:t xml:space="preserve">, G., Nagy, P., </w:t>
          </w:r>
          <w:proofErr w:type="spellStart"/>
          <w:r>
            <w:rPr>
              <w:rFonts w:eastAsia="Times New Roman"/>
            </w:rPr>
            <w:t>Kovács-Láng</w:t>
          </w:r>
          <w:proofErr w:type="spellEnd"/>
          <w:r>
            <w:rPr>
              <w:rFonts w:eastAsia="Times New Roman"/>
            </w:rPr>
            <w:t xml:space="preserve">, E., </w:t>
          </w:r>
          <w:proofErr w:type="spellStart"/>
          <w:r>
            <w:rPr>
              <w:rFonts w:eastAsia="Times New Roman"/>
            </w:rPr>
            <w:t>Kovács</w:t>
          </w:r>
          <w:proofErr w:type="spellEnd"/>
          <w:r>
            <w:rPr>
              <w:rFonts w:eastAsia="Times New Roman"/>
            </w:rPr>
            <w:t xml:space="preserve">, E., </w:t>
          </w:r>
          <w:proofErr w:type="spellStart"/>
          <w:r>
            <w:rPr>
              <w:rFonts w:eastAsia="Times New Roman"/>
            </w:rPr>
            <w:t>Barabás</w:t>
          </w:r>
          <w:proofErr w:type="spellEnd"/>
          <w:r>
            <w:rPr>
              <w:rFonts w:eastAsia="Times New Roman"/>
            </w:rPr>
            <w:t xml:space="preserve">, S., </w:t>
          </w:r>
          <w:proofErr w:type="spellStart"/>
          <w:r>
            <w:rPr>
              <w:rFonts w:eastAsia="Times New Roman"/>
            </w:rPr>
            <w:t>Répási</w:t>
          </w:r>
          <w:proofErr w:type="spellEnd"/>
          <w:r>
            <w:rPr>
              <w:rFonts w:eastAsia="Times New Roman"/>
            </w:rPr>
            <w:t xml:space="preserve">, V., &amp; </w:t>
          </w:r>
          <w:proofErr w:type="spellStart"/>
          <w:r>
            <w:rPr>
              <w:rFonts w:eastAsia="Times New Roman"/>
            </w:rPr>
            <w:t>Seres</w:t>
          </w:r>
          <w:proofErr w:type="spellEnd"/>
          <w:r>
            <w:rPr>
              <w:rFonts w:eastAsia="Times New Roman"/>
            </w:rPr>
            <w:t xml:space="preserve">, A. (2007). Soil nematode community structure as affected by temperature and moisture in a temperate semiarid shrubland. </w:t>
          </w:r>
          <w:r>
            <w:rPr>
              <w:rFonts w:eastAsia="Times New Roman"/>
              <w:i/>
              <w:iCs/>
            </w:rPr>
            <w:t>Applied Soil Ecology</w:t>
          </w:r>
          <w:r>
            <w:rPr>
              <w:rFonts w:eastAsia="Times New Roman"/>
            </w:rPr>
            <w:t xml:space="preserve">, </w:t>
          </w:r>
          <w:r>
            <w:rPr>
              <w:rFonts w:eastAsia="Times New Roman"/>
              <w:i/>
              <w:iCs/>
            </w:rPr>
            <w:t>37</w:t>
          </w:r>
          <w:r>
            <w:rPr>
              <w:rFonts w:eastAsia="Times New Roman"/>
            </w:rPr>
            <w:t>(1–2). https://doi.org/10.1016/j.apsoil.2007.03.008</w:t>
          </w:r>
        </w:p>
        <w:p w14:paraId="515BF2CA" w14:textId="77777777" w:rsidR="007A3662" w:rsidRDefault="007A3662" w:rsidP="007A3662">
          <w:pPr>
            <w:autoSpaceDE w:val="0"/>
            <w:autoSpaceDN w:val="0"/>
            <w:spacing w:line="360" w:lineRule="auto"/>
            <w:ind w:hanging="480"/>
            <w:divId w:val="1962295237"/>
            <w:rPr>
              <w:rFonts w:eastAsia="Times New Roman"/>
            </w:rPr>
          </w:pPr>
          <w:proofErr w:type="spellStart"/>
          <w:r>
            <w:rPr>
              <w:rFonts w:eastAsia="Times New Roman"/>
            </w:rPr>
            <w:t>Bardgett</w:t>
          </w:r>
          <w:proofErr w:type="spellEnd"/>
          <w:r>
            <w:rPr>
              <w:rFonts w:eastAsia="Times New Roman"/>
            </w:rPr>
            <w:t xml:space="preserve">, R. D. (2002). Causes and consequences of biological diversity in soil. </w:t>
          </w:r>
          <w:r>
            <w:rPr>
              <w:rFonts w:eastAsia="Times New Roman"/>
              <w:i/>
              <w:iCs/>
            </w:rPr>
            <w:t>Zoology</w:t>
          </w:r>
          <w:r>
            <w:rPr>
              <w:rFonts w:eastAsia="Times New Roman"/>
            </w:rPr>
            <w:t xml:space="preserve">, </w:t>
          </w:r>
          <w:r>
            <w:rPr>
              <w:rFonts w:eastAsia="Times New Roman"/>
              <w:i/>
              <w:iCs/>
            </w:rPr>
            <w:t>105</w:t>
          </w:r>
          <w:r>
            <w:rPr>
              <w:rFonts w:eastAsia="Times New Roman"/>
            </w:rPr>
            <w:t>(4). https://doi.org/10.1078/0944-2006-00072</w:t>
          </w:r>
        </w:p>
        <w:p w14:paraId="4F7DFF55" w14:textId="77777777" w:rsidR="007A3662" w:rsidRDefault="007A3662" w:rsidP="007A3662">
          <w:pPr>
            <w:autoSpaceDE w:val="0"/>
            <w:autoSpaceDN w:val="0"/>
            <w:spacing w:line="360" w:lineRule="auto"/>
            <w:ind w:hanging="480"/>
            <w:divId w:val="29689051"/>
            <w:rPr>
              <w:rFonts w:eastAsia="Times New Roman"/>
            </w:rPr>
          </w:pPr>
          <w:proofErr w:type="spellStart"/>
          <w:r>
            <w:rPr>
              <w:rFonts w:eastAsia="Times New Roman"/>
            </w:rPr>
            <w:t>Bardgett</w:t>
          </w:r>
          <w:proofErr w:type="spellEnd"/>
          <w:r>
            <w:rPr>
              <w:rFonts w:eastAsia="Times New Roman"/>
            </w:rPr>
            <w:t xml:space="preserve">, R. D., &amp; van der </w:t>
          </w:r>
          <w:proofErr w:type="spellStart"/>
          <w:r>
            <w:rPr>
              <w:rFonts w:eastAsia="Times New Roman"/>
            </w:rPr>
            <w:t>Putten</w:t>
          </w:r>
          <w:proofErr w:type="spellEnd"/>
          <w:r>
            <w:rPr>
              <w:rFonts w:eastAsia="Times New Roman"/>
            </w:rPr>
            <w:t xml:space="preserve">, W. H. (2014). Belowground biodiversity and ecosystem functioning. In </w:t>
          </w:r>
          <w:r>
            <w:rPr>
              <w:rFonts w:eastAsia="Times New Roman"/>
              <w:i/>
              <w:iCs/>
            </w:rPr>
            <w:t>Nature</w:t>
          </w:r>
          <w:r>
            <w:rPr>
              <w:rFonts w:eastAsia="Times New Roman"/>
            </w:rPr>
            <w:t xml:space="preserve"> (Vol. 515, Issue 7528). https://doi.org/10.1038/nature13855</w:t>
          </w:r>
        </w:p>
        <w:p w14:paraId="2FB93274" w14:textId="77777777" w:rsidR="007A3662" w:rsidRDefault="007A3662" w:rsidP="007A3662">
          <w:pPr>
            <w:autoSpaceDE w:val="0"/>
            <w:autoSpaceDN w:val="0"/>
            <w:spacing w:line="360" w:lineRule="auto"/>
            <w:ind w:hanging="480"/>
            <w:divId w:val="1577667969"/>
            <w:rPr>
              <w:rFonts w:eastAsia="Times New Roman"/>
            </w:rPr>
          </w:pPr>
          <w:r>
            <w:rPr>
              <w:rFonts w:eastAsia="Times New Roman"/>
            </w:rPr>
            <w:t xml:space="preserve">Barros, A. F., Campos, V. P., Souza, L. N., Costa, S. S., Terra, W. C., &amp; </w:t>
          </w:r>
          <w:proofErr w:type="spellStart"/>
          <w:r>
            <w:rPr>
              <w:rFonts w:eastAsia="Times New Roman"/>
            </w:rPr>
            <w:t>Lessa</w:t>
          </w:r>
          <w:proofErr w:type="spellEnd"/>
          <w:r>
            <w:rPr>
              <w:rFonts w:eastAsia="Times New Roman"/>
            </w:rPr>
            <w:t xml:space="preserve">, J. H. L. (2018). Morphological, enzymatic and molecular characterization of root-knot nematodes parasitizing vegetable crops. </w:t>
          </w:r>
          <w:proofErr w:type="spellStart"/>
          <w:r>
            <w:rPr>
              <w:rFonts w:eastAsia="Times New Roman"/>
              <w:i/>
              <w:iCs/>
            </w:rPr>
            <w:t>Horticultura</w:t>
          </w:r>
          <w:proofErr w:type="spellEnd"/>
          <w:r>
            <w:rPr>
              <w:rFonts w:eastAsia="Times New Roman"/>
              <w:i/>
              <w:iCs/>
            </w:rPr>
            <w:t xml:space="preserve"> </w:t>
          </w:r>
          <w:proofErr w:type="spellStart"/>
          <w:r>
            <w:rPr>
              <w:rFonts w:eastAsia="Times New Roman"/>
              <w:i/>
              <w:iCs/>
            </w:rPr>
            <w:t>Brasileira</w:t>
          </w:r>
          <w:proofErr w:type="spellEnd"/>
          <w:r>
            <w:rPr>
              <w:rFonts w:eastAsia="Times New Roman"/>
            </w:rPr>
            <w:t xml:space="preserve">, </w:t>
          </w:r>
          <w:r>
            <w:rPr>
              <w:rFonts w:eastAsia="Times New Roman"/>
              <w:i/>
              <w:iCs/>
            </w:rPr>
            <w:t>36</w:t>
          </w:r>
          <w:r>
            <w:rPr>
              <w:rFonts w:eastAsia="Times New Roman"/>
            </w:rPr>
            <w:t>(4). https://doi.org/10.1590/s0102-053620180408</w:t>
          </w:r>
        </w:p>
        <w:p w14:paraId="6ED1460F" w14:textId="77777777" w:rsidR="007A3662" w:rsidRDefault="007A3662" w:rsidP="007A3662">
          <w:pPr>
            <w:autoSpaceDE w:val="0"/>
            <w:autoSpaceDN w:val="0"/>
            <w:spacing w:line="360" w:lineRule="auto"/>
            <w:ind w:hanging="480"/>
            <w:divId w:val="1651248555"/>
            <w:rPr>
              <w:rFonts w:eastAsia="Times New Roman"/>
            </w:rPr>
          </w:pPr>
          <w:r>
            <w:rPr>
              <w:rFonts w:eastAsia="Times New Roman"/>
            </w:rPr>
            <w:lastRenderedPageBreak/>
            <w:t xml:space="preserve">Bengtsson, G., Hedlund, K., &amp; </w:t>
          </w:r>
          <w:proofErr w:type="spellStart"/>
          <w:r>
            <w:rPr>
              <w:rFonts w:eastAsia="Times New Roman"/>
            </w:rPr>
            <w:t>Rundgren</w:t>
          </w:r>
          <w:proofErr w:type="spellEnd"/>
          <w:r>
            <w:rPr>
              <w:rFonts w:eastAsia="Times New Roman"/>
            </w:rPr>
            <w:t xml:space="preserve">, S. (1994). Food- and Density-Dependent Dispersal: Evidence from a Soil Collembolan. </w:t>
          </w:r>
          <w:r>
            <w:rPr>
              <w:rFonts w:eastAsia="Times New Roman"/>
              <w:i/>
              <w:iCs/>
            </w:rPr>
            <w:t>The Journal of Animal Ecology</w:t>
          </w:r>
          <w:r>
            <w:rPr>
              <w:rFonts w:eastAsia="Times New Roman"/>
            </w:rPr>
            <w:t xml:space="preserve">, </w:t>
          </w:r>
          <w:r>
            <w:rPr>
              <w:rFonts w:eastAsia="Times New Roman"/>
              <w:i/>
              <w:iCs/>
            </w:rPr>
            <w:t>63</w:t>
          </w:r>
          <w:r>
            <w:rPr>
              <w:rFonts w:eastAsia="Times New Roman"/>
            </w:rPr>
            <w:t>(3). https://doi.org/10.2307/5218</w:t>
          </w:r>
        </w:p>
        <w:p w14:paraId="6D7996F2" w14:textId="77777777" w:rsidR="007A3662" w:rsidRDefault="007A3662" w:rsidP="007A3662">
          <w:pPr>
            <w:autoSpaceDE w:val="0"/>
            <w:autoSpaceDN w:val="0"/>
            <w:spacing w:line="360" w:lineRule="auto"/>
            <w:ind w:hanging="480"/>
            <w:divId w:val="1775398255"/>
            <w:rPr>
              <w:rFonts w:eastAsia="Times New Roman"/>
            </w:rPr>
          </w:pPr>
          <w:r>
            <w:rPr>
              <w:rFonts w:eastAsia="Times New Roman"/>
            </w:rPr>
            <w:t xml:space="preserve">Bengtsson, J. (2002). Disturbance and resilience in soil animal communities. </w:t>
          </w:r>
          <w:r>
            <w:rPr>
              <w:rFonts w:eastAsia="Times New Roman"/>
              <w:i/>
              <w:iCs/>
            </w:rPr>
            <w:t>European Journal of Soil Biology</w:t>
          </w:r>
          <w:r>
            <w:rPr>
              <w:rFonts w:eastAsia="Times New Roman"/>
            </w:rPr>
            <w:t xml:space="preserve">, </w:t>
          </w:r>
          <w:r>
            <w:rPr>
              <w:rFonts w:eastAsia="Times New Roman"/>
              <w:i/>
              <w:iCs/>
            </w:rPr>
            <w:t>38</w:t>
          </w:r>
          <w:r>
            <w:rPr>
              <w:rFonts w:eastAsia="Times New Roman"/>
            </w:rPr>
            <w:t>(2). https://doi.org/10.1016/S1164-5563(02)01133-0</w:t>
          </w:r>
        </w:p>
        <w:p w14:paraId="6CA0B886" w14:textId="77777777" w:rsidR="007A3662" w:rsidRDefault="007A3662" w:rsidP="007A3662">
          <w:pPr>
            <w:autoSpaceDE w:val="0"/>
            <w:autoSpaceDN w:val="0"/>
            <w:spacing w:line="360" w:lineRule="auto"/>
            <w:ind w:hanging="480"/>
            <w:divId w:val="1601379339"/>
            <w:rPr>
              <w:rFonts w:eastAsia="Times New Roman"/>
            </w:rPr>
          </w:pPr>
          <w:proofErr w:type="spellStart"/>
          <w:r>
            <w:rPr>
              <w:rFonts w:eastAsia="Times New Roman"/>
            </w:rPr>
            <w:t>Birkhofer</w:t>
          </w:r>
          <w:proofErr w:type="spellEnd"/>
          <w:r>
            <w:rPr>
              <w:rFonts w:eastAsia="Times New Roman"/>
            </w:rPr>
            <w:t xml:space="preserve">, K., </w:t>
          </w:r>
          <w:proofErr w:type="spellStart"/>
          <w:r>
            <w:rPr>
              <w:rFonts w:eastAsia="Times New Roman"/>
            </w:rPr>
            <w:t>Gossner</w:t>
          </w:r>
          <w:proofErr w:type="spellEnd"/>
          <w:r>
            <w:rPr>
              <w:rFonts w:eastAsia="Times New Roman"/>
            </w:rPr>
            <w:t xml:space="preserve">, M. M., </w:t>
          </w:r>
          <w:proofErr w:type="spellStart"/>
          <w:r>
            <w:rPr>
              <w:rFonts w:eastAsia="Times New Roman"/>
            </w:rPr>
            <w:t>Diekötter</w:t>
          </w:r>
          <w:proofErr w:type="spellEnd"/>
          <w:r>
            <w:rPr>
              <w:rFonts w:eastAsia="Times New Roman"/>
            </w:rPr>
            <w:t xml:space="preserve">, T., Drees, C., </w:t>
          </w:r>
          <w:proofErr w:type="spellStart"/>
          <w:r>
            <w:rPr>
              <w:rFonts w:eastAsia="Times New Roman"/>
            </w:rPr>
            <w:t>Ferlian</w:t>
          </w:r>
          <w:proofErr w:type="spellEnd"/>
          <w:r>
            <w:rPr>
              <w:rFonts w:eastAsia="Times New Roman"/>
            </w:rPr>
            <w:t xml:space="preserve">, O., </w:t>
          </w:r>
          <w:proofErr w:type="spellStart"/>
          <w:r>
            <w:rPr>
              <w:rFonts w:eastAsia="Times New Roman"/>
            </w:rPr>
            <w:t>Maraun</w:t>
          </w:r>
          <w:proofErr w:type="spellEnd"/>
          <w:r>
            <w:rPr>
              <w:rFonts w:eastAsia="Times New Roman"/>
            </w:rPr>
            <w:t xml:space="preserve">, M., Scheu, S., Weisser, W. W., Wolters, V., Wurst, S., Zaitsev, A. S., &amp; Smith, H. G. (2017). Land-use type and intensity differentially filter traits in above- and below-ground arthropod communities. </w:t>
          </w:r>
          <w:r>
            <w:rPr>
              <w:rFonts w:eastAsia="Times New Roman"/>
              <w:i/>
              <w:iCs/>
            </w:rPr>
            <w:t>Journal of Animal Ecology</w:t>
          </w:r>
          <w:r>
            <w:rPr>
              <w:rFonts w:eastAsia="Times New Roman"/>
            </w:rPr>
            <w:t xml:space="preserve">, </w:t>
          </w:r>
          <w:r>
            <w:rPr>
              <w:rFonts w:eastAsia="Times New Roman"/>
              <w:i/>
              <w:iCs/>
            </w:rPr>
            <w:t>86</w:t>
          </w:r>
          <w:r>
            <w:rPr>
              <w:rFonts w:eastAsia="Times New Roman"/>
            </w:rPr>
            <w:t>(3). https://doi.org/10.1111/1365-2656.12641</w:t>
          </w:r>
        </w:p>
        <w:p w14:paraId="6CD3DB32" w14:textId="77777777" w:rsidR="007A3662" w:rsidRDefault="007A3662" w:rsidP="007A3662">
          <w:pPr>
            <w:autoSpaceDE w:val="0"/>
            <w:autoSpaceDN w:val="0"/>
            <w:spacing w:line="360" w:lineRule="auto"/>
            <w:ind w:hanging="480"/>
            <w:divId w:val="1843426449"/>
            <w:rPr>
              <w:rFonts w:eastAsia="Times New Roman"/>
            </w:rPr>
          </w:pPr>
          <w:proofErr w:type="spellStart"/>
          <w:r>
            <w:rPr>
              <w:rFonts w:eastAsia="Times New Roman"/>
            </w:rPr>
            <w:t>Birkhofer</w:t>
          </w:r>
          <w:proofErr w:type="spellEnd"/>
          <w:r>
            <w:rPr>
              <w:rFonts w:eastAsia="Times New Roman"/>
            </w:rPr>
            <w:t xml:space="preserve">, K., </w:t>
          </w:r>
          <w:proofErr w:type="spellStart"/>
          <w:r>
            <w:rPr>
              <w:rFonts w:eastAsia="Times New Roman"/>
            </w:rPr>
            <w:t>Schöning</w:t>
          </w:r>
          <w:proofErr w:type="spellEnd"/>
          <w:r>
            <w:rPr>
              <w:rFonts w:eastAsia="Times New Roman"/>
            </w:rPr>
            <w:t xml:space="preserve">, I., Alt, F., Herold, N., </w:t>
          </w:r>
          <w:proofErr w:type="spellStart"/>
          <w:r>
            <w:rPr>
              <w:rFonts w:eastAsia="Times New Roman"/>
            </w:rPr>
            <w:t>Klarner</w:t>
          </w:r>
          <w:proofErr w:type="spellEnd"/>
          <w:r>
            <w:rPr>
              <w:rFonts w:eastAsia="Times New Roman"/>
            </w:rPr>
            <w:t xml:space="preserve">, B., </w:t>
          </w:r>
          <w:proofErr w:type="spellStart"/>
          <w:r>
            <w:rPr>
              <w:rFonts w:eastAsia="Times New Roman"/>
            </w:rPr>
            <w:t>Maraun</w:t>
          </w:r>
          <w:proofErr w:type="spellEnd"/>
          <w:r>
            <w:rPr>
              <w:rFonts w:eastAsia="Times New Roman"/>
            </w:rPr>
            <w:t xml:space="preserve">, M., </w:t>
          </w:r>
          <w:proofErr w:type="spellStart"/>
          <w:r>
            <w:rPr>
              <w:rFonts w:eastAsia="Times New Roman"/>
            </w:rPr>
            <w:t>Marhan</w:t>
          </w:r>
          <w:proofErr w:type="spellEnd"/>
          <w:r>
            <w:rPr>
              <w:rFonts w:eastAsia="Times New Roman"/>
            </w:rPr>
            <w:t xml:space="preserve">, S., </w:t>
          </w:r>
          <w:proofErr w:type="spellStart"/>
          <w:r>
            <w:rPr>
              <w:rFonts w:eastAsia="Times New Roman"/>
            </w:rPr>
            <w:t>Oelmann</w:t>
          </w:r>
          <w:proofErr w:type="spellEnd"/>
          <w:r>
            <w:rPr>
              <w:rFonts w:eastAsia="Times New Roman"/>
            </w:rPr>
            <w:t xml:space="preserve">, Y., </w:t>
          </w:r>
          <w:proofErr w:type="spellStart"/>
          <w:r>
            <w:rPr>
              <w:rFonts w:eastAsia="Times New Roman"/>
            </w:rPr>
            <w:t>Wubet</w:t>
          </w:r>
          <w:proofErr w:type="spellEnd"/>
          <w:r>
            <w:rPr>
              <w:rFonts w:eastAsia="Times New Roman"/>
            </w:rPr>
            <w:t xml:space="preserve">, T., </w:t>
          </w:r>
          <w:proofErr w:type="spellStart"/>
          <w:r>
            <w:rPr>
              <w:rFonts w:eastAsia="Times New Roman"/>
            </w:rPr>
            <w:t>Yurkov</w:t>
          </w:r>
          <w:proofErr w:type="spellEnd"/>
          <w:r>
            <w:rPr>
              <w:rFonts w:eastAsia="Times New Roman"/>
            </w:rPr>
            <w:t xml:space="preserve">, A., </w:t>
          </w:r>
          <w:proofErr w:type="spellStart"/>
          <w:r>
            <w:rPr>
              <w:rFonts w:eastAsia="Times New Roman"/>
            </w:rPr>
            <w:t>Begerow</w:t>
          </w:r>
          <w:proofErr w:type="spellEnd"/>
          <w:r>
            <w:rPr>
              <w:rFonts w:eastAsia="Times New Roman"/>
            </w:rPr>
            <w:t xml:space="preserve">, D., Berner, D., </w:t>
          </w:r>
          <w:proofErr w:type="spellStart"/>
          <w:r>
            <w:rPr>
              <w:rFonts w:eastAsia="Times New Roman"/>
            </w:rPr>
            <w:t>Buscot</w:t>
          </w:r>
          <w:proofErr w:type="spellEnd"/>
          <w:r>
            <w:rPr>
              <w:rFonts w:eastAsia="Times New Roman"/>
            </w:rPr>
            <w:t xml:space="preserve">, F., Daniel, R., </w:t>
          </w:r>
          <w:proofErr w:type="spellStart"/>
          <w:r>
            <w:rPr>
              <w:rFonts w:eastAsia="Times New Roman"/>
            </w:rPr>
            <w:t>Diekötter</w:t>
          </w:r>
          <w:proofErr w:type="spellEnd"/>
          <w:r>
            <w:rPr>
              <w:rFonts w:eastAsia="Times New Roman"/>
            </w:rPr>
            <w:t xml:space="preserve">, T., </w:t>
          </w:r>
          <w:proofErr w:type="spellStart"/>
          <w:r>
            <w:rPr>
              <w:rFonts w:eastAsia="Times New Roman"/>
            </w:rPr>
            <w:t>Ehnes</w:t>
          </w:r>
          <w:proofErr w:type="spellEnd"/>
          <w:r>
            <w:rPr>
              <w:rFonts w:eastAsia="Times New Roman"/>
            </w:rPr>
            <w:t xml:space="preserve">, R. B., Erdmann, G., Fischer, C., </w:t>
          </w:r>
          <w:proofErr w:type="spellStart"/>
          <w:r>
            <w:rPr>
              <w:rFonts w:eastAsia="Times New Roman"/>
            </w:rPr>
            <w:t>Foesel</w:t>
          </w:r>
          <w:proofErr w:type="spellEnd"/>
          <w:r>
            <w:rPr>
              <w:rFonts w:eastAsia="Times New Roman"/>
            </w:rPr>
            <w:t xml:space="preserve">, B., … </w:t>
          </w:r>
          <w:proofErr w:type="spellStart"/>
          <w:r>
            <w:rPr>
              <w:rFonts w:eastAsia="Times New Roman"/>
            </w:rPr>
            <w:t>Schrumpf</w:t>
          </w:r>
          <w:proofErr w:type="spellEnd"/>
          <w:r>
            <w:rPr>
              <w:rFonts w:eastAsia="Times New Roman"/>
            </w:rPr>
            <w:t xml:space="preserve">, M. (2012). General relationships between abiotic soil properties and soil biota across spatial scales and different land-use types.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7</w:t>
          </w:r>
          <w:r>
            <w:rPr>
              <w:rFonts w:eastAsia="Times New Roman"/>
            </w:rPr>
            <w:t>(8). https://doi.org/10.1371/journal.pone.0043292</w:t>
          </w:r>
        </w:p>
        <w:p w14:paraId="168D0A5F" w14:textId="77777777" w:rsidR="007A3662" w:rsidRDefault="007A3662" w:rsidP="007A3662">
          <w:pPr>
            <w:autoSpaceDE w:val="0"/>
            <w:autoSpaceDN w:val="0"/>
            <w:spacing w:line="360" w:lineRule="auto"/>
            <w:ind w:hanging="480"/>
            <w:divId w:val="27266275"/>
            <w:rPr>
              <w:rFonts w:eastAsia="Times New Roman"/>
            </w:rPr>
          </w:pPr>
          <w:proofErr w:type="spellStart"/>
          <w:r>
            <w:rPr>
              <w:rFonts w:eastAsia="Times New Roman"/>
            </w:rPr>
            <w:t>Blankinship</w:t>
          </w:r>
          <w:proofErr w:type="spellEnd"/>
          <w:r>
            <w:rPr>
              <w:rFonts w:eastAsia="Times New Roman"/>
            </w:rPr>
            <w:t xml:space="preserve">, J. C., Niklaus, P. A., &amp; </w:t>
          </w:r>
          <w:proofErr w:type="spellStart"/>
          <w:r>
            <w:rPr>
              <w:rFonts w:eastAsia="Times New Roman"/>
            </w:rPr>
            <w:t>Hungate</w:t>
          </w:r>
          <w:proofErr w:type="spellEnd"/>
          <w:r>
            <w:rPr>
              <w:rFonts w:eastAsia="Times New Roman"/>
            </w:rPr>
            <w:t xml:space="preserve">, B. A. (2011). A meta-analysis of responses of soil biota to global change. In </w:t>
          </w:r>
          <w:proofErr w:type="spellStart"/>
          <w:r>
            <w:rPr>
              <w:rFonts w:eastAsia="Times New Roman"/>
              <w:i/>
              <w:iCs/>
            </w:rPr>
            <w:t>Oecologia</w:t>
          </w:r>
          <w:proofErr w:type="spellEnd"/>
          <w:r>
            <w:rPr>
              <w:rFonts w:eastAsia="Times New Roman"/>
            </w:rPr>
            <w:t xml:space="preserve"> (Vol. 165, Issue 3). https://doi.org/10.1007/s00442-011-1909-0</w:t>
          </w:r>
        </w:p>
        <w:p w14:paraId="3BD3A612" w14:textId="77777777" w:rsidR="007A3662" w:rsidRDefault="007A3662" w:rsidP="007A3662">
          <w:pPr>
            <w:autoSpaceDE w:val="0"/>
            <w:autoSpaceDN w:val="0"/>
            <w:spacing w:line="360" w:lineRule="auto"/>
            <w:ind w:hanging="480"/>
            <w:divId w:val="1878394363"/>
            <w:rPr>
              <w:rFonts w:eastAsia="Times New Roman"/>
            </w:rPr>
          </w:pPr>
          <w:proofErr w:type="spellStart"/>
          <w:r>
            <w:rPr>
              <w:rFonts w:eastAsia="Times New Roman"/>
            </w:rPr>
            <w:t>Bloemers</w:t>
          </w:r>
          <w:proofErr w:type="spellEnd"/>
          <w:r>
            <w:rPr>
              <w:rFonts w:eastAsia="Times New Roman"/>
            </w:rPr>
            <w:t xml:space="preserve">, G. F., </w:t>
          </w:r>
          <w:proofErr w:type="spellStart"/>
          <w:r>
            <w:rPr>
              <w:rFonts w:eastAsia="Times New Roman"/>
            </w:rPr>
            <w:t>Hodda</w:t>
          </w:r>
          <w:proofErr w:type="spellEnd"/>
          <w:r>
            <w:rPr>
              <w:rFonts w:eastAsia="Times New Roman"/>
            </w:rPr>
            <w:t xml:space="preserve">, M., Lambshead, P. J. D., Lawton, J. H., &amp; </w:t>
          </w:r>
          <w:proofErr w:type="spellStart"/>
          <w:r>
            <w:rPr>
              <w:rFonts w:eastAsia="Times New Roman"/>
            </w:rPr>
            <w:t>Wanless</w:t>
          </w:r>
          <w:proofErr w:type="spellEnd"/>
          <w:r>
            <w:rPr>
              <w:rFonts w:eastAsia="Times New Roman"/>
            </w:rPr>
            <w:t xml:space="preserve">, F. R. (1997). The effects of forest disturbance on diversity of tropical soil nematodes. </w:t>
          </w:r>
          <w:proofErr w:type="spellStart"/>
          <w:r>
            <w:rPr>
              <w:rFonts w:eastAsia="Times New Roman"/>
              <w:i/>
              <w:iCs/>
            </w:rPr>
            <w:t>Oecologia</w:t>
          </w:r>
          <w:proofErr w:type="spellEnd"/>
          <w:r>
            <w:rPr>
              <w:rFonts w:eastAsia="Times New Roman"/>
            </w:rPr>
            <w:t xml:space="preserve">, </w:t>
          </w:r>
          <w:r>
            <w:rPr>
              <w:rFonts w:eastAsia="Times New Roman"/>
              <w:i/>
              <w:iCs/>
            </w:rPr>
            <w:t>111</w:t>
          </w:r>
          <w:r>
            <w:rPr>
              <w:rFonts w:eastAsia="Times New Roman"/>
            </w:rPr>
            <w:t>(4). https://doi.org/10.1007/s004420050274</w:t>
          </w:r>
        </w:p>
        <w:p w14:paraId="4196C5EC" w14:textId="77777777" w:rsidR="007A3662" w:rsidRDefault="007A3662" w:rsidP="007A3662">
          <w:pPr>
            <w:autoSpaceDE w:val="0"/>
            <w:autoSpaceDN w:val="0"/>
            <w:spacing w:line="360" w:lineRule="auto"/>
            <w:ind w:hanging="480"/>
            <w:divId w:val="85540335"/>
            <w:rPr>
              <w:rFonts w:eastAsia="Times New Roman"/>
            </w:rPr>
          </w:pPr>
          <w:proofErr w:type="spellStart"/>
          <w:r>
            <w:rPr>
              <w:rFonts w:eastAsia="Times New Roman"/>
            </w:rPr>
            <w:t>Brussaard</w:t>
          </w:r>
          <w:proofErr w:type="spellEnd"/>
          <w:r>
            <w:rPr>
              <w:rFonts w:eastAsia="Times New Roman"/>
            </w:rPr>
            <w:t xml:space="preserve">, L. (1998). Soil fauna, guilds, functional groups and ecosystem processes. </w:t>
          </w:r>
          <w:r>
            <w:rPr>
              <w:rFonts w:eastAsia="Times New Roman"/>
              <w:i/>
              <w:iCs/>
            </w:rPr>
            <w:t>Applied Soil Ecology</w:t>
          </w:r>
          <w:r>
            <w:rPr>
              <w:rFonts w:eastAsia="Times New Roman"/>
            </w:rPr>
            <w:t xml:space="preserve">, </w:t>
          </w:r>
          <w:r>
            <w:rPr>
              <w:rFonts w:eastAsia="Times New Roman"/>
              <w:i/>
              <w:iCs/>
            </w:rPr>
            <w:t>9</w:t>
          </w:r>
          <w:r>
            <w:rPr>
              <w:rFonts w:eastAsia="Times New Roman"/>
            </w:rPr>
            <w:t>(1–3). https://doi.org/10.1016/S0929-1393(98)00066-3</w:t>
          </w:r>
        </w:p>
        <w:p w14:paraId="5033D037" w14:textId="77777777" w:rsidR="007A3662" w:rsidRDefault="007A3662" w:rsidP="007A3662">
          <w:pPr>
            <w:autoSpaceDE w:val="0"/>
            <w:autoSpaceDN w:val="0"/>
            <w:spacing w:line="360" w:lineRule="auto"/>
            <w:ind w:hanging="480"/>
            <w:divId w:val="412044975"/>
            <w:rPr>
              <w:rFonts w:eastAsia="Times New Roman"/>
            </w:rPr>
          </w:pPr>
          <w:r>
            <w:rPr>
              <w:rFonts w:eastAsia="Times New Roman"/>
            </w:rPr>
            <w:t xml:space="preserve">Burnham, K. P., &amp; Anderson, D. R. (2004). </w:t>
          </w:r>
          <w:proofErr w:type="spellStart"/>
          <w:r>
            <w:rPr>
              <w:rFonts w:eastAsia="Times New Roman"/>
            </w:rPr>
            <w:t>Multimodel</w:t>
          </w:r>
          <w:proofErr w:type="spellEnd"/>
          <w:r>
            <w:rPr>
              <w:rFonts w:eastAsia="Times New Roman"/>
            </w:rPr>
            <w:t xml:space="preserve"> inference: Understanding AIC and BIC in model selection. In </w:t>
          </w:r>
          <w:r>
            <w:rPr>
              <w:rFonts w:eastAsia="Times New Roman"/>
              <w:i/>
              <w:iCs/>
            </w:rPr>
            <w:t>Sociological Methods and Research</w:t>
          </w:r>
          <w:r>
            <w:rPr>
              <w:rFonts w:eastAsia="Times New Roman"/>
            </w:rPr>
            <w:t xml:space="preserve"> (Vol. 33, Issue 2). https://doi.org/10.1177/0049124104268644</w:t>
          </w:r>
        </w:p>
        <w:p w14:paraId="6EC7B3E1" w14:textId="77777777" w:rsidR="007A3662" w:rsidRDefault="007A3662" w:rsidP="007A3662">
          <w:pPr>
            <w:autoSpaceDE w:val="0"/>
            <w:autoSpaceDN w:val="0"/>
            <w:spacing w:line="360" w:lineRule="auto"/>
            <w:ind w:hanging="480"/>
            <w:divId w:val="479349980"/>
            <w:rPr>
              <w:rFonts w:eastAsia="Times New Roman"/>
            </w:rPr>
          </w:pPr>
          <w:proofErr w:type="spellStart"/>
          <w:r>
            <w:rPr>
              <w:rFonts w:eastAsia="Times New Roman"/>
            </w:rPr>
            <w:t>Chikoski</w:t>
          </w:r>
          <w:proofErr w:type="spellEnd"/>
          <w:r>
            <w:rPr>
              <w:rFonts w:eastAsia="Times New Roman"/>
            </w:rPr>
            <w:t xml:space="preserve">, J. M., Ferguson, S. H., &amp; Meyer, L. (2006). Effects of water addition on soil arthropods and soil characteristics in a precipitation-limited environment. </w:t>
          </w:r>
          <w:r>
            <w:rPr>
              <w:rFonts w:eastAsia="Times New Roman"/>
              <w:i/>
              <w:iCs/>
            </w:rPr>
            <w:t xml:space="preserve">Acta </w:t>
          </w:r>
          <w:proofErr w:type="spellStart"/>
          <w:r>
            <w:rPr>
              <w:rFonts w:eastAsia="Times New Roman"/>
              <w:i/>
              <w:iCs/>
            </w:rPr>
            <w:t>Oecologica</w:t>
          </w:r>
          <w:proofErr w:type="spellEnd"/>
          <w:r>
            <w:rPr>
              <w:rFonts w:eastAsia="Times New Roman"/>
            </w:rPr>
            <w:t xml:space="preserve">, </w:t>
          </w:r>
          <w:r>
            <w:rPr>
              <w:rFonts w:eastAsia="Times New Roman"/>
              <w:i/>
              <w:iCs/>
            </w:rPr>
            <w:t>30</w:t>
          </w:r>
          <w:r>
            <w:rPr>
              <w:rFonts w:eastAsia="Times New Roman"/>
            </w:rPr>
            <w:t>(2). https://doi.org/10.1016/j.actao.2006.04.005</w:t>
          </w:r>
        </w:p>
        <w:p w14:paraId="7E4CC023" w14:textId="77777777" w:rsidR="007A3662" w:rsidRDefault="007A3662" w:rsidP="007A3662">
          <w:pPr>
            <w:autoSpaceDE w:val="0"/>
            <w:autoSpaceDN w:val="0"/>
            <w:spacing w:line="360" w:lineRule="auto"/>
            <w:ind w:hanging="480"/>
            <w:divId w:val="845755046"/>
            <w:rPr>
              <w:rFonts w:eastAsia="Times New Roman"/>
            </w:rPr>
          </w:pPr>
          <w:proofErr w:type="spellStart"/>
          <w:r>
            <w:rPr>
              <w:rFonts w:eastAsia="Times New Roman"/>
            </w:rPr>
            <w:t>Cimpoiasu</w:t>
          </w:r>
          <w:proofErr w:type="spellEnd"/>
          <w:r>
            <w:rPr>
              <w:rFonts w:eastAsia="Times New Roman"/>
            </w:rPr>
            <w:t xml:space="preserve">, M. O., </w:t>
          </w:r>
          <w:proofErr w:type="spellStart"/>
          <w:r>
            <w:rPr>
              <w:rFonts w:eastAsia="Times New Roman"/>
            </w:rPr>
            <w:t>Dowdeswell</w:t>
          </w:r>
          <w:proofErr w:type="spellEnd"/>
          <w:r>
            <w:rPr>
              <w:rFonts w:eastAsia="Times New Roman"/>
            </w:rPr>
            <w:t xml:space="preserve">-Downey, E., Evans, D. L., McCloskey, C. S., Rose, L. S., &amp; Sayer, E. J. (2021). Contributions and future priorities for soil science: Comparing perspectives from scientists and stakeholders. </w:t>
          </w:r>
          <w:r>
            <w:rPr>
              <w:rFonts w:eastAsia="Times New Roman"/>
              <w:i/>
              <w:iCs/>
            </w:rPr>
            <w:t>European Journal of Soil Science</w:t>
          </w:r>
          <w:r>
            <w:rPr>
              <w:rFonts w:eastAsia="Times New Roman"/>
            </w:rPr>
            <w:t xml:space="preserve">, </w:t>
          </w:r>
          <w:r>
            <w:rPr>
              <w:rFonts w:eastAsia="Times New Roman"/>
              <w:i/>
              <w:iCs/>
            </w:rPr>
            <w:t>72</w:t>
          </w:r>
          <w:r>
            <w:rPr>
              <w:rFonts w:eastAsia="Times New Roman"/>
            </w:rPr>
            <w:t>(6). https://doi.org/10.1111/ejss.13162</w:t>
          </w:r>
        </w:p>
        <w:p w14:paraId="6173F33A" w14:textId="77777777" w:rsidR="007A3662" w:rsidRDefault="007A3662" w:rsidP="007A3662">
          <w:pPr>
            <w:autoSpaceDE w:val="0"/>
            <w:autoSpaceDN w:val="0"/>
            <w:spacing w:line="360" w:lineRule="auto"/>
            <w:ind w:hanging="480"/>
            <w:divId w:val="795366532"/>
            <w:rPr>
              <w:rFonts w:eastAsia="Times New Roman"/>
            </w:rPr>
          </w:pPr>
          <w:r>
            <w:rPr>
              <w:rFonts w:eastAsia="Times New Roman"/>
            </w:rPr>
            <w:t xml:space="preserve">Coleman, D. C. (2008). From peds to paradoxes: Linkages between soil biota and their influences on ecological processes. </w:t>
          </w:r>
          <w:r>
            <w:rPr>
              <w:rFonts w:eastAsia="Times New Roman"/>
              <w:i/>
              <w:iCs/>
            </w:rPr>
            <w:t>Soil Biology and Biochemistry</w:t>
          </w:r>
          <w:r>
            <w:rPr>
              <w:rFonts w:eastAsia="Times New Roman"/>
            </w:rPr>
            <w:t xml:space="preserve">, </w:t>
          </w:r>
          <w:r>
            <w:rPr>
              <w:rFonts w:eastAsia="Times New Roman"/>
              <w:i/>
              <w:iCs/>
            </w:rPr>
            <w:t>40</w:t>
          </w:r>
          <w:r>
            <w:rPr>
              <w:rFonts w:eastAsia="Times New Roman"/>
            </w:rPr>
            <w:t>(2). https://doi.org/10.1016/j.soilbio.2007.08.005</w:t>
          </w:r>
        </w:p>
        <w:p w14:paraId="3846E34B" w14:textId="77777777" w:rsidR="007A3662" w:rsidRDefault="007A3662" w:rsidP="007A3662">
          <w:pPr>
            <w:autoSpaceDE w:val="0"/>
            <w:autoSpaceDN w:val="0"/>
            <w:spacing w:line="360" w:lineRule="auto"/>
            <w:ind w:hanging="480"/>
            <w:divId w:val="1970238116"/>
            <w:rPr>
              <w:rFonts w:eastAsia="Times New Roman"/>
            </w:rPr>
          </w:pPr>
          <w:r>
            <w:rPr>
              <w:rFonts w:eastAsia="Times New Roman"/>
            </w:rPr>
            <w:t xml:space="preserve">Cragg, R. G., &amp; </w:t>
          </w:r>
          <w:proofErr w:type="spellStart"/>
          <w:r>
            <w:rPr>
              <w:rFonts w:eastAsia="Times New Roman"/>
            </w:rPr>
            <w:t>Bardgett</w:t>
          </w:r>
          <w:proofErr w:type="spellEnd"/>
          <w:r>
            <w:rPr>
              <w:rFonts w:eastAsia="Times New Roman"/>
            </w:rPr>
            <w:t xml:space="preserve">, R. D. (2001). How changes in soil faunal diversity and composition within a trophic group influence decomposition </w:t>
          </w:r>
          <w:proofErr w:type="gramStart"/>
          <w:r>
            <w:rPr>
              <w:rFonts w:eastAsia="Times New Roman"/>
            </w:rPr>
            <w:t>processes</w:t>
          </w:r>
          <w:proofErr w:type="gramEnd"/>
          <w:r>
            <w:rPr>
              <w:rFonts w:eastAsia="Times New Roman"/>
            </w:rPr>
            <w:t xml:space="preserve">. </w:t>
          </w:r>
          <w:r>
            <w:rPr>
              <w:rFonts w:eastAsia="Times New Roman"/>
              <w:i/>
              <w:iCs/>
            </w:rPr>
            <w:t>Soil Biology and Biochemistry</w:t>
          </w:r>
          <w:r>
            <w:rPr>
              <w:rFonts w:eastAsia="Times New Roman"/>
            </w:rPr>
            <w:t xml:space="preserve">, </w:t>
          </w:r>
          <w:r>
            <w:rPr>
              <w:rFonts w:eastAsia="Times New Roman"/>
              <w:i/>
              <w:iCs/>
            </w:rPr>
            <w:t>33</w:t>
          </w:r>
          <w:r>
            <w:rPr>
              <w:rFonts w:eastAsia="Times New Roman"/>
            </w:rPr>
            <w:t>(15). https://doi.org/10.1016/S0038-0717(01)00138-9</w:t>
          </w:r>
        </w:p>
        <w:p w14:paraId="128A8B51" w14:textId="77777777" w:rsidR="007A3662" w:rsidRDefault="007A3662" w:rsidP="007A3662">
          <w:pPr>
            <w:autoSpaceDE w:val="0"/>
            <w:autoSpaceDN w:val="0"/>
            <w:spacing w:line="360" w:lineRule="auto"/>
            <w:ind w:hanging="480"/>
            <w:divId w:val="853803683"/>
            <w:rPr>
              <w:rFonts w:eastAsia="Times New Roman"/>
            </w:rPr>
          </w:pPr>
          <w:r>
            <w:rPr>
              <w:rFonts w:eastAsia="Times New Roman"/>
            </w:rPr>
            <w:lastRenderedPageBreak/>
            <w:t xml:space="preserve">Dash, M. C., Senapati, B. K., &amp; Mishra, C. C. (1980). Nematode Feeding by Tropical Earthworms. </w:t>
          </w:r>
          <w:r>
            <w:rPr>
              <w:rFonts w:eastAsia="Times New Roman"/>
              <w:i/>
              <w:iCs/>
            </w:rPr>
            <w:t>Oikos</w:t>
          </w:r>
          <w:r>
            <w:rPr>
              <w:rFonts w:eastAsia="Times New Roman"/>
            </w:rPr>
            <w:t xml:space="preserve">, </w:t>
          </w:r>
          <w:r>
            <w:rPr>
              <w:rFonts w:eastAsia="Times New Roman"/>
              <w:i/>
              <w:iCs/>
            </w:rPr>
            <w:t>34</w:t>
          </w:r>
          <w:r>
            <w:rPr>
              <w:rFonts w:eastAsia="Times New Roman"/>
            </w:rPr>
            <w:t>(3). https://doi.org/10.2307/3544291</w:t>
          </w:r>
        </w:p>
        <w:p w14:paraId="680F5872" w14:textId="77777777" w:rsidR="007A3662" w:rsidRDefault="007A3662" w:rsidP="007A3662">
          <w:pPr>
            <w:autoSpaceDE w:val="0"/>
            <w:autoSpaceDN w:val="0"/>
            <w:spacing w:line="360" w:lineRule="auto"/>
            <w:ind w:hanging="480"/>
            <w:divId w:val="1049111241"/>
            <w:rPr>
              <w:rFonts w:eastAsia="Times New Roman"/>
            </w:rPr>
          </w:pPr>
          <w:r>
            <w:rPr>
              <w:rFonts w:eastAsia="Times New Roman"/>
            </w:rPr>
            <w:t xml:space="preserve">de </w:t>
          </w:r>
          <w:proofErr w:type="spellStart"/>
          <w:r>
            <w:rPr>
              <w:rFonts w:eastAsia="Times New Roman"/>
            </w:rPr>
            <w:t>Boeck</w:t>
          </w:r>
          <w:proofErr w:type="spellEnd"/>
          <w:r>
            <w:rPr>
              <w:rFonts w:eastAsia="Times New Roman"/>
            </w:rPr>
            <w:t xml:space="preserve">, H. J., Bloor, J. M. G., </w:t>
          </w:r>
          <w:proofErr w:type="spellStart"/>
          <w:r>
            <w:rPr>
              <w:rFonts w:eastAsia="Times New Roman"/>
            </w:rPr>
            <w:t>Aerts</w:t>
          </w:r>
          <w:proofErr w:type="spellEnd"/>
          <w:r>
            <w:rPr>
              <w:rFonts w:eastAsia="Times New Roman"/>
            </w:rPr>
            <w:t xml:space="preserve">, R., Bahn, M., </w:t>
          </w:r>
          <w:proofErr w:type="spellStart"/>
          <w:r>
            <w:rPr>
              <w:rFonts w:eastAsia="Times New Roman"/>
            </w:rPr>
            <w:t>Beier</w:t>
          </w:r>
          <w:proofErr w:type="spellEnd"/>
          <w:r>
            <w:rPr>
              <w:rFonts w:eastAsia="Times New Roman"/>
            </w:rPr>
            <w:t xml:space="preserve">, C., Emmett, B. A., </w:t>
          </w:r>
          <w:proofErr w:type="spellStart"/>
          <w:r>
            <w:rPr>
              <w:rFonts w:eastAsia="Times New Roman"/>
            </w:rPr>
            <w:t>Estiarte</w:t>
          </w:r>
          <w:proofErr w:type="spellEnd"/>
          <w:r>
            <w:rPr>
              <w:rFonts w:eastAsia="Times New Roman"/>
            </w:rPr>
            <w:t xml:space="preserve">, M., </w:t>
          </w:r>
          <w:proofErr w:type="spellStart"/>
          <w:r>
            <w:rPr>
              <w:rFonts w:eastAsia="Times New Roman"/>
            </w:rPr>
            <w:t>Grünzweig</w:t>
          </w:r>
          <w:proofErr w:type="spellEnd"/>
          <w:r>
            <w:rPr>
              <w:rFonts w:eastAsia="Times New Roman"/>
            </w:rPr>
            <w:t xml:space="preserve">, J. M., </w:t>
          </w:r>
          <w:proofErr w:type="spellStart"/>
          <w:r>
            <w:rPr>
              <w:rFonts w:eastAsia="Times New Roman"/>
            </w:rPr>
            <w:t>Halbritter</w:t>
          </w:r>
          <w:proofErr w:type="spellEnd"/>
          <w:r>
            <w:rPr>
              <w:rFonts w:eastAsia="Times New Roman"/>
            </w:rPr>
            <w:t xml:space="preserve">, A. H., Holub, P., Jentsch, A., Klem, K., </w:t>
          </w:r>
          <w:proofErr w:type="spellStart"/>
          <w:r>
            <w:rPr>
              <w:rFonts w:eastAsia="Times New Roman"/>
            </w:rPr>
            <w:t>Kreyling</w:t>
          </w:r>
          <w:proofErr w:type="spellEnd"/>
          <w:r>
            <w:rPr>
              <w:rFonts w:eastAsia="Times New Roman"/>
            </w:rPr>
            <w:t xml:space="preserve">, J., </w:t>
          </w:r>
          <w:proofErr w:type="spellStart"/>
          <w:r>
            <w:rPr>
              <w:rFonts w:eastAsia="Times New Roman"/>
            </w:rPr>
            <w:t>Kröel</w:t>
          </w:r>
          <w:proofErr w:type="spellEnd"/>
          <w:r>
            <w:rPr>
              <w:rFonts w:eastAsia="Times New Roman"/>
            </w:rPr>
            <w:t xml:space="preserve">-Dulay, G., Larsen, K. S., </w:t>
          </w:r>
          <w:proofErr w:type="spellStart"/>
          <w:r>
            <w:rPr>
              <w:rFonts w:eastAsia="Times New Roman"/>
            </w:rPr>
            <w:t>Milcu</w:t>
          </w:r>
          <w:proofErr w:type="spellEnd"/>
          <w:r>
            <w:rPr>
              <w:rFonts w:eastAsia="Times New Roman"/>
            </w:rPr>
            <w:t xml:space="preserve">, A., Roy, J., Sigurdsson, B. D., Smith, M. D., … Knapp, A. K. (2020). Understanding ecosystems of the future will require more than realistic climate change experiments – A response to </w:t>
          </w:r>
          <w:proofErr w:type="spellStart"/>
          <w:r>
            <w:rPr>
              <w:rFonts w:eastAsia="Times New Roman"/>
            </w:rPr>
            <w:t>Korell</w:t>
          </w:r>
          <w:proofErr w:type="spellEnd"/>
          <w:r>
            <w:rPr>
              <w:rFonts w:eastAsia="Times New Roman"/>
            </w:rPr>
            <w:t xml:space="preserve"> et al. In </w:t>
          </w:r>
          <w:r>
            <w:rPr>
              <w:rFonts w:eastAsia="Times New Roman"/>
              <w:i/>
              <w:iCs/>
            </w:rPr>
            <w:t>Global Change Biology</w:t>
          </w:r>
          <w:r>
            <w:rPr>
              <w:rFonts w:eastAsia="Times New Roman"/>
            </w:rPr>
            <w:t xml:space="preserve"> (Vol. 26, Issue 2). https://doi.org/10.1111/gcb.14854</w:t>
          </w:r>
        </w:p>
        <w:p w14:paraId="2FC10C32" w14:textId="77777777" w:rsidR="007A3662" w:rsidRDefault="007A3662" w:rsidP="007A3662">
          <w:pPr>
            <w:autoSpaceDE w:val="0"/>
            <w:autoSpaceDN w:val="0"/>
            <w:spacing w:line="360" w:lineRule="auto"/>
            <w:ind w:hanging="480"/>
            <w:divId w:val="2065374129"/>
            <w:rPr>
              <w:rFonts w:eastAsia="Times New Roman"/>
            </w:rPr>
          </w:pPr>
          <w:r>
            <w:rPr>
              <w:rFonts w:eastAsia="Times New Roman"/>
            </w:rPr>
            <w:t xml:space="preserve">de </w:t>
          </w:r>
          <w:proofErr w:type="spellStart"/>
          <w:r>
            <w:rPr>
              <w:rFonts w:eastAsia="Times New Roman"/>
            </w:rPr>
            <w:t>Keersmaecker</w:t>
          </w:r>
          <w:proofErr w:type="spellEnd"/>
          <w:r>
            <w:rPr>
              <w:rFonts w:eastAsia="Times New Roman"/>
            </w:rPr>
            <w:t xml:space="preserve">, W., Lhermitte, S., Tits, L., </w:t>
          </w:r>
          <w:proofErr w:type="spellStart"/>
          <w:r>
            <w:rPr>
              <w:rFonts w:eastAsia="Times New Roman"/>
            </w:rPr>
            <w:t>Honnay</w:t>
          </w:r>
          <w:proofErr w:type="spellEnd"/>
          <w:r>
            <w:rPr>
              <w:rFonts w:eastAsia="Times New Roman"/>
            </w:rPr>
            <w:t xml:space="preserve">, O., Somers, B., &amp; </w:t>
          </w:r>
          <w:proofErr w:type="spellStart"/>
          <w:r>
            <w:rPr>
              <w:rFonts w:eastAsia="Times New Roman"/>
            </w:rPr>
            <w:t>Coppin</w:t>
          </w:r>
          <w:proofErr w:type="spellEnd"/>
          <w:r>
            <w:rPr>
              <w:rFonts w:eastAsia="Times New Roman"/>
            </w:rPr>
            <w:t xml:space="preserve">, P. (2015). A model quantifying global vegetation resistance and resilience to short-term climate anomalies and their relationship with vegetation cover. </w:t>
          </w:r>
          <w:r>
            <w:rPr>
              <w:rFonts w:eastAsia="Times New Roman"/>
              <w:i/>
              <w:iCs/>
            </w:rPr>
            <w:t>Global Ecology and Biogeography</w:t>
          </w:r>
          <w:r>
            <w:rPr>
              <w:rFonts w:eastAsia="Times New Roman"/>
            </w:rPr>
            <w:t xml:space="preserve">, </w:t>
          </w:r>
          <w:r>
            <w:rPr>
              <w:rFonts w:eastAsia="Times New Roman"/>
              <w:i/>
              <w:iCs/>
            </w:rPr>
            <w:t>24</w:t>
          </w:r>
          <w:r>
            <w:rPr>
              <w:rFonts w:eastAsia="Times New Roman"/>
            </w:rPr>
            <w:t>(5). https://doi.org/10.1111/geb.12279</w:t>
          </w:r>
        </w:p>
        <w:p w14:paraId="1BFD9A88" w14:textId="77777777" w:rsidR="007A3662" w:rsidRDefault="007A3662" w:rsidP="007A3662">
          <w:pPr>
            <w:autoSpaceDE w:val="0"/>
            <w:autoSpaceDN w:val="0"/>
            <w:spacing w:line="360" w:lineRule="auto"/>
            <w:ind w:hanging="480"/>
            <w:divId w:val="1429233914"/>
            <w:rPr>
              <w:rFonts w:eastAsia="Times New Roman"/>
            </w:rPr>
          </w:pPr>
          <w:r>
            <w:rPr>
              <w:rFonts w:eastAsia="Times New Roman"/>
            </w:rPr>
            <w:t xml:space="preserve">de Vries, F. T., </w:t>
          </w:r>
          <w:proofErr w:type="spellStart"/>
          <w:r>
            <w:rPr>
              <w:rFonts w:eastAsia="Times New Roman"/>
            </w:rPr>
            <w:t>Liiri</w:t>
          </w:r>
          <w:proofErr w:type="spellEnd"/>
          <w:r>
            <w:rPr>
              <w:rFonts w:eastAsia="Times New Roman"/>
            </w:rPr>
            <w:t xml:space="preserve">, M. E., </w:t>
          </w:r>
          <w:proofErr w:type="spellStart"/>
          <w:r>
            <w:rPr>
              <w:rFonts w:eastAsia="Times New Roman"/>
            </w:rPr>
            <w:t>Bjørnlund</w:t>
          </w:r>
          <w:proofErr w:type="spellEnd"/>
          <w:r>
            <w:rPr>
              <w:rFonts w:eastAsia="Times New Roman"/>
            </w:rPr>
            <w:t xml:space="preserve">, L., </w:t>
          </w:r>
          <w:proofErr w:type="spellStart"/>
          <w:r>
            <w:rPr>
              <w:rFonts w:eastAsia="Times New Roman"/>
            </w:rPr>
            <w:t>Setälä</w:t>
          </w:r>
          <w:proofErr w:type="spellEnd"/>
          <w:r>
            <w:rPr>
              <w:rFonts w:eastAsia="Times New Roman"/>
            </w:rPr>
            <w:t xml:space="preserve">, H. M., Christensen, S., &amp; </w:t>
          </w:r>
          <w:proofErr w:type="spellStart"/>
          <w:r>
            <w:rPr>
              <w:rFonts w:eastAsia="Times New Roman"/>
            </w:rPr>
            <w:t>Bardgett</w:t>
          </w:r>
          <w:proofErr w:type="spellEnd"/>
          <w:r>
            <w:rPr>
              <w:rFonts w:eastAsia="Times New Roman"/>
            </w:rPr>
            <w:t xml:space="preserve">, R. D. (2012). Legacy effects of drought on plant growth and the soil food web. </w:t>
          </w:r>
          <w:proofErr w:type="spellStart"/>
          <w:r>
            <w:rPr>
              <w:rFonts w:eastAsia="Times New Roman"/>
              <w:i/>
              <w:iCs/>
            </w:rPr>
            <w:t>Oecologia</w:t>
          </w:r>
          <w:proofErr w:type="spellEnd"/>
          <w:r>
            <w:rPr>
              <w:rFonts w:eastAsia="Times New Roman"/>
            </w:rPr>
            <w:t xml:space="preserve">, </w:t>
          </w:r>
          <w:r>
            <w:rPr>
              <w:rFonts w:eastAsia="Times New Roman"/>
              <w:i/>
              <w:iCs/>
            </w:rPr>
            <w:t>170</w:t>
          </w:r>
          <w:r>
            <w:rPr>
              <w:rFonts w:eastAsia="Times New Roman"/>
            </w:rPr>
            <w:t>(3). https://doi.org/10.1007/s00442-012-2331-y</w:t>
          </w:r>
        </w:p>
        <w:p w14:paraId="6B1E0801" w14:textId="77777777" w:rsidR="007A3662" w:rsidRDefault="007A3662" w:rsidP="007A3662">
          <w:pPr>
            <w:autoSpaceDE w:val="0"/>
            <w:autoSpaceDN w:val="0"/>
            <w:spacing w:line="360" w:lineRule="auto"/>
            <w:ind w:hanging="480"/>
            <w:divId w:val="1825313842"/>
            <w:rPr>
              <w:rFonts w:eastAsia="Times New Roman"/>
            </w:rPr>
          </w:pPr>
          <w:r>
            <w:rPr>
              <w:rFonts w:eastAsia="Times New Roman"/>
            </w:rPr>
            <w:t xml:space="preserve">DeLuca, T. H., Pingree, M. R. A., &amp; Gao, S. (2019). </w:t>
          </w:r>
          <w:r>
            <w:rPr>
              <w:rFonts w:eastAsia="Times New Roman"/>
              <w:i/>
              <w:iCs/>
            </w:rPr>
            <w:t>Assessing soil biological health in forest soils</w:t>
          </w:r>
          <w:r>
            <w:rPr>
              <w:rFonts w:eastAsia="Times New Roman"/>
            </w:rPr>
            <w:t>. https://doi.org/10.1016/b978-0-444-63998-1.00016-1</w:t>
          </w:r>
        </w:p>
        <w:p w14:paraId="7A25FBD5" w14:textId="77777777" w:rsidR="007A3662" w:rsidRDefault="007A3662" w:rsidP="007A3662">
          <w:pPr>
            <w:autoSpaceDE w:val="0"/>
            <w:autoSpaceDN w:val="0"/>
            <w:spacing w:line="360" w:lineRule="auto"/>
            <w:ind w:hanging="480"/>
            <w:divId w:val="1238596331"/>
            <w:rPr>
              <w:rFonts w:eastAsia="Times New Roman"/>
            </w:rPr>
          </w:pPr>
          <w:r>
            <w:rPr>
              <w:rFonts w:eastAsia="Times New Roman"/>
            </w:rPr>
            <w:t xml:space="preserve">DeSoto, L., </w:t>
          </w:r>
          <w:proofErr w:type="spellStart"/>
          <w:r>
            <w:rPr>
              <w:rFonts w:eastAsia="Times New Roman"/>
            </w:rPr>
            <w:t>Cailleret</w:t>
          </w:r>
          <w:proofErr w:type="spellEnd"/>
          <w:r>
            <w:rPr>
              <w:rFonts w:eastAsia="Times New Roman"/>
            </w:rPr>
            <w:t xml:space="preserve">, M., </w:t>
          </w:r>
          <w:proofErr w:type="spellStart"/>
          <w:r>
            <w:rPr>
              <w:rFonts w:eastAsia="Times New Roman"/>
            </w:rPr>
            <w:t>Sterck</w:t>
          </w:r>
          <w:proofErr w:type="spellEnd"/>
          <w:r>
            <w:rPr>
              <w:rFonts w:eastAsia="Times New Roman"/>
            </w:rPr>
            <w:t xml:space="preserve">, F., Jansen, S., Kramer, K., Robert, E. M. R., </w:t>
          </w:r>
          <w:proofErr w:type="spellStart"/>
          <w:r>
            <w:rPr>
              <w:rFonts w:eastAsia="Times New Roman"/>
            </w:rPr>
            <w:t>Aakala</w:t>
          </w:r>
          <w:proofErr w:type="spellEnd"/>
          <w:r>
            <w:rPr>
              <w:rFonts w:eastAsia="Times New Roman"/>
            </w:rPr>
            <w:t xml:space="preserve">, T., Amoroso, M. M., Bigler, C., </w:t>
          </w:r>
          <w:proofErr w:type="spellStart"/>
          <w:r>
            <w:rPr>
              <w:rFonts w:eastAsia="Times New Roman"/>
            </w:rPr>
            <w:t>Camarero</w:t>
          </w:r>
          <w:proofErr w:type="spellEnd"/>
          <w:r>
            <w:rPr>
              <w:rFonts w:eastAsia="Times New Roman"/>
            </w:rPr>
            <w:t xml:space="preserve">, J. J., </w:t>
          </w:r>
          <w:proofErr w:type="spellStart"/>
          <w:r>
            <w:rPr>
              <w:rFonts w:eastAsia="Times New Roman"/>
            </w:rPr>
            <w:t>Čufar</w:t>
          </w:r>
          <w:proofErr w:type="spellEnd"/>
          <w:r>
            <w:rPr>
              <w:rFonts w:eastAsia="Times New Roman"/>
            </w:rPr>
            <w:t xml:space="preserve">, K., </w:t>
          </w:r>
          <w:proofErr w:type="spellStart"/>
          <w:r>
            <w:rPr>
              <w:rFonts w:eastAsia="Times New Roman"/>
            </w:rPr>
            <w:t>Gea-Izquierdo</w:t>
          </w:r>
          <w:proofErr w:type="spellEnd"/>
          <w:r>
            <w:rPr>
              <w:rFonts w:eastAsia="Times New Roman"/>
            </w:rPr>
            <w:t xml:space="preserve">, G., </w:t>
          </w:r>
          <w:proofErr w:type="spellStart"/>
          <w:r>
            <w:rPr>
              <w:rFonts w:eastAsia="Times New Roman"/>
            </w:rPr>
            <w:t>Gillner</w:t>
          </w:r>
          <w:proofErr w:type="spellEnd"/>
          <w:r>
            <w:rPr>
              <w:rFonts w:eastAsia="Times New Roman"/>
            </w:rPr>
            <w:t xml:space="preserve">, S., </w:t>
          </w:r>
          <w:proofErr w:type="spellStart"/>
          <w:r>
            <w:rPr>
              <w:rFonts w:eastAsia="Times New Roman"/>
            </w:rPr>
            <w:t>Haavik</w:t>
          </w:r>
          <w:proofErr w:type="spellEnd"/>
          <w:r>
            <w:rPr>
              <w:rFonts w:eastAsia="Times New Roman"/>
            </w:rPr>
            <w:t xml:space="preserve">, L. J., </w:t>
          </w:r>
          <w:proofErr w:type="spellStart"/>
          <w:r>
            <w:rPr>
              <w:rFonts w:eastAsia="Times New Roman"/>
            </w:rPr>
            <w:t>Hereş</w:t>
          </w:r>
          <w:proofErr w:type="spellEnd"/>
          <w:r>
            <w:rPr>
              <w:rFonts w:eastAsia="Times New Roman"/>
            </w:rPr>
            <w:t xml:space="preserve">, A. M., Kane, J. M., </w:t>
          </w:r>
          <w:proofErr w:type="spellStart"/>
          <w:r>
            <w:rPr>
              <w:rFonts w:eastAsia="Times New Roman"/>
            </w:rPr>
            <w:t>Kharuk</w:t>
          </w:r>
          <w:proofErr w:type="spellEnd"/>
          <w:r>
            <w:rPr>
              <w:rFonts w:eastAsia="Times New Roman"/>
            </w:rPr>
            <w:t xml:space="preserve">, V. I., </w:t>
          </w:r>
          <w:proofErr w:type="spellStart"/>
          <w:r>
            <w:rPr>
              <w:rFonts w:eastAsia="Times New Roman"/>
            </w:rPr>
            <w:t>Kitzberger</w:t>
          </w:r>
          <w:proofErr w:type="spellEnd"/>
          <w:r>
            <w:rPr>
              <w:rFonts w:eastAsia="Times New Roman"/>
            </w:rPr>
            <w:t>, T., Klein, T., … Martínez-</w:t>
          </w:r>
          <w:proofErr w:type="spellStart"/>
          <w:r>
            <w:rPr>
              <w:rFonts w:eastAsia="Times New Roman"/>
            </w:rPr>
            <w:t>Vilalta</w:t>
          </w:r>
          <w:proofErr w:type="spellEnd"/>
          <w:r>
            <w:rPr>
              <w:rFonts w:eastAsia="Times New Roman"/>
            </w:rPr>
            <w:t xml:space="preserve">, J. (2020). Low growth resilience to drought is related to future mortality risk in trees. </w:t>
          </w:r>
          <w:r>
            <w:rPr>
              <w:rFonts w:eastAsia="Times New Roman"/>
              <w:i/>
              <w:iCs/>
            </w:rPr>
            <w:t>Nature Communications</w:t>
          </w:r>
          <w:r>
            <w:rPr>
              <w:rFonts w:eastAsia="Times New Roman"/>
            </w:rPr>
            <w:t xml:space="preserve">, </w:t>
          </w:r>
          <w:r>
            <w:rPr>
              <w:rFonts w:eastAsia="Times New Roman"/>
              <w:i/>
              <w:iCs/>
            </w:rPr>
            <w:t>11</w:t>
          </w:r>
          <w:r>
            <w:rPr>
              <w:rFonts w:eastAsia="Times New Roman"/>
            </w:rPr>
            <w:t>(1). https://doi.org/10.1038/s41467-020-14300-5</w:t>
          </w:r>
        </w:p>
        <w:p w14:paraId="1E3B02C2" w14:textId="77777777" w:rsidR="007A3662" w:rsidRDefault="007A3662" w:rsidP="007A3662">
          <w:pPr>
            <w:autoSpaceDE w:val="0"/>
            <w:autoSpaceDN w:val="0"/>
            <w:spacing w:line="360" w:lineRule="auto"/>
            <w:ind w:hanging="480"/>
            <w:divId w:val="768356426"/>
            <w:rPr>
              <w:rFonts w:eastAsia="Times New Roman"/>
            </w:rPr>
          </w:pPr>
          <w:proofErr w:type="spellStart"/>
          <w:r>
            <w:rPr>
              <w:rFonts w:eastAsia="Times New Roman"/>
            </w:rPr>
            <w:t>Dinerstein</w:t>
          </w:r>
          <w:proofErr w:type="spellEnd"/>
          <w:r>
            <w:rPr>
              <w:rFonts w:eastAsia="Times New Roman"/>
            </w:rPr>
            <w:t xml:space="preserve">, E., Olson, D., Joshi, A., </w:t>
          </w:r>
          <w:proofErr w:type="spellStart"/>
          <w:r>
            <w:rPr>
              <w:rFonts w:eastAsia="Times New Roman"/>
            </w:rPr>
            <w:t>Vynne</w:t>
          </w:r>
          <w:proofErr w:type="spellEnd"/>
          <w:r>
            <w:rPr>
              <w:rFonts w:eastAsia="Times New Roman"/>
            </w:rPr>
            <w:t xml:space="preserve">, C., Burgess, N. D., </w:t>
          </w:r>
          <w:proofErr w:type="spellStart"/>
          <w:r>
            <w:rPr>
              <w:rFonts w:eastAsia="Times New Roman"/>
            </w:rPr>
            <w:t>Wikramanayake</w:t>
          </w:r>
          <w:proofErr w:type="spellEnd"/>
          <w:r>
            <w:rPr>
              <w:rFonts w:eastAsia="Times New Roman"/>
            </w:rPr>
            <w:t xml:space="preserve">, E., Hahn, N., Palminteri, S., </w:t>
          </w:r>
          <w:proofErr w:type="spellStart"/>
          <w:r>
            <w:rPr>
              <w:rFonts w:eastAsia="Times New Roman"/>
            </w:rPr>
            <w:t>Hedao</w:t>
          </w:r>
          <w:proofErr w:type="spellEnd"/>
          <w:r>
            <w:rPr>
              <w:rFonts w:eastAsia="Times New Roman"/>
            </w:rPr>
            <w:t xml:space="preserve">, P., </w:t>
          </w:r>
          <w:proofErr w:type="spellStart"/>
          <w:r>
            <w:rPr>
              <w:rFonts w:eastAsia="Times New Roman"/>
            </w:rPr>
            <w:t>Noss</w:t>
          </w:r>
          <w:proofErr w:type="spellEnd"/>
          <w:r>
            <w:rPr>
              <w:rFonts w:eastAsia="Times New Roman"/>
            </w:rPr>
            <w:t xml:space="preserve">, R., Hansen, M., Locke, H., Ellis, E. C., Jones, B., Barber, C. V., Hayes, R., </w:t>
          </w:r>
          <w:proofErr w:type="spellStart"/>
          <w:r>
            <w:rPr>
              <w:rFonts w:eastAsia="Times New Roman"/>
            </w:rPr>
            <w:t>Kormos</w:t>
          </w:r>
          <w:proofErr w:type="spellEnd"/>
          <w:r>
            <w:rPr>
              <w:rFonts w:eastAsia="Times New Roman"/>
            </w:rPr>
            <w:t xml:space="preserve">, C., Martin, V., </w:t>
          </w:r>
          <w:proofErr w:type="spellStart"/>
          <w:r>
            <w:rPr>
              <w:rFonts w:eastAsia="Times New Roman"/>
            </w:rPr>
            <w:t>Crist</w:t>
          </w:r>
          <w:proofErr w:type="spellEnd"/>
          <w:r>
            <w:rPr>
              <w:rFonts w:eastAsia="Times New Roman"/>
            </w:rPr>
            <w:t xml:space="preserve">, E., … Saleem, M. (2017). An Ecoregion-Based Approach to Protecting Half the Terrestrial Realm. In </w:t>
          </w:r>
          <w:proofErr w:type="spellStart"/>
          <w:r>
            <w:rPr>
              <w:rFonts w:eastAsia="Times New Roman"/>
              <w:i/>
              <w:iCs/>
            </w:rPr>
            <w:t>BioScience</w:t>
          </w:r>
          <w:proofErr w:type="spellEnd"/>
          <w:r>
            <w:rPr>
              <w:rFonts w:eastAsia="Times New Roman"/>
            </w:rPr>
            <w:t xml:space="preserve"> (Vol. 67, Issue 6). https://doi.org/10.1093/biosci/bix014</w:t>
          </w:r>
        </w:p>
        <w:p w14:paraId="58E58100" w14:textId="77777777" w:rsidR="007A3662" w:rsidRDefault="007A3662" w:rsidP="007A3662">
          <w:pPr>
            <w:autoSpaceDE w:val="0"/>
            <w:autoSpaceDN w:val="0"/>
            <w:spacing w:line="360" w:lineRule="auto"/>
            <w:ind w:hanging="480"/>
            <w:divId w:val="298414051"/>
            <w:rPr>
              <w:rFonts w:eastAsia="Times New Roman"/>
            </w:rPr>
          </w:pPr>
          <w:r>
            <w:rPr>
              <w:rFonts w:eastAsia="Times New Roman"/>
            </w:rPr>
            <w:t xml:space="preserve">Egger, M., Smith, G. D., Schneider, M., &amp; Minder, C. (1997). Bias in meta-analysis detected by a simple, graphical test. </w:t>
          </w:r>
          <w:r>
            <w:rPr>
              <w:rFonts w:eastAsia="Times New Roman"/>
              <w:i/>
              <w:iCs/>
            </w:rPr>
            <w:t>British Medical Journal</w:t>
          </w:r>
          <w:r>
            <w:rPr>
              <w:rFonts w:eastAsia="Times New Roman"/>
            </w:rPr>
            <w:t xml:space="preserve">, </w:t>
          </w:r>
          <w:r>
            <w:rPr>
              <w:rFonts w:eastAsia="Times New Roman"/>
              <w:i/>
              <w:iCs/>
            </w:rPr>
            <w:t>315</w:t>
          </w:r>
          <w:r>
            <w:rPr>
              <w:rFonts w:eastAsia="Times New Roman"/>
            </w:rPr>
            <w:t>(7109). https://doi.org/10.1136/bmj.315.7109.629</w:t>
          </w:r>
        </w:p>
        <w:p w14:paraId="7792C380" w14:textId="77777777" w:rsidR="007A3662" w:rsidRDefault="007A3662" w:rsidP="007A3662">
          <w:pPr>
            <w:autoSpaceDE w:val="0"/>
            <w:autoSpaceDN w:val="0"/>
            <w:spacing w:line="360" w:lineRule="auto"/>
            <w:ind w:hanging="480"/>
            <w:divId w:val="324482174"/>
            <w:rPr>
              <w:rFonts w:eastAsia="Times New Roman"/>
            </w:rPr>
          </w:pPr>
          <w:proofErr w:type="spellStart"/>
          <w:r>
            <w:rPr>
              <w:rFonts w:eastAsia="Times New Roman"/>
            </w:rPr>
            <w:t>Ettema</w:t>
          </w:r>
          <w:proofErr w:type="spellEnd"/>
          <w:r>
            <w:rPr>
              <w:rFonts w:eastAsia="Times New Roman"/>
            </w:rPr>
            <w:t xml:space="preserve">, C. H., &amp; Wardle, D. A. (2002). Spatial soil ecology. In </w:t>
          </w:r>
          <w:r>
            <w:rPr>
              <w:rFonts w:eastAsia="Times New Roman"/>
              <w:i/>
              <w:iCs/>
            </w:rPr>
            <w:t>Trends in Ecology and Evolution</w:t>
          </w:r>
          <w:r>
            <w:rPr>
              <w:rFonts w:eastAsia="Times New Roman"/>
            </w:rPr>
            <w:t xml:space="preserve"> (Vol. 17, Issue 4). https://doi.org/10.1016/S0169-5347(02)02496-5</w:t>
          </w:r>
        </w:p>
        <w:p w14:paraId="5462F1EC" w14:textId="77777777" w:rsidR="007A3662" w:rsidRDefault="007A3662" w:rsidP="007A3662">
          <w:pPr>
            <w:autoSpaceDE w:val="0"/>
            <w:autoSpaceDN w:val="0"/>
            <w:spacing w:line="360" w:lineRule="auto"/>
            <w:ind w:hanging="480"/>
            <w:divId w:val="1857693584"/>
            <w:rPr>
              <w:rFonts w:eastAsia="Times New Roman"/>
            </w:rPr>
          </w:pPr>
          <w:r>
            <w:rPr>
              <w:rFonts w:eastAsia="Times New Roman"/>
            </w:rPr>
            <w:t xml:space="preserve">Evans, J. A., &amp; Foster, J. G. (2011). Metaknowledge. In </w:t>
          </w:r>
          <w:r>
            <w:rPr>
              <w:rFonts w:eastAsia="Times New Roman"/>
              <w:i/>
              <w:iCs/>
            </w:rPr>
            <w:t>Science</w:t>
          </w:r>
          <w:r>
            <w:rPr>
              <w:rFonts w:eastAsia="Times New Roman"/>
            </w:rPr>
            <w:t xml:space="preserve"> (Vol. 331, Issue 6018). https://doi.org/10.1126/science.1201765</w:t>
          </w:r>
        </w:p>
        <w:p w14:paraId="72E7BE47" w14:textId="77777777" w:rsidR="007A3662" w:rsidRDefault="007A3662" w:rsidP="007A3662">
          <w:pPr>
            <w:autoSpaceDE w:val="0"/>
            <w:autoSpaceDN w:val="0"/>
            <w:spacing w:line="360" w:lineRule="auto"/>
            <w:ind w:hanging="480"/>
            <w:divId w:val="1482965583"/>
            <w:rPr>
              <w:rFonts w:eastAsia="Times New Roman"/>
            </w:rPr>
          </w:pPr>
          <w:proofErr w:type="spellStart"/>
          <w:r>
            <w:rPr>
              <w:rFonts w:eastAsia="Times New Roman"/>
            </w:rPr>
            <w:t>Fanin</w:t>
          </w:r>
          <w:proofErr w:type="spellEnd"/>
          <w:r>
            <w:rPr>
              <w:rFonts w:eastAsia="Times New Roman"/>
            </w:rPr>
            <w:t xml:space="preserve">, N., </w:t>
          </w:r>
          <w:proofErr w:type="spellStart"/>
          <w:r>
            <w:rPr>
              <w:rFonts w:eastAsia="Times New Roman"/>
            </w:rPr>
            <w:t>Gundale</w:t>
          </w:r>
          <w:proofErr w:type="spellEnd"/>
          <w:r>
            <w:rPr>
              <w:rFonts w:eastAsia="Times New Roman"/>
            </w:rPr>
            <w:t xml:space="preserve">, M. J., Farrell, M., </w:t>
          </w:r>
          <w:proofErr w:type="spellStart"/>
          <w:r>
            <w:rPr>
              <w:rFonts w:eastAsia="Times New Roman"/>
            </w:rPr>
            <w:t>Ciobanu</w:t>
          </w:r>
          <w:proofErr w:type="spellEnd"/>
          <w:r>
            <w:rPr>
              <w:rFonts w:eastAsia="Times New Roman"/>
            </w:rPr>
            <w:t xml:space="preserve">, M., Baldock, J. A., Nilsson, M. C., </w:t>
          </w:r>
          <w:proofErr w:type="spellStart"/>
          <w:r>
            <w:rPr>
              <w:rFonts w:eastAsia="Times New Roman"/>
            </w:rPr>
            <w:t>Kardol</w:t>
          </w:r>
          <w:proofErr w:type="spellEnd"/>
          <w:r>
            <w:rPr>
              <w:rFonts w:eastAsia="Times New Roman"/>
            </w:rPr>
            <w:t xml:space="preserve">, P., &amp; Wardle, D. A. (2018). Consistent effects of biodiversity loss on multifunctionality across </w:t>
          </w:r>
          <w:r>
            <w:rPr>
              <w:rFonts w:eastAsia="Times New Roman"/>
            </w:rPr>
            <w:lastRenderedPageBreak/>
            <w:t xml:space="preserve">contrasting ecosystems. </w:t>
          </w:r>
          <w:r>
            <w:rPr>
              <w:rFonts w:eastAsia="Times New Roman"/>
              <w:i/>
              <w:iCs/>
            </w:rPr>
            <w:t>Nature Ecology and Evolution</w:t>
          </w:r>
          <w:r>
            <w:rPr>
              <w:rFonts w:eastAsia="Times New Roman"/>
            </w:rPr>
            <w:t xml:space="preserve">, </w:t>
          </w:r>
          <w:r>
            <w:rPr>
              <w:rFonts w:eastAsia="Times New Roman"/>
              <w:i/>
              <w:iCs/>
            </w:rPr>
            <w:t>2</w:t>
          </w:r>
          <w:r>
            <w:rPr>
              <w:rFonts w:eastAsia="Times New Roman"/>
            </w:rPr>
            <w:t>(2). https://doi.org/10.1038/s41559-017-0415-0</w:t>
          </w:r>
        </w:p>
        <w:p w14:paraId="3F7B97F0" w14:textId="77777777" w:rsidR="007A3662" w:rsidRDefault="007A3662" w:rsidP="007A3662">
          <w:pPr>
            <w:autoSpaceDE w:val="0"/>
            <w:autoSpaceDN w:val="0"/>
            <w:spacing w:line="360" w:lineRule="auto"/>
            <w:ind w:hanging="480"/>
            <w:divId w:val="1935822770"/>
            <w:rPr>
              <w:rFonts w:eastAsia="Times New Roman"/>
            </w:rPr>
          </w:pPr>
          <w:r>
            <w:rPr>
              <w:rFonts w:eastAsia="Times New Roman"/>
            </w:rPr>
            <w:t xml:space="preserve">FAO. (2020). State of knowledge of soil biodiversity - Status, challenges and potentialities. In </w:t>
          </w:r>
          <w:r>
            <w:rPr>
              <w:rFonts w:eastAsia="Times New Roman"/>
              <w:i/>
              <w:iCs/>
            </w:rPr>
            <w:t>State of knowledge of soil biodiversity - Status, challenges and potentialities</w:t>
          </w:r>
          <w:r>
            <w:rPr>
              <w:rFonts w:eastAsia="Times New Roman"/>
            </w:rPr>
            <w:t>. https://doi.org/10.4060/cb1928en</w:t>
          </w:r>
        </w:p>
        <w:p w14:paraId="0380ACA1" w14:textId="77777777" w:rsidR="007A3662" w:rsidRDefault="007A3662" w:rsidP="007A3662">
          <w:pPr>
            <w:autoSpaceDE w:val="0"/>
            <w:autoSpaceDN w:val="0"/>
            <w:spacing w:line="360" w:lineRule="auto"/>
            <w:ind w:hanging="480"/>
            <w:divId w:val="57174263"/>
            <w:rPr>
              <w:rFonts w:eastAsia="Times New Roman"/>
            </w:rPr>
          </w:pPr>
          <w:r>
            <w:rPr>
              <w:rFonts w:eastAsia="Times New Roman"/>
            </w:rPr>
            <w:t xml:space="preserve">Ferguson, S. H., &amp; Joly, D. O. (2002). Dynamics of springtail and mite populations: The role of density dependence, predation, and weather. </w:t>
          </w:r>
          <w:r>
            <w:rPr>
              <w:rFonts w:eastAsia="Times New Roman"/>
              <w:i/>
              <w:iCs/>
            </w:rPr>
            <w:t>Ecological Entomology</w:t>
          </w:r>
          <w:r>
            <w:rPr>
              <w:rFonts w:eastAsia="Times New Roman"/>
            </w:rPr>
            <w:t xml:space="preserve">, </w:t>
          </w:r>
          <w:r>
            <w:rPr>
              <w:rFonts w:eastAsia="Times New Roman"/>
              <w:i/>
              <w:iCs/>
            </w:rPr>
            <w:t>27</w:t>
          </w:r>
          <w:r>
            <w:rPr>
              <w:rFonts w:eastAsia="Times New Roman"/>
            </w:rPr>
            <w:t>(5). https://doi.org/10.1046/j.1365-2311.2002.00441.x</w:t>
          </w:r>
        </w:p>
        <w:p w14:paraId="7A6B592D" w14:textId="77777777" w:rsidR="007A3662" w:rsidRDefault="007A3662" w:rsidP="007A3662">
          <w:pPr>
            <w:autoSpaceDE w:val="0"/>
            <w:autoSpaceDN w:val="0"/>
            <w:spacing w:line="360" w:lineRule="auto"/>
            <w:ind w:hanging="480"/>
            <w:divId w:val="1906182539"/>
            <w:rPr>
              <w:rFonts w:eastAsia="Times New Roman"/>
            </w:rPr>
          </w:pPr>
          <w:proofErr w:type="spellStart"/>
          <w:r>
            <w:rPr>
              <w:rFonts w:eastAsia="Times New Roman"/>
            </w:rPr>
            <w:t>Fierer</w:t>
          </w:r>
          <w:proofErr w:type="spellEnd"/>
          <w:r>
            <w:rPr>
              <w:rFonts w:eastAsia="Times New Roman"/>
            </w:rPr>
            <w:t xml:space="preserve">, N., Schimel, J. P., &amp; Holden, P. A. (2003). Influence of drying-rewetting frequency on soil bacterial community structure. </w:t>
          </w:r>
          <w:r>
            <w:rPr>
              <w:rFonts w:eastAsia="Times New Roman"/>
              <w:i/>
              <w:iCs/>
            </w:rPr>
            <w:t>Microbial Ecology</w:t>
          </w:r>
          <w:r>
            <w:rPr>
              <w:rFonts w:eastAsia="Times New Roman"/>
            </w:rPr>
            <w:t xml:space="preserve">, </w:t>
          </w:r>
          <w:r>
            <w:rPr>
              <w:rFonts w:eastAsia="Times New Roman"/>
              <w:i/>
              <w:iCs/>
            </w:rPr>
            <w:t>45</w:t>
          </w:r>
          <w:r>
            <w:rPr>
              <w:rFonts w:eastAsia="Times New Roman"/>
            </w:rPr>
            <w:t>(1). https://doi.org/10.1007/s00248-002-1007-2</w:t>
          </w:r>
        </w:p>
        <w:p w14:paraId="03491880" w14:textId="77777777" w:rsidR="007A3662" w:rsidRDefault="007A3662" w:rsidP="007A3662">
          <w:pPr>
            <w:autoSpaceDE w:val="0"/>
            <w:autoSpaceDN w:val="0"/>
            <w:spacing w:line="360" w:lineRule="auto"/>
            <w:ind w:hanging="480"/>
            <w:divId w:val="629366566"/>
            <w:rPr>
              <w:rFonts w:eastAsia="Times New Roman"/>
            </w:rPr>
          </w:pPr>
          <w:proofErr w:type="spellStart"/>
          <w:r>
            <w:rPr>
              <w:rFonts w:eastAsia="Times New Roman"/>
            </w:rPr>
            <w:t>Fierer</w:t>
          </w:r>
          <w:proofErr w:type="spellEnd"/>
          <w:r>
            <w:rPr>
              <w:rFonts w:eastAsia="Times New Roman"/>
            </w:rPr>
            <w:t xml:space="preserve">, N., Strickland, M. S., </w:t>
          </w:r>
          <w:proofErr w:type="spellStart"/>
          <w:r>
            <w:rPr>
              <w:rFonts w:eastAsia="Times New Roman"/>
            </w:rPr>
            <w:t>Liptzin</w:t>
          </w:r>
          <w:proofErr w:type="spellEnd"/>
          <w:r>
            <w:rPr>
              <w:rFonts w:eastAsia="Times New Roman"/>
            </w:rPr>
            <w:t xml:space="preserve">, D., Bradford, M. A., &amp; Cleveland, C. C. (2009). Global patterns in belowground communities. In </w:t>
          </w:r>
          <w:r>
            <w:rPr>
              <w:rFonts w:eastAsia="Times New Roman"/>
              <w:i/>
              <w:iCs/>
            </w:rPr>
            <w:t>Ecology Letters</w:t>
          </w:r>
          <w:r>
            <w:rPr>
              <w:rFonts w:eastAsia="Times New Roman"/>
            </w:rPr>
            <w:t xml:space="preserve"> (Vol. 12, Issue 11). https://doi.org/10.1111/j.1461-0248.2009.01360.x</w:t>
          </w:r>
        </w:p>
        <w:p w14:paraId="263D9170" w14:textId="77777777" w:rsidR="007A3662" w:rsidRDefault="007A3662" w:rsidP="007A3662">
          <w:pPr>
            <w:autoSpaceDE w:val="0"/>
            <w:autoSpaceDN w:val="0"/>
            <w:spacing w:line="360" w:lineRule="auto"/>
            <w:ind w:hanging="480"/>
            <w:divId w:val="1816801001"/>
            <w:rPr>
              <w:rFonts w:eastAsia="Times New Roman"/>
            </w:rPr>
          </w:pPr>
          <w:r>
            <w:rPr>
              <w:rFonts w:eastAsia="Times New Roman"/>
            </w:rPr>
            <w:t xml:space="preserve">Fischer, G., Shah, M., Van, H., &amp; </w:t>
          </w:r>
          <w:proofErr w:type="spellStart"/>
          <w:r>
            <w:rPr>
              <w:rFonts w:eastAsia="Times New Roman"/>
            </w:rPr>
            <w:t>Nachtergaele</w:t>
          </w:r>
          <w:proofErr w:type="spellEnd"/>
          <w:r>
            <w:rPr>
              <w:rFonts w:eastAsia="Times New Roman"/>
            </w:rPr>
            <w:t xml:space="preserve">, F. (2006). </w:t>
          </w:r>
          <w:proofErr w:type="spellStart"/>
          <w:r>
            <w:rPr>
              <w:rFonts w:eastAsia="Times New Roman"/>
            </w:rPr>
            <w:t>Agro</w:t>
          </w:r>
          <w:proofErr w:type="spellEnd"/>
          <w:r>
            <w:rPr>
              <w:rFonts w:eastAsia="Times New Roman"/>
            </w:rPr>
            <w:t xml:space="preserve">-Ecological Zones Assessment. </w:t>
          </w:r>
          <w:r>
            <w:rPr>
              <w:rFonts w:eastAsia="Times New Roman"/>
              <w:i/>
              <w:iCs/>
            </w:rPr>
            <w:t>Life Support Systems</w:t>
          </w:r>
          <w:r>
            <w:rPr>
              <w:rFonts w:eastAsia="Times New Roman"/>
            </w:rPr>
            <w:t xml:space="preserve">, </w:t>
          </w:r>
          <w:r>
            <w:rPr>
              <w:rFonts w:eastAsia="Times New Roman"/>
              <w:i/>
              <w:iCs/>
            </w:rPr>
            <w:t>April</w:t>
          </w:r>
          <w:r>
            <w:rPr>
              <w:rFonts w:eastAsia="Times New Roman"/>
            </w:rPr>
            <w:t>.</w:t>
          </w:r>
        </w:p>
        <w:p w14:paraId="23012C3D" w14:textId="77777777" w:rsidR="007A3662" w:rsidRDefault="007A3662" w:rsidP="007A3662">
          <w:pPr>
            <w:autoSpaceDE w:val="0"/>
            <w:autoSpaceDN w:val="0"/>
            <w:spacing w:line="360" w:lineRule="auto"/>
            <w:ind w:hanging="480"/>
            <w:divId w:val="949778185"/>
            <w:rPr>
              <w:rFonts w:eastAsia="Times New Roman"/>
            </w:rPr>
          </w:pPr>
          <w:proofErr w:type="spellStart"/>
          <w:r>
            <w:rPr>
              <w:rFonts w:eastAsia="Times New Roman"/>
            </w:rPr>
            <w:t>Flórián</w:t>
          </w:r>
          <w:proofErr w:type="spellEnd"/>
          <w:r>
            <w:rPr>
              <w:rFonts w:eastAsia="Times New Roman"/>
            </w:rPr>
            <w:t xml:space="preserve">, N., </w:t>
          </w:r>
          <w:proofErr w:type="spellStart"/>
          <w:r>
            <w:rPr>
              <w:rFonts w:eastAsia="Times New Roman"/>
            </w:rPr>
            <w:t>Ladányi</w:t>
          </w:r>
          <w:proofErr w:type="spellEnd"/>
          <w:r>
            <w:rPr>
              <w:rFonts w:eastAsia="Times New Roman"/>
            </w:rPr>
            <w:t xml:space="preserve">, M., </w:t>
          </w:r>
          <w:proofErr w:type="spellStart"/>
          <w:r>
            <w:rPr>
              <w:rFonts w:eastAsia="Times New Roman"/>
            </w:rPr>
            <w:t>Ittzés</w:t>
          </w:r>
          <w:proofErr w:type="spellEnd"/>
          <w:r>
            <w:rPr>
              <w:rFonts w:eastAsia="Times New Roman"/>
            </w:rPr>
            <w:t xml:space="preserve">, A., </w:t>
          </w:r>
          <w:proofErr w:type="spellStart"/>
          <w:r>
            <w:rPr>
              <w:rFonts w:eastAsia="Times New Roman"/>
            </w:rPr>
            <w:t>Kröel</w:t>
          </w:r>
          <w:proofErr w:type="spellEnd"/>
          <w:r>
            <w:rPr>
              <w:rFonts w:eastAsia="Times New Roman"/>
            </w:rPr>
            <w:t xml:space="preserve">-Dulay, G., </w:t>
          </w:r>
          <w:proofErr w:type="spellStart"/>
          <w:r>
            <w:rPr>
              <w:rFonts w:eastAsia="Times New Roman"/>
            </w:rPr>
            <w:t>Ónodi</w:t>
          </w:r>
          <w:proofErr w:type="spellEnd"/>
          <w:r>
            <w:rPr>
              <w:rFonts w:eastAsia="Times New Roman"/>
            </w:rPr>
            <w:t xml:space="preserve">, G., </w:t>
          </w:r>
          <w:proofErr w:type="spellStart"/>
          <w:r>
            <w:rPr>
              <w:rFonts w:eastAsia="Times New Roman"/>
            </w:rPr>
            <w:t>Mucsi</w:t>
          </w:r>
          <w:proofErr w:type="spellEnd"/>
          <w:r>
            <w:rPr>
              <w:rFonts w:eastAsia="Times New Roman"/>
            </w:rPr>
            <w:t xml:space="preserve">, M., </w:t>
          </w:r>
          <w:proofErr w:type="spellStart"/>
          <w:r>
            <w:rPr>
              <w:rFonts w:eastAsia="Times New Roman"/>
            </w:rPr>
            <w:t>Szili-Kovács</w:t>
          </w:r>
          <w:proofErr w:type="spellEnd"/>
          <w:r>
            <w:rPr>
              <w:rFonts w:eastAsia="Times New Roman"/>
            </w:rPr>
            <w:t xml:space="preserve">, T., </w:t>
          </w:r>
          <w:proofErr w:type="spellStart"/>
          <w:r>
            <w:rPr>
              <w:rFonts w:eastAsia="Times New Roman"/>
            </w:rPr>
            <w:t>Gergócs</w:t>
          </w:r>
          <w:proofErr w:type="spellEnd"/>
          <w:r>
            <w:rPr>
              <w:rFonts w:eastAsia="Times New Roman"/>
            </w:rPr>
            <w:t xml:space="preserve">, V., </w:t>
          </w:r>
          <w:proofErr w:type="spellStart"/>
          <w:r>
            <w:rPr>
              <w:rFonts w:eastAsia="Times New Roman"/>
            </w:rPr>
            <w:t>Dányi</w:t>
          </w:r>
          <w:proofErr w:type="spellEnd"/>
          <w:r>
            <w:rPr>
              <w:rFonts w:eastAsia="Times New Roman"/>
            </w:rPr>
            <w:t xml:space="preserve">, L., &amp; </w:t>
          </w:r>
          <w:proofErr w:type="spellStart"/>
          <w:r>
            <w:rPr>
              <w:rFonts w:eastAsia="Times New Roman"/>
            </w:rPr>
            <w:t>Dombos</w:t>
          </w:r>
          <w:proofErr w:type="spellEnd"/>
          <w:r>
            <w:rPr>
              <w:rFonts w:eastAsia="Times New Roman"/>
            </w:rPr>
            <w:t xml:space="preserve">, M. (2019). Effects of single and repeated drought on soil microarthropods in a semi-arid ecosystem depend more on timing and duration than drought severity.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14</w:t>
          </w:r>
          <w:r>
            <w:rPr>
              <w:rFonts w:eastAsia="Times New Roman"/>
            </w:rPr>
            <w:t>(7). https://doi.org/10.1371/journal.pone.0219975</w:t>
          </w:r>
        </w:p>
        <w:p w14:paraId="7F0AF3A0" w14:textId="77777777" w:rsidR="007A3662" w:rsidRDefault="007A3662" w:rsidP="007A3662">
          <w:pPr>
            <w:autoSpaceDE w:val="0"/>
            <w:autoSpaceDN w:val="0"/>
            <w:spacing w:line="360" w:lineRule="auto"/>
            <w:ind w:hanging="480"/>
            <w:divId w:val="832794025"/>
            <w:rPr>
              <w:rFonts w:eastAsia="Times New Roman"/>
            </w:rPr>
          </w:pPr>
          <w:r>
            <w:rPr>
              <w:rFonts w:eastAsia="Times New Roman"/>
            </w:rPr>
            <w:t xml:space="preserve">Franklin, J. F., Spies, T. A., Pelt, R. van, Carey, A. B., Thornburgh, D. A., Berg, D. R., </w:t>
          </w:r>
          <w:proofErr w:type="spellStart"/>
          <w:r>
            <w:rPr>
              <w:rFonts w:eastAsia="Times New Roman"/>
            </w:rPr>
            <w:t>Lindenmayer</w:t>
          </w:r>
          <w:proofErr w:type="spellEnd"/>
          <w:r>
            <w:rPr>
              <w:rFonts w:eastAsia="Times New Roman"/>
            </w:rPr>
            <w:t xml:space="preserve">, D. B., Harmon, M. E., Keeton, W. S., Shaw, D. C., Bible, K., &amp; Chen, J. (2002). Disturbances and structural development of natural forest ecosystems with silvicultural implications, using Douglas-fir forests as an example. </w:t>
          </w:r>
          <w:r>
            <w:rPr>
              <w:rFonts w:eastAsia="Times New Roman"/>
              <w:i/>
              <w:iCs/>
            </w:rPr>
            <w:t>Forest Ecology and Management</w:t>
          </w:r>
          <w:r>
            <w:rPr>
              <w:rFonts w:eastAsia="Times New Roman"/>
            </w:rPr>
            <w:t xml:space="preserve">, </w:t>
          </w:r>
          <w:r>
            <w:rPr>
              <w:rFonts w:eastAsia="Times New Roman"/>
              <w:i/>
              <w:iCs/>
            </w:rPr>
            <w:t>155</w:t>
          </w:r>
          <w:r>
            <w:rPr>
              <w:rFonts w:eastAsia="Times New Roman"/>
            </w:rPr>
            <w:t>(1–3). https://doi.org/10.1016/S0378-1127(01)00575-8</w:t>
          </w:r>
        </w:p>
        <w:p w14:paraId="62314EAA" w14:textId="77777777" w:rsidR="007A3662" w:rsidRDefault="007A3662" w:rsidP="007A3662">
          <w:pPr>
            <w:autoSpaceDE w:val="0"/>
            <w:autoSpaceDN w:val="0"/>
            <w:spacing w:line="360" w:lineRule="auto"/>
            <w:ind w:hanging="480"/>
            <w:divId w:val="286015034"/>
            <w:rPr>
              <w:rFonts w:eastAsia="Times New Roman"/>
            </w:rPr>
          </w:pPr>
          <w:r>
            <w:rPr>
              <w:rFonts w:eastAsia="Times New Roman"/>
            </w:rPr>
            <w:t xml:space="preserve">Frew, A., Nielsen, U. N., </w:t>
          </w:r>
          <w:proofErr w:type="spellStart"/>
          <w:r>
            <w:rPr>
              <w:rFonts w:eastAsia="Times New Roman"/>
            </w:rPr>
            <w:t>Riegler</w:t>
          </w:r>
          <w:proofErr w:type="spellEnd"/>
          <w:r>
            <w:rPr>
              <w:rFonts w:eastAsia="Times New Roman"/>
            </w:rPr>
            <w:t xml:space="preserve">, M., &amp; Johnson, S. N. (2013). Do eucalypt plantation management practices create understory reservoirs of scarab beetle pests in the soil? </w:t>
          </w:r>
          <w:r>
            <w:rPr>
              <w:rFonts w:eastAsia="Times New Roman"/>
              <w:i/>
              <w:iCs/>
            </w:rPr>
            <w:t>Forest Ecology and Management</w:t>
          </w:r>
          <w:r>
            <w:rPr>
              <w:rFonts w:eastAsia="Times New Roman"/>
            </w:rPr>
            <w:t xml:space="preserve">, </w:t>
          </w:r>
          <w:r>
            <w:rPr>
              <w:rFonts w:eastAsia="Times New Roman"/>
              <w:i/>
              <w:iCs/>
            </w:rPr>
            <w:t>306</w:t>
          </w:r>
          <w:r>
            <w:rPr>
              <w:rFonts w:eastAsia="Times New Roman"/>
            </w:rPr>
            <w:t>. https://doi.org/10.1016/j.foreco.2013.06.051</w:t>
          </w:r>
        </w:p>
        <w:p w14:paraId="18A3AE3F" w14:textId="77777777" w:rsidR="007A3662" w:rsidRDefault="007A3662" w:rsidP="007A3662">
          <w:pPr>
            <w:autoSpaceDE w:val="0"/>
            <w:autoSpaceDN w:val="0"/>
            <w:spacing w:line="360" w:lineRule="auto"/>
            <w:ind w:hanging="480"/>
            <w:divId w:val="1126776202"/>
            <w:rPr>
              <w:rFonts w:eastAsia="Times New Roman"/>
            </w:rPr>
          </w:pPr>
          <w:proofErr w:type="spellStart"/>
          <w:r>
            <w:rPr>
              <w:rFonts w:eastAsia="Times New Roman"/>
            </w:rPr>
            <w:t>Friedlingstein</w:t>
          </w:r>
          <w:proofErr w:type="spellEnd"/>
          <w:r>
            <w:rPr>
              <w:rFonts w:eastAsia="Times New Roman"/>
            </w:rPr>
            <w:t xml:space="preserve">, P., Jones, M., … M. O.-E. S., &amp; 2019, undefined. (n.d.). Global carbon budget 2019. </w:t>
          </w:r>
          <w:r>
            <w:rPr>
              <w:rFonts w:eastAsia="Times New Roman"/>
              <w:i/>
              <w:iCs/>
            </w:rPr>
            <w:t>Essd.Copernicus.Org</w:t>
          </w:r>
          <w:r>
            <w:rPr>
              <w:rFonts w:eastAsia="Times New Roman"/>
            </w:rPr>
            <w:t>. Retrieved 18 August 2022, from https://essd.copernicus.org/articles/11/1783/2019/</w:t>
          </w:r>
        </w:p>
        <w:p w14:paraId="5A605C3C" w14:textId="77777777" w:rsidR="007A3662" w:rsidRDefault="007A3662" w:rsidP="007A3662">
          <w:pPr>
            <w:autoSpaceDE w:val="0"/>
            <w:autoSpaceDN w:val="0"/>
            <w:spacing w:line="360" w:lineRule="auto"/>
            <w:ind w:hanging="480"/>
            <w:divId w:val="1634821404"/>
            <w:rPr>
              <w:rFonts w:eastAsia="Times New Roman"/>
            </w:rPr>
          </w:pPr>
          <w:r>
            <w:rPr>
              <w:rFonts w:eastAsia="Times New Roman"/>
            </w:rPr>
            <w:t xml:space="preserve">Gao, J., Zhang, L., Tang, Z., &amp; Wu, S. (2019). A synthesis of ecosystem aboveground productivity and its process variables under simulated drought stress. In </w:t>
          </w:r>
          <w:r>
            <w:rPr>
              <w:rFonts w:eastAsia="Times New Roman"/>
              <w:i/>
              <w:iCs/>
            </w:rPr>
            <w:t>Journal of Ecology</w:t>
          </w:r>
          <w:r>
            <w:rPr>
              <w:rFonts w:eastAsia="Times New Roman"/>
            </w:rPr>
            <w:t xml:space="preserve"> (Vol. 107, Issue 6). https://doi.org/10.1111/1365-2745.13218</w:t>
          </w:r>
        </w:p>
        <w:p w14:paraId="3DBF5039" w14:textId="77777777" w:rsidR="007A3662" w:rsidRDefault="007A3662" w:rsidP="007A3662">
          <w:pPr>
            <w:autoSpaceDE w:val="0"/>
            <w:autoSpaceDN w:val="0"/>
            <w:spacing w:line="360" w:lineRule="auto"/>
            <w:ind w:hanging="480"/>
            <w:divId w:val="455215794"/>
            <w:rPr>
              <w:rFonts w:eastAsia="Times New Roman"/>
            </w:rPr>
          </w:pPr>
          <w:r>
            <w:rPr>
              <w:rFonts w:eastAsia="Times New Roman"/>
            </w:rPr>
            <w:t xml:space="preserve">Gates, S. (2002). Review of methodology of quantitative reviews using meta-analysis in ecology. In </w:t>
          </w:r>
          <w:r>
            <w:rPr>
              <w:rFonts w:eastAsia="Times New Roman"/>
              <w:i/>
              <w:iCs/>
            </w:rPr>
            <w:t>Journal of Animal Ecology</w:t>
          </w:r>
          <w:r>
            <w:rPr>
              <w:rFonts w:eastAsia="Times New Roman"/>
            </w:rPr>
            <w:t xml:space="preserve"> (Vol. 71, Issue 4). https://doi.org/10.1046/j.1365-2656.2002.00634.x</w:t>
          </w:r>
        </w:p>
        <w:p w14:paraId="6F758028" w14:textId="77777777" w:rsidR="007A3662" w:rsidRDefault="007A3662" w:rsidP="007A3662">
          <w:pPr>
            <w:autoSpaceDE w:val="0"/>
            <w:autoSpaceDN w:val="0"/>
            <w:spacing w:line="360" w:lineRule="auto"/>
            <w:ind w:hanging="480"/>
            <w:divId w:val="1627738137"/>
            <w:rPr>
              <w:rFonts w:eastAsia="Times New Roman"/>
            </w:rPr>
          </w:pPr>
          <w:r>
            <w:rPr>
              <w:rFonts w:eastAsia="Times New Roman"/>
            </w:rPr>
            <w:lastRenderedPageBreak/>
            <w:t xml:space="preserve">Gilmore, S. K., &amp; Potter, D. A. (1993). Potential role of Collembola as biotic mortality agents for entomopathogenic nematodes. </w:t>
          </w:r>
          <w:proofErr w:type="spellStart"/>
          <w:r>
            <w:rPr>
              <w:rFonts w:eastAsia="Times New Roman"/>
              <w:i/>
              <w:iCs/>
            </w:rPr>
            <w:t>Pedobiologia</w:t>
          </w:r>
          <w:proofErr w:type="spellEnd"/>
          <w:r>
            <w:rPr>
              <w:rFonts w:eastAsia="Times New Roman"/>
            </w:rPr>
            <w:t xml:space="preserve">, </w:t>
          </w:r>
          <w:r>
            <w:rPr>
              <w:rFonts w:eastAsia="Times New Roman"/>
              <w:i/>
              <w:iCs/>
            </w:rPr>
            <w:t>37</w:t>
          </w:r>
          <w:r>
            <w:rPr>
              <w:rFonts w:eastAsia="Times New Roman"/>
            </w:rPr>
            <w:t>(1).</w:t>
          </w:r>
        </w:p>
        <w:p w14:paraId="09C27C7D" w14:textId="77777777" w:rsidR="007A3662" w:rsidRDefault="007A3662" w:rsidP="007A3662">
          <w:pPr>
            <w:autoSpaceDE w:val="0"/>
            <w:autoSpaceDN w:val="0"/>
            <w:spacing w:line="360" w:lineRule="auto"/>
            <w:ind w:hanging="480"/>
            <w:divId w:val="2117481081"/>
            <w:rPr>
              <w:rFonts w:eastAsia="Times New Roman"/>
            </w:rPr>
          </w:pPr>
          <w:r>
            <w:rPr>
              <w:rFonts w:eastAsia="Times New Roman"/>
            </w:rPr>
            <w:t xml:space="preserve">Gunn, A., &amp; </w:t>
          </w:r>
          <w:proofErr w:type="spellStart"/>
          <w:r>
            <w:rPr>
              <w:rFonts w:eastAsia="Times New Roman"/>
            </w:rPr>
            <w:t>Cherrett</w:t>
          </w:r>
          <w:proofErr w:type="spellEnd"/>
          <w:r>
            <w:rPr>
              <w:rFonts w:eastAsia="Times New Roman"/>
            </w:rPr>
            <w:t xml:space="preserve">, J. M. (1993). The exploitation of food resources by soil meso- and macro invertebrates. </w:t>
          </w:r>
          <w:proofErr w:type="spellStart"/>
          <w:r>
            <w:rPr>
              <w:rFonts w:eastAsia="Times New Roman"/>
              <w:i/>
              <w:iCs/>
            </w:rPr>
            <w:t>Pedobiologia</w:t>
          </w:r>
          <w:proofErr w:type="spellEnd"/>
          <w:r>
            <w:rPr>
              <w:rFonts w:eastAsia="Times New Roman"/>
            </w:rPr>
            <w:t xml:space="preserve">, </w:t>
          </w:r>
          <w:r>
            <w:rPr>
              <w:rFonts w:eastAsia="Times New Roman"/>
              <w:i/>
              <w:iCs/>
            </w:rPr>
            <w:t>37</w:t>
          </w:r>
          <w:r>
            <w:rPr>
              <w:rFonts w:eastAsia="Times New Roman"/>
            </w:rPr>
            <w:t>(5).</w:t>
          </w:r>
        </w:p>
        <w:p w14:paraId="052E87ED" w14:textId="77777777" w:rsidR="007A3662" w:rsidRDefault="007A3662" w:rsidP="007A3662">
          <w:pPr>
            <w:autoSpaceDE w:val="0"/>
            <w:autoSpaceDN w:val="0"/>
            <w:spacing w:line="360" w:lineRule="auto"/>
            <w:ind w:hanging="480"/>
            <w:divId w:val="1420060862"/>
            <w:rPr>
              <w:rFonts w:eastAsia="Times New Roman"/>
            </w:rPr>
          </w:pPr>
          <w:proofErr w:type="spellStart"/>
          <w:r>
            <w:rPr>
              <w:rFonts w:eastAsia="Times New Roman"/>
            </w:rPr>
            <w:t>Gurevitch</w:t>
          </w:r>
          <w:proofErr w:type="spellEnd"/>
          <w:r>
            <w:rPr>
              <w:rFonts w:eastAsia="Times New Roman"/>
            </w:rPr>
            <w:t xml:space="preserve">, J., &amp; Hedges, L. v. (1999). Statistical issues in ecological meta-analyses. In </w:t>
          </w:r>
          <w:r>
            <w:rPr>
              <w:rFonts w:eastAsia="Times New Roman"/>
              <w:i/>
              <w:iCs/>
            </w:rPr>
            <w:t>Ecology</w:t>
          </w:r>
          <w:r>
            <w:rPr>
              <w:rFonts w:eastAsia="Times New Roman"/>
            </w:rPr>
            <w:t xml:space="preserve"> (Vol. 80, Issue 4). https://doi.org/10.1890/0012-9658(1999)080[</w:t>
          </w:r>
          <w:proofErr w:type="gramStart"/>
          <w:r>
            <w:rPr>
              <w:rFonts w:eastAsia="Times New Roman"/>
            </w:rPr>
            <w:t>1142:SIIEMA</w:t>
          </w:r>
          <w:proofErr w:type="gramEnd"/>
          <w:r>
            <w:rPr>
              <w:rFonts w:eastAsia="Times New Roman"/>
            </w:rPr>
            <w:t>]2.0.CO;2</w:t>
          </w:r>
        </w:p>
        <w:p w14:paraId="652151A2" w14:textId="77777777" w:rsidR="007A3662" w:rsidRDefault="007A3662" w:rsidP="007A3662">
          <w:pPr>
            <w:autoSpaceDE w:val="0"/>
            <w:autoSpaceDN w:val="0"/>
            <w:spacing w:line="360" w:lineRule="auto"/>
            <w:ind w:hanging="480"/>
            <w:divId w:val="1903909945"/>
            <w:rPr>
              <w:rFonts w:eastAsia="Times New Roman"/>
            </w:rPr>
          </w:pPr>
          <w:proofErr w:type="spellStart"/>
          <w:r>
            <w:rPr>
              <w:rFonts w:eastAsia="Times New Roman"/>
            </w:rPr>
            <w:t>Gurevitch</w:t>
          </w:r>
          <w:proofErr w:type="spellEnd"/>
          <w:r>
            <w:rPr>
              <w:rFonts w:eastAsia="Times New Roman"/>
            </w:rPr>
            <w:t xml:space="preserve">, J., </w:t>
          </w:r>
          <w:proofErr w:type="spellStart"/>
          <w:r>
            <w:rPr>
              <w:rFonts w:eastAsia="Times New Roman"/>
            </w:rPr>
            <w:t>Koricheva</w:t>
          </w:r>
          <w:proofErr w:type="spellEnd"/>
          <w:r>
            <w:rPr>
              <w:rFonts w:eastAsia="Times New Roman"/>
            </w:rPr>
            <w:t xml:space="preserve">, J., Nakagawa, S., &amp; Stewart, G. (2018). Meta-analysis and the science of research synthesis. In </w:t>
          </w:r>
          <w:r>
            <w:rPr>
              <w:rFonts w:eastAsia="Times New Roman"/>
              <w:i/>
              <w:iCs/>
            </w:rPr>
            <w:t>Nature</w:t>
          </w:r>
          <w:r>
            <w:rPr>
              <w:rFonts w:eastAsia="Times New Roman"/>
            </w:rPr>
            <w:t xml:space="preserve"> (Vol. 555, Issue 7695). https://doi.org/10.1038/nature25753</w:t>
          </w:r>
        </w:p>
        <w:p w14:paraId="4A459914" w14:textId="77777777" w:rsidR="007A3662" w:rsidRDefault="007A3662" w:rsidP="007A3662">
          <w:pPr>
            <w:autoSpaceDE w:val="0"/>
            <w:autoSpaceDN w:val="0"/>
            <w:spacing w:line="360" w:lineRule="auto"/>
            <w:ind w:hanging="480"/>
            <w:divId w:val="640353399"/>
            <w:rPr>
              <w:rFonts w:eastAsia="Times New Roman"/>
            </w:rPr>
          </w:pPr>
          <w:r>
            <w:rPr>
              <w:rFonts w:eastAsia="Times New Roman"/>
            </w:rPr>
            <w:t xml:space="preserve">Haines-Young, R., &amp; </w:t>
          </w:r>
          <w:proofErr w:type="spellStart"/>
          <w:r>
            <w:rPr>
              <w:rFonts w:eastAsia="Times New Roman"/>
            </w:rPr>
            <w:t>Potschin</w:t>
          </w:r>
          <w:proofErr w:type="spellEnd"/>
          <w:r>
            <w:rPr>
              <w:rFonts w:eastAsia="Times New Roman"/>
            </w:rPr>
            <w:t xml:space="preserve">, M. (2012). The links between biodiversity, ecosystem services and human well-being. In </w:t>
          </w:r>
          <w:r>
            <w:rPr>
              <w:rFonts w:eastAsia="Times New Roman"/>
              <w:i/>
              <w:iCs/>
            </w:rPr>
            <w:t>Ecosystem Ecology</w:t>
          </w:r>
          <w:r>
            <w:rPr>
              <w:rFonts w:eastAsia="Times New Roman"/>
            </w:rPr>
            <w:t>. https://doi.org/10.1017/cbo9780511750458.007</w:t>
          </w:r>
        </w:p>
        <w:p w14:paraId="6B0E7D50" w14:textId="77777777" w:rsidR="007A3662" w:rsidRDefault="007A3662" w:rsidP="007A3662">
          <w:pPr>
            <w:autoSpaceDE w:val="0"/>
            <w:autoSpaceDN w:val="0"/>
            <w:spacing w:line="360" w:lineRule="auto"/>
            <w:ind w:hanging="480"/>
            <w:divId w:val="1300839408"/>
            <w:rPr>
              <w:rFonts w:eastAsia="Times New Roman"/>
            </w:rPr>
          </w:pPr>
          <w:r>
            <w:rPr>
              <w:rFonts w:eastAsia="Times New Roman"/>
            </w:rPr>
            <w:t xml:space="preserve">Hairston, N. G., Smith, F. E., &amp; </w:t>
          </w:r>
          <w:proofErr w:type="spellStart"/>
          <w:r>
            <w:rPr>
              <w:rFonts w:eastAsia="Times New Roman"/>
            </w:rPr>
            <w:t>Slobodkin</w:t>
          </w:r>
          <w:proofErr w:type="spellEnd"/>
          <w:r>
            <w:rPr>
              <w:rFonts w:eastAsia="Times New Roman"/>
            </w:rPr>
            <w:t xml:space="preserve">, L. B. (1960). Community Structure, Population Control, and Competition. </w:t>
          </w:r>
          <w:r>
            <w:rPr>
              <w:rFonts w:eastAsia="Times New Roman"/>
              <w:i/>
              <w:iCs/>
            </w:rPr>
            <w:t>The American Naturalist</w:t>
          </w:r>
          <w:r>
            <w:rPr>
              <w:rFonts w:eastAsia="Times New Roman"/>
            </w:rPr>
            <w:t xml:space="preserve">, </w:t>
          </w:r>
          <w:r>
            <w:rPr>
              <w:rFonts w:eastAsia="Times New Roman"/>
              <w:i/>
              <w:iCs/>
            </w:rPr>
            <w:t>94</w:t>
          </w:r>
          <w:r>
            <w:rPr>
              <w:rFonts w:eastAsia="Times New Roman"/>
            </w:rPr>
            <w:t>(879). https://doi.org/10.1086/282146</w:t>
          </w:r>
        </w:p>
        <w:p w14:paraId="25EA593B" w14:textId="77777777" w:rsidR="007A3662" w:rsidRDefault="007A3662" w:rsidP="007A3662">
          <w:pPr>
            <w:autoSpaceDE w:val="0"/>
            <w:autoSpaceDN w:val="0"/>
            <w:spacing w:line="360" w:lineRule="auto"/>
            <w:ind w:hanging="480"/>
            <w:divId w:val="270892426"/>
            <w:rPr>
              <w:rFonts w:eastAsia="Times New Roman"/>
            </w:rPr>
          </w:pPr>
          <w:proofErr w:type="spellStart"/>
          <w:r>
            <w:rPr>
              <w:rFonts w:eastAsia="Times New Roman"/>
            </w:rPr>
            <w:t>Halaj</w:t>
          </w:r>
          <w:proofErr w:type="spellEnd"/>
          <w:r>
            <w:rPr>
              <w:rFonts w:eastAsia="Times New Roman"/>
            </w:rPr>
            <w:t xml:space="preserve">, J., Peck, R. W., &amp; </w:t>
          </w:r>
          <w:proofErr w:type="spellStart"/>
          <w:r>
            <w:rPr>
              <w:rFonts w:eastAsia="Times New Roman"/>
            </w:rPr>
            <w:t>Niwa</w:t>
          </w:r>
          <w:proofErr w:type="spellEnd"/>
          <w:r>
            <w:rPr>
              <w:rFonts w:eastAsia="Times New Roman"/>
            </w:rPr>
            <w:t xml:space="preserve">, C. G. (2005). Trophic structure of a </w:t>
          </w:r>
          <w:proofErr w:type="spellStart"/>
          <w:r>
            <w:rPr>
              <w:rFonts w:eastAsia="Times New Roman"/>
            </w:rPr>
            <w:t>macroarthropod</w:t>
          </w:r>
          <w:proofErr w:type="spellEnd"/>
          <w:r>
            <w:rPr>
              <w:rFonts w:eastAsia="Times New Roman"/>
            </w:rPr>
            <w:t xml:space="preserve"> litter food web in managed coniferous forest stands: A stable isotope analysis with δ15N and δ13C. </w:t>
          </w:r>
          <w:proofErr w:type="spellStart"/>
          <w:r>
            <w:rPr>
              <w:rFonts w:eastAsia="Times New Roman"/>
              <w:i/>
              <w:iCs/>
            </w:rPr>
            <w:t>Pedobiologia</w:t>
          </w:r>
          <w:proofErr w:type="spellEnd"/>
          <w:r>
            <w:rPr>
              <w:rFonts w:eastAsia="Times New Roman"/>
            </w:rPr>
            <w:t xml:space="preserve">, </w:t>
          </w:r>
          <w:r>
            <w:rPr>
              <w:rFonts w:eastAsia="Times New Roman"/>
              <w:i/>
              <w:iCs/>
            </w:rPr>
            <w:t>49</w:t>
          </w:r>
          <w:r>
            <w:rPr>
              <w:rFonts w:eastAsia="Times New Roman"/>
            </w:rPr>
            <w:t>(2). https://doi.org/10.1016/j.pedobi.2004.09.002</w:t>
          </w:r>
        </w:p>
        <w:p w14:paraId="2A6DE6F4" w14:textId="77777777" w:rsidR="007A3662" w:rsidRDefault="007A3662" w:rsidP="007A3662">
          <w:pPr>
            <w:autoSpaceDE w:val="0"/>
            <w:autoSpaceDN w:val="0"/>
            <w:spacing w:line="360" w:lineRule="auto"/>
            <w:ind w:hanging="480"/>
            <w:divId w:val="1097797222"/>
            <w:rPr>
              <w:rFonts w:eastAsia="Times New Roman"/>
            </w:rPr>
          </w:pPr>
          <w:proofErr w:type="spellStart"/>
          <w:r>
            <w:rPr>
              <w:rFonts w:eastAsia="Times New Roman"/>
            </w:rPr>
            <w:t>Hautier</w:t>
          </w:r>
          <w:proofErr w:type="spellEnd"/>
          <w:r>
            <w:rPr>
              <w:rFonts w:eastAsia="Times New Roman"/>
            </w:rPr>
            <w:t xml:space="preserve">, Y., Tilman, D., Isbell, F., </w:t>
          </w:r>
          <w:proofErr w:type="spellStart"/>
          <w:r>
            <w:rPr>
              <w:rFonts w:eastAsia="Times New Roman"/>
            </w:rPr>
            <w:t>Seabloom</w:t>
          </w:r>
          <w:proofErr w:type="spellEnd"/>
          <w:r>
            <w:rPr>
              <w:rFonts w:eastAsia="Times New Roman"/>
            </w:rPr>
            <w:t xml:space="preserve">, E. W., Borer, E. T., &amp; Reich, P. B. (2015). Anthropogenic environmental changes affect ecosystem stability via biodiversity. </w:t>
          </w:r>
          <w:r>
            <w:rPr>
              <w:rFonts w:eastAsia="Times New Roman"/>
              <w:i/>
              <w:iCs/>
            </w:rPr>
            <w:t>Science</w:t>
          </w:r>
          <w:r>
            <w:rPr>
              <w:rFonts w:eastAsia="Times New Roman"/>
            </w:rPr>
            <w:t xml:space="preserve">, </w:t>
          </w:r>
          <w:r>
            <w:rPr>
              <w:rFonts w:eastAsia="Times New Roman"/>
              <w:i/>
              <w:iCs/>
            </w:rPr>
            <w:t>348</w:t>
          </w:r>
          <w:r>
            <w:rPr>
              <w:rFonts w:eastAsia="Times New Roman"/>
            </w:rPr>
            <w:t>(6232). https://doi.org/10.1126/science.aaa1788</w:t>
          </w:r>
        </w:p>
        <w:p w14:paraId="5541F329" w14:textId="77777777" w:rsidR="007A3662" w:rsidRDefault="007A3662" w:rsidP="007A3662">
          <w:pPr>
            <w:autoSpaceDE w:val="0"/>
            <w:autoSpaceDN w:val="0"/>
            <w:spacing w:line="360" w:lineRule="auto"/>
            <w:ind w:hanging="480"/>
            <w:divId w:val="1557468151"/>
            <w:rPr>
              <w:rFonts w:eastAsia="Times New Roman"/>
            </w:rPr>
          </w:pPr>
          <w:r>
            <w:rPr>
              <w:rFonts w:eastAsia="Times New Roman"/>
            </w:rPr>
            <w:t xml:space="preserve">Hedges, L. v, </w:t>
          </w:r>
          <w:proofErr w:type="spellStart"/>
          <w:r>
            <w:rPr>
              <w:rFonts w:eastAsia="Times New Roman"/>
            </w:rPr>
            <w:t>Gurevitch</w:t>
          </w:r>
          <w:proofErr w:type="spellEnd"/>
          <w:r>
            <w:rPr>
              <w:rFonts w:eastAsia="Times New Roman"/>
            </w:rPr>
            <w:t xml:space="preserve">, J., &amp; Curtis, P. S. (1999). THE META-ANALYSIS OF RESPONSE RATIOS IN EXPERIMENTAL ECOLOGY. </w:t>
          </w:r>
          <w:r>
            <w:rPr>
              <w:rFonts w:eastAsia="Times New Roman"/>
              <w:i/>
              <w:iCs/>
            </w:rPr>
            <w:t>Special Feature Ecology</w:t>
          </w:r>
          <w:r>
            <w:rPr>
              <w:rFonts w:eastAsia="Times New Roman"/>
            </w:rPr>
            <w:t xml:space="preserve">, </w:t>
          </w:r>
          <w:r>
            <w:rPr>
              <w:rFonts w:eastAsia="Times New Roman"/>
              <w:i/>
              <w:iCs/>
            </w:rPr>
            <w:t>80</w:t>
          </w:r>
          <w:r>
            <w:rPr>
              <w:rFonts w:eastAsia="Times New Roman"/>
            </w:rPr>
            <w:t>(4), 1150–1156. https://doi.org/10.1890/0012-9658</w:t>
          </w:r>
        </w:p>
        <w:p w14:paraId="5E1A4189" w14:textId="77777777" w:rsidR="007A3662" w:rsidRDefault="007A3662" w:rsidP="007A3662">
          <w:pPr>
            <w:autoSpaceDE w:val="0"/>
            <w:autoSpaceDN w:val="0"/>
            <w:spacing w:line="360" w:lineRule="auto"/>
            <w:ind w:hanging="480"/>
            <w:divId w:val="153643457"/>
            <w:rPr>
              <w:rFonts w:eastAsia="Times New Roman"/>
            </w:rPr>
          </w:pPr>
          <w:r>
            <w:rPr>
              <w:rFonts w:eastAsia="Times New Roman"/>
            </w:rPr>
            <w:t xml:space="preserve">Higgins, J. P. T., &amp; Thompson, S. G. (2002). Quantifying heterogeneity in a meta-analysis. </w:t>
          </w:r>
          <w:r>
            <w:rPr>
              <w:rFonts w:eastAsia="Times New Roman"/>
              <w:i/>
              <w:iCs/>
            </w:rPr>
            <w:t>Statistics in Medicine</w:t>
          </w:r>
          <w:r>
            <w:rPr>
              <w:rFonts w:eastAsia="Times New Roman"/>
            </w:rPr>
            <w:t xml:space="preserve">, </w:t>
          </w:r>
          <w:r>
            <w:rPr>
              <w:rFonts w:eastAsia="Times New Roman"/>
              <w:i/>
              <w:iCs/>
            </w:rPr>
            <w:t>21</w:t>
          </w:r>
          <w:r>
            <w:rPr>
              <w:rFonts w:eastAsia="Times New Roman"/>
            </w:rPr>
            <w:t>(11). https://doi.org/10.1002/sim.1186</w:t>
          </w:r>
        </w:p>
        <w:p w14:paraId="30511636" w14:textId="77777777" w:rsidR="007A3662" w:rsidRDefault="007A3662" w:rsidP="007A3662">
          <w:pPr>
            <w:autoSpaceDE w:val="0"/>
            <w:autoSpaceDN w:val="0"/>
            <w:spacing w:line="360" w:lineRule="auto"/>
            <w:ind w:hanging="480"/>
            <w:divId w:val="725028217"/>
            <w:rPr>
              <w:rFonts w:eastAsia="Times New Roman"/>
            </w:rPr>
          </w:pPr>
          <w:r>
            <w:rPr>
              <w:rFonts w:eastAsia="Times New Roman"/>
            </w:rPr>
            <w:t xml:space="preserve">Hole, F. D. (1981). Effects of animals on soil. </w:t>
          </w:r>
          <w:proofErr w:type="spellStart"/>
          <w:r>
            <w:rPr>
              <w:rFonts w:eastAsia="Times New Roman"/>
              <w:i/>
              <w:iCs/>
            </w:rPr>
            <w:t>Geoderma</w:t>
          </w:r>
          <w:proofErr w:type="spellEnd"/>
          <w:r>
            <w:rPr>
              <w:rFonts w:eastAsia="Times New Roman"/>
            </w:rPr>
            <w:t xml:space="preserve">, </w:t>
          </w:r>
          <w:r>
            <w:rPr>
              <w:rFonts w:eastAsia="Times New Roman"/>
              <w:i/>
              <w:iCs/>
            </w:rPr>
            <w:t>25</w:t>
          </w:r>
          <w:r>
            <w:rPr>
              <w:rFonts w:eastAsia="Times New Roman"/>
            </w:rPr>
            <w:t>(1–2). https://doi.org/10.1016/0016-7061(81)90008-2</w:t>
          </w:r>
        </w:p>
        <w:p w14:paraId="31CDEF9B" w14:textId="77777777" w:rsidR="007A3662" w:rsidRDefault="007A3662" w:rsidP="007A3662">
          <w:pPr>
            <w:autoSpaceDE w:val="0"/>
            <w:autoSpaceDN w:val="0"/>
            <w:spacing w:line="360" w:lineRule="auto"/>
            <w:ind w:hanging="480"/>
            <w:divId w:val="1941183932"/>
            <w:rPr>
              <w:rFonts w:eastAsia="Times New Roman"/>
            </w:rPr>
          </w:pPr>
          <w:proofErr w:type="spellStart"/>
          <w:r>
            <w:rPr>
              <w:rFonts w:eastAsia="Times New Roman"/>
            </w:rPr>
            <w:t>Holmstrup</w:t>
          </w:r>
          <w:proofErr w:type="spellEnd"/>
          <w:r>
            <w:rPr>
              <w:rFonts w:eastAsia="Times New Roman"/>
            </w:rPr>
            <w:t xml:space="preserve">, M., </w:t>
          </w:r>
          <w:proofErr w:type="spellStart"/>
          <w:r>
            <w:rPr>
              <w:rFonts w:eastAsia="Times New Roman"/>
            </w:rPr>
            <w:t>Damgaard</w:t>
          </w:r>
          <w:proofErr w:type="spellEnd"/>
          <w:r>
            <w:rPr>
              <w:rFonts w:eastAsia="Times New Roman"/>
            </w:rPr>
            <w:t xml:space="preserve">, C., Schmidt, I. K., </w:t>
          </w:r>
          <w:proofErr w:type="spellStart"/>
          <w:r>
            <w:rPr>
              <w:rFonts w:eastAsia="Times New Roman"/>
            </w:rPr>
            <w:t>Arndal</w:t>
          </w:r>
          <w:proofErr w:type="spellEnd"/>
          <w:r>
            <w:rPr>
              <w:rFonts w:eastAsia="Times New Roman"/>
            </w:rPr>
            <w:t xml:space="preserve">, M. F., </w:t>
          </w:r>
          <w:proofErr w:type="spellStart"/>
          <w:r>
            <w:rPr>
              <w:rFonts w:eastAsia="Times New Roman"/>
            </w:rPr>
            <w:t>Beier</w:t>
          </w:r>
          <w:proofErr w:type="spellEnd"/>
          <w:r>
            <w:rPr>
              <w:rFonts w:eastAsia="Times New Roman"/>
            </w:rPr>
            <w:t xml:space="preserve">, C., Mikkelsen, T. N., </w:t>
          </w:r>
          <w:proofErr w:type="spellStart"/>
          <w:r>
            <w:rPr>
              <w:rFonts w:eastAsia="Times New Roman"/>
            </w:rPr>
            <w:t>Ambus</w:t>
          </w:r>
          <w:proofErr w:type="spellEnd"/>
          <w:r>
            <w:rPr>
              <w:rFonts w:eastAsia="Times New Roman"/>
            </w:rPr>
            <w:t xml:space="preserve">, P., Larsen, K. S., </w:t>
          </w:r>
          <w:proofErr w:type="spellStart"/>
          <w:r>
            <w:rPr>
              <w:rFonts w:eastAsia="Times New Roman"/>
            </w:rPr>
            <w:t>Pilegaard</w:t>
          </w:r>
          <w:proofErr w:type="spellEnd"/>
          <w:r>
            <w:rPr>
              <w:rFonts w:eastAsia="Times New Roman"/>
            </w:rPr>
            <w:t xml:space="preserve">, K., Michelsen, A., Andresen, L. C., </w:t>
          </w:r>
          <w:proofErr w:type="spellStart"/>
          <w:r>
            <w:rPr>
              <w:rFonts w:eastAsia="Times New Roman"/>
            </w:rPr>
            <w:t>Haugwitz</w:t>
          </w:r>
          <w:proofErr w:type="spellEnd"/>
          <w:r>
            <w:rPr>
              <w:rFonts w:eastAsia="Times New Roman"/>
            </w:rPr>
            <w:t xml:space="preserve">, M., </w:t>
          </w:r>
          <w:proofErr w:type="spellStart"/>
          <w:r>
            <w:rPr>
              <w:rFonts w:eastAsia="Times New Roman"/>
            </w:rPr>
            <w:t>Bergmark</w:t>
          </w:r>
          <w:proofErr w:type="spellEnd"/>
          <w:r>
            <w:rPr>
              <w:rFonts w:eastAsia="Times New Roman"/>
            </w:rPr>
            <w:t xml:space="preserve">, L., </w:t>
          </w:r>
          <w:proofErr w:type="spellStart"/>
          <w:r>
            <w:rPr>
              <w:rFonts w:eastAsia="Times New Roman"/>
            </w:rPr>
            <w:t>Priemé</w:t>
          </w:r>
          <w:proofErr w:type="spellEnd"/>
          <w:r>
            <w:rPr>
              <w:rFonts w:eastAsia="Times New Roman"/>
            </w:rPr>
            <w:t xml:space="preserve">, A., Zaitsev, A. S., Georgieva, S., Dam, M., </w:t>
          </w:r>
          <w:proofErr w:type="spellStart"/>
          <w:r>
            <w:rPr>
              <w:rFonts w:eastAsia="Times New Roman"/>
            </w:rPr>
            <w:t>Vestergård</w:t>
          </w:r>
          <w:proofErr w:type="spellEnd"/>
          <w:r>
            <w:rPr>
              <w:rFonts w:eastAsia="Times New Roman"/>
            </w:rPr>
            <w:t xml:space="preserve">, M., &amp; Christensen, S. (2017). Long-term and realistic global change manipulations had low impact on diversity of soil biota in temperate heathland. </w:t>
          </w:r>
          <w:r>
            <w:rPr>
              <w:rFonts w:eastAsia="Times New Roman"/>
              <w:i/>
              <w:iCs/>
            </w:rPr>
            <w:t>Scientific Reports</w:t>
          </w:r>
          <w:r>
            <w:rPr>
              <w:rFonts w:eastAsia="Times New Roman"/>
            </w:rPr>
            <w:t xml:space="preserve">, </w:t>
          </w:r>
          <w:r>
            <w:rPr>
              <w:rFonts w:eastAsia="Times New Roman"/>
              <w:i/>
              <w:iCs/>
            </w:rPr>
            <w:t>7</w:t>
          </w:r>
          <w:r>
            <w:rPr>
              <w:rFonts w:eastAsia="Times New Roman"/>
            </w:rPr>
            <w:t>. https://doi.org/10.1038/srep41388</w:t>
          </w:r>
        </w:p>
        <w:p w14:paraId="446DECEB" w14:textId="77777777" w:rsidR="007A3662" w:rsidRDefault="007A3662" w:rsidP="007A3662">
          <w:pPr>
            <w:autoSpaceDE w:val="0"/>
            <w:autoSpaceDN w:val="0"/>
            <w:spacing w:line="360" w:lineRule="auto"/>
            <w:ind w:hanging="480"/>
            <w:divId w:val="1085765007"/>
            <w:rPr>
              <w:rFonts w:eastAsia="Times New Roman"/>
            </w:rPr>
          </w:pPr>
          <w:proofErr w:type="spellStart"/>
          <w:r>
            <w:rPr>
              <w:rFonts w:eastAsia="Times New Roman"/>
            </w:rPr>
            <w:t>Holmstrup</w:t>
          </w:r>
          <w:proofErr w:type="spellEnd"/>
          <w:r>
            <w:rPr>
              <w:rFonts w:eastAsia="Times New Roman"/>
            </w:rPr>
            <w:t xml:space="preserve">, M., </w:t>
          </w:r>
          <w:proofErr w:type="spellStart"/>
          <w:r>
            <w:rPr>
              <w:rFonts w:eastAsia="Times New Roman"/>
            </w:rPr>
            <w:t>Sørensen</w:t>
          </w:r>
          <w:proofErr w:type="spellEnd"/>
          <w:r>
            <w:rPr>
              <w:rFonts w:eastAsia="Times New Roman"/>
            </w:rPr>
            <w:t xml:space="preserve">, J. G., </w:t>
          </w:r>
          <w:proofErr w:type="spellStart"/>
          <w:r>
            <w:rPr>
              <w:rFonts w:eastAsia="Times New Roman"/>
            </w:rPr>
            <w:t>Maraldo</w:t>
          </w:r>
          <w:proofErr w:type="spellEnd"/>
          <w:r>
            <w:rPr>
              <w:rFonts w:eastAsia="Times New Roman"/>
            </w:rPr>
            <w:t xml:space="preserve">, K., Schmidt, I. K., Mason, S., </w:t>
          </w:r>
          <w:proofErr w:type="spellStart"/>
          <w:r>
            <w:rPr>
              <w:rFonts w:eastAsia="Times New Roman"/>
            </w:rPr>
            <w:t>Tietema</w:t>
          </w:r>
          <w:proofErr w:type="spellEnd"/>
          <w:r>
            <w:rPr>
              <w:rFonts w:eastAsia="Times New Roman"/>
            </w:rPr>
            <w:t xml:space="preserve">, A., Smith, A. R., Emmett, B., </w:t>
          </w:r>
          <w:proofErr w:type="spellStart"/>
          <w:r>
            <w:rPr>
              <w:rFonts w:eastAsia="Times New Roman"/>
            </w:rPr>
            <w:t>Schmelz</w:t>
          </w:r>
          <w:proofErr w:type="spellEnd"/>
          <w:r>
            <w:rPr>
              <w:rFonts w:eastAsia="Times New Roman"/>
            </w:rPr>
            <w:t xml:space="preserve">, R. M., </w:t>
          </w:r>
          <w:proofErr w:type="spellStart"/>
          <w:r>
            <w:rPr>
              <w:rFonts w:eastAsia="Times New Roman"/>
            </w:rPr>
            <w:t>Bataillon</w:t>
          </w:r>
          <w:proofErr w:type="spellEnd"/>
          <w:r>
            <w:rPr>
              <w:rFonts w:eastAsia="Times New Roman"/>
            </w:rPr>
            <w:t xml:space="preserve">, T., </w:t>
          </w:r>
          <w:proofErr w:type="spellStart"/>
          <w:r>
            <w:rPr>
              <w:rFonts w:eastAsia="Times New Roman"/>
            </w:rPr>
            <w:t>Beier</w:t>
          </w:r>
          <w:proofErr w:type="spellEnd"/>
          <w:r>
            <w:rPr>
              <w:rFonts w:eastAsia="Times New Roman"/>
            </w:rPr>
            <w:t xml:space="preserve">, C., &amp; Ehlers, B. K. (2012). Increased frequency of drought reduces species richness of enchytraeid communities in both wet and dry heathland soils. </w:t>
          </w:r>
          <w:r>
            <w:rPr>
              <w:rFonts w:eastAsia="Times New Roman"/>
              <w:i/>
              <w:iCs/>
            </w:rPr>
            <w:t>Soil Biology and Biochemistry</w:t>
          </w:r>
          <w:r>
            <w:rPr>
              <w:rFonts w:eastAsia="Times New Roman"/>
            </w:rPr>
            <w:t xml:space="preserve">, </w:t>
          </w:r>
          <w:r>
            <w:rPr>
              <w:rFonts w:eastAsia="Times New Roman"/>
              <w:i/>
              <w:iCs/>
            </w:rPr>
            <w:t>53</w:t>
          </w:r>
          <w:r>
            <w:rPr>
              <w:rFonts w:eastAsia="Times New Roman"/>
            </w:rPr>
            <w:t>. https://doi.org/10.1016/j.soilbio.2012.05.001</w:t>
          </w:r>
        </w:p>
        <w:p w14:paraId="4826C485" w14:textId="77777777" w:rsidR="007A3662" w:rsidRDefault="007A3662" w:rsidP="007A3662">
          <w:pPr>
            <w:autoSpaceDE w:val="0"/>
            <w:autoSpaceDN w:val="0"/>
            <w:spacing w:line="360" w:lineRule="auto"/>
            <w:ind w:hanging="480"/>
            <w:divId w:val="312759126"/>
            <w:rPr>
              <w:rFonts w:eastAsia="Times New Roman"/>
            </w:rPr>
          </w:pPr>
          <w:proofErr w:type="spellStart"/>
          <w:r>
            <w:rPr>
              <w:rFonts w:eastAsia="Times New Roman"/>
            </w:rPr>
            <w:t>Homet</w:t>
          </w:r>
          <w:proofErr w:type="spellEnd"/>
          <w:r>
            <w:rPr>
              <w:rFonts w:eastAsia="Times New Roman"/>
            </w:rPr>
            <w:t xml:space="preserve">, P., Gómez-Aparicio, L., </w:t>
          </w:r>
          <w:proofErr w:type="spellStart"/>
          <w:r>
            <w:rPr>
              <w:rFonts w:eastAsia="Times New Roman"/>
            </w:rPr>
            <w:t>Matías</w:t>
          </w:r>
          <w:proofErr w:type="spellEnd"/>
          <w:r>
            <w:rPr>
              <w:rFonts w:eastAsia="Times New Roman"/>
            </w:rPr>
            <w:t xml:space="preserve">, L., &amp; Godoy, O. (2021). Soil fauna modulates the effect of experimental drought on litter decomposition in forests invaded by an exotic pathogen. </w:t>
          </w:r>
          <w:r>
            <w:rPr>
              <w:rFonts w:eastAsia="Times New Roman"/>
              <w:i/>
              <w:iCs/>
            </w:rPr>
            <w:t>Journal of Ecology</w:t>
          </w:r>
          <w:r>
            <w:rPr>
              <w:rFonts w:eastAsia="Times New Roman"/>
            </w:rPr>
            <w:t xml:space="preserve">, </w:t>
          </w:r>
          <w:r>
            <w:rPr>
              <w:rFonts w:eastAsia="Times New Roman"/>
              <w:i/>
              <w:iCs/>
            </w:rPr>
            <w:t>109</w:t>
          </w:r>
          <w:r>
            <w:rPr>
              <w:rFonts w:eastAsia="Times New Roman"/>
            </w:rPr>
            <w:t>(8). https://doi.org/10.1111/1365-2745.13711</w:t>
          </w:r>
        </w:p>
        <w:p w14:paraId="124DF14B" w14:textId="77777777" w:rsidR="007A3662" w:rsidRDefault="007A3662" w:rsidP="007A3662">
          <w:pPr>
            <w:autoSpaceDE w:val="0"/>
            <w:autoSpaceDN w:val="0"/>
            <w:spacing w:line="360" w:lineRule="auto"/>
            <w:ind w:hanging="480"/>
            <w:divId w:val="953824608"/>
            <w:rPr>
              <w:rFonts w:eastAsia="Times New Roman"/>
            </w:rPr>
          </w:pPr>
          <w:proofErr w:type="spellStart"/>
          <w:r>
            <w:rPr>
              <w:rFonts w:eastAsia="Times New Roman"/>
            </w:rPr>
            <w:lastRenderedPageBreak/>
            <w:t>Jennions</w:t>
          </w:r>
          <w:proofErr w:type="spellEnd"/>
          <w:r>
            <w:rPr>
              <w:rFonts w:eastAsia="Times New Roman"/>
            </w:rPr>
            <w:t xml:space="preserve">, M. D., &amp; </w:t>
          </w:r>
          <w:proofErr w:type="spellStart"/>
          <w:r>
            <w:rPr>
              <w:rFonts w:eastAsia="Times New Roman"/>
            </w:rPr>
            <w:t>Møller</w:t>
          </w:r>
          <w:proofErr w:type="spellEnd"/>
          <w:r>
            <w:rPr>
              <w:rFonts w:eastAsia="Times New Roman"/>
            </w:rPr>
            <w:t xml:space="preserve">, A. P. (2002a). Publication bias in ecology and evolution: An empirical assessment using the ‘trim and fill’ method. In </w:t>
          </w:r>
          <w:r>
            <w:rPr>
              <w:rFonts w:eastAsia="Times New Roman"/>
              <w:i/>
              <w:iCs/>
            </w:rPr>
            <w:t>Biological Reviews of the Cambridge Philosophical Society</w:t>
          </w:r>
          <w:r>
            <w:rPr>
              <w:rFonts w:eastAsia="Times New Roman"/>
            </w:rPr>
            <w:t xml:space="preserve"> (Vol. 77, Issue 2). https://doi.org/10.1017/S1464793101005875</w:t>
          </w:r>
        </w:p>
        <w:p w14:paraId="532E8EF4" w14:textId="77777777" w:rsidR="007A3662" w:rsidRDefault="007A3662" w:rsidP="007A3662">
          <w:pPr>
            <w:autoSpaceDE w:val="0"/>
            <w:autoSpaceDN w:val="0"/>
            <w:spacing w:line="360" w:lineRule="auto"/>
            <w:ind w:hanging="480"/>
            <w:divId w:val="823203207"/>
            <w:rPr>
              <w:rFonts w:eastAsia="Times New Roman"/>
            </w:rPr>
          </w:pPr>
          <w:proofErr w:type="spellStart"/>
          <w:r>
            <w:rPr>
              <w:rFonts w:eastAsia="Times New Roman"/>
            </w:rPr>
            <w:t>Jennions</w:t>
          </w:r>
          <w:proofErr w:type="spellEnd"/>
          <w:r>
            <w:rPr>
              <w:rFonts w:eastAsia="Times New Roman"/>
            </w:rPr>
            <w:t xml:space="preserve">, M. D., &amp; </w:t>
          </w:r>
          <w:proofErr w:type="spellStart"/>
          <w:r>
            <w:rPr>
              <w:rFonts w:eastAsia="Times New Roman"/>
            </w:rPr>
            <w:t>Møller</w:t>
          </w:r>
          <w:proofErr w:type="spellEnd"/>
          <w:r>
            <w:rPr>
              <w:rFonts w:eastAsia="Times New Roman"/>
            </w:rPr>
            <w:t xml:space="preserve">, A. P. (2002b). Relationships fade with time: A meta-analysis of temporal trends in publication in ecology and evolution. </w:t>
          </w:r>
          <w:r>
            <w:rPr>
              <w:rFonts w:eastAsia="Times New Roman"/>
              <w:i/>
              <w:iCs/>
            </w:rPr>
            <w:t>Proceedings of the Royal Society B: Biological Sciences</w:t>
          </w:r>
          <w:r>
            <w:rPr>
              <w:rFonts w:eastAsia="Times New Roman"/>
            </w:rPr>
            <w:t xml:space="preserve">, </w:t>
          </w:r>
          <w:r>
            <w:rPr>
              <w:rFonts w:eastAsia="Times New Roman"/>
              <w:i/>
              <w:iCs/>
            </w:rPr>
            <w:t>269</w:t>
          </w:r>
          <w:r>
            <w:rPr>
              <w:rFonts w:eastAsia="Times New Roman"/>
            </w:rPr>
            <w:t>(1486). https://doi.org/10.1098/rspb.2001.1832</w:t>
          </w:r>
        </w:p>
        <w:p w14:paraId="3C2F1622" w14:textId="77777777" w:rsidR="007A3662" w:rsidRDefault="007A3662" w:rsidP="007A3662">
          <w:pPr>
            <w:autoSpaceDE w:val="0"/>
            <w:autoSpaceDN w:val="0"/>
            <w:spacing w:line="360" w:lineRule="auto"/>
            <w:ind w:hanging="480"/>
            <w:divId w:val="1882790722"/>
            <w:rPr>
              <w:rFonts w:eastAsia="Times New Roman"/>
            </w:rPr>
          </w:pPr>
          <w:proofErr w:type="spellStart"/>
          <w:r>
            <w:rPr>
              <w:rFonts w:eastAsia="Times New Roman"/>
            </w:rPr>
            <w:t>Jernelöv</w:t>
          </w:r>
          <w:proofErr w:type="spellEnd"/>
          <w:r>
            <w:rPr>
              <w:rFonts w:eastAsia="Times New Roman"/>
            </w:rPr>
            <w:t xml:space="preserve">, A., &amp; Rosenberg, R. (1976). Stress Tolerance of Ecosystems. </w:t>
          </w:r>
          <w:r>
            <w:rPr>
              <w:rFonts w:eastAsia="Times New Roman"/>
              <w:i/>
              <w:iCs/>
            </w:rPr>
            <w:t>Environmental Conservation</w:t>
          </w:r>
          <w:r>
            <w:rPr>
              <w:rFonts w:eastAsia="Times New Roman"/>
            </w:rPr>
            <w:t xml:space="preserve">, </w:t>
          </w:r>
          <w:r>
            <w:rPr>
              <w:rFonts w:eastAsia="Times New Roman"/>
              <w:i/>
              <w:iCs/>
            </w:rPr>
            <w:t>3</w:t>
          </w:r>
          <w:r>
            <w:rPr>
              <w:rFonts w:eastAsia="Times New Roman"/>
            </w:rPr>
            <w:t>(1). https://doi.org/10.1017/S0376892900017732</w:t>
          </w:r>
        </w:p>
        <w:p w14:paraId="7570FAFA" w14:textId="77777777" w:rsidR="007A3662" w:rsidRDefault="007A3662" w:rsidP="007A3662">
          <w:pPr>
            <w:autoSpaceDE w:val="0"/>
            <w:autoSpaceDN w:val="0"/>
            <w:spacing w:line="360" w:lineRule="auto"/>
            <w:ind w:hanging="480"/>
            <w:divId w:val="1397049308"/>
            <w:rPr>
              <w:rFonts w:eastAsia="Times New Roman"/>
            </w:rPr>
          </w:pPr>
          <w:r>
            <w:rPr>
              <w:rFonts w:eastAsia="Times New Roman"/>
            </w:rPr>
            <w:t xml:space="preserve">Johnson, D. W., &amp; Curtis, P. S. (2001). Effects of forest management on soil C and N storage: </w:t>
          </w:r>
          <w:proofErr w:type="spellStart"/>
          <w:r>
            <w:rPr>
              <w:rFonts w:eastAsia="Times New Roman"/>
            </w:rPr>
            <w:t>Meta analysis</w:t>
          </w:r>
          <w:proofErr w:type="spellEnd"/>
          <w:r>
            <w:rPr>
              <w:rFonts w:eastAsia="Times New Roman"/>
            </w:rPr>
            <w:t xml:space="preserve">. </w:t>
          </w:r>
          <w:r>
            <w:rPr>
              <w:rFonts w:eastAsia="Times New Roman"/>
              <w:i/>
              <w:iCs/>
            </w:rPr>
            <w:t>Forest Ecology and Management</w:t>
          </w:r>
          <w:r>
            <w:rPr>
              <w:rFonts w:eastAsia="Times New Roman"/>
            </w:rPr>
            <w:t xml:space="preserve">, </w:t>
          </w:r>
          <w:r>
            <w:rPr>
              <w:rFonts w:eastAsia="Times New Roman"/>
              <w:i/>
              <w:iCs/>
            </w:rPr>
            <w:t>140</w:t>
          </w:r>
          <w:r>
            <w:rPr>
              <w:rFonts w:eastAsia="Times New Roman"/>
            </w:rPr>
            <w:t>(2–3). https://doi.org/10.1016/S0378-1127(00)00282-6</w:t>
          </w:r>
        </w:p>
        <w:p w14:paraId="0A5946DA" w14:textId="77777777" w:rsidR="007A3662" w:rsidRDefault="007A3662" w:rsidP="007A3662">
          <w:pPr>
            <w:autoSpaceDE w:val="0"/>
            <w:autoSpaceDN w:val="0"/>
            <w:spacing w:line="360" w:lineRule="auto"/>
            <w:ind w:hanging="480"/>
            <w:divId w:val="1881702312"/>
            <w:rPr>
              <w:rFonts w:eastAsia="Times New Roman"/>
            </w:rPr>
          </w:pPr>
          <w:r>
            <w:rPr>
              <w:rFonts w:eastAsia="Times New Roman"/>
            </w:rPr>
            <w:t xml:space="preserve">Johnson, S. N., </w:t>
          </w:r>
          <w:proofErr w:type="spellStart"/>
          <w:r>
            <w:rPr>
              <w:rFonts w:eastAsia="Times New Roman"/>
            </w:rPr>
            <w:t>Lopaticki</w:t>
          </w:r>
          <w:proofErr w:type="spellEnd"/>
          <w:r>
            <w:rPr>
              <w:rFonts w:eastAsia="Times New Roman"/>
            </w:rPr>
            <w:t xml:space="preserve">, G., Aslam, T. J., Barnett, K., Frew, A., Hartley, S. E., </w:t>
          </w:r>
          <w:proofErr w:type="spellStart"/>
          <w:r>
            <w:rPr>
              <w:rFonts w:eastAsia="Times New Roman"/>
            </w:rPr>
            <w:t>Hiltpold</w:t>
          </w:r>
          <w:proofErr w:type="spellEnd"/>
          <w:r>
            <w:rPr>
              <w:rFonts w:eastAsia="Times New Roman"/>
            </w:rPr>
            <w:t xml:space="preserve">, I., Nielsen, U. N., &amp; </w:t>
          </w:r>
          <w:proofErr w:type="spellStart"/>
          <w:r>
            <w:rPr>
              <w:rFonts w:eastAsia="Times New Roman"/>
            </w:rPr>
            <w:t>Ryalls</w:t>
          </w:r>
          <w:proofErr w:type="spellEnd"/>
          <w:r>
            <w:rPr>
              <w:rFonts w:eastAsia="Times New Roman"/>
            </w:rPr>
            <w:t xml:space="preserve">, J. M. W. (2018). Dryland management regimes alter forest habitats and understory arthropod communities. </w:t>
          </w:r>
          <w:r>
            <w:rPr>
              <w:rFonts w:eastAsia="Times New Roman"/>
              <w:i/>
              <w:iCs/>
            </w:rPr>
            <w:t>Annals of Applied Biology</w:t>
          </w:r>
          <w:r>
            <w:rPr>
              <w:rFonts w:eastAsia="Times New Roman"/>
            </w:rPr>
            <w:t xml:space="preserve">, </w:t>
          </w:r>
          <w:r>
            <w:rPr>
              <w:rFonts w:eastAsia="Times New Roman"/>
              <w:i/>
              <w:iCs/>
            </w:rPr>
            <w:t>172</w:t>
          </w:r>
          <w:r>
            <w:rPr>
              <w:rFonts w:eastAsia="Times New Roman"/>
            </w:rPr>
            <w:t>(3). https://doi.org/10.1111/aab.12419</w:t>
          </w:r>
        </w:p>
        <w:p w14:paraId="1DFFE0C1" w14:textId="77777777" w:rsidR="007A3662" w:rsidRDefault="007A3662" w:rsidP="007A3662">
          <w:pPr>
            <w:autoSpaceDE w:val="0"/>
            <w:autoSpaceDN w:val="0"/>
            <w:spacing w:line="360" w:lineRule="auto"/>
            <w:ind w:hanging="480"/>
            <w:divId w:val="81411860"/>
            <w:rPr>
              <w:rFonts w:eastAsia="Times New Roman"/>
            </w:rPr>
          </w:pPr>
          <w:proofErr w:type="spellStart"/>
          <w:r>
            <w:rPr>
              <w:rFonts w:eastAsia="Times New Roman"/>
            </w:rPr>
            <w:t>Jucevica</w:t>
          </w:r>
          <w:proofErr w:type="spellEnd"/>
          <w:r>
            <w:rPr>
              <w:rFonts w:eastAsia="Times New Roman"/>
            </w:rPr>
            <w:t xml:space="preserve">, E., &amp; </w:t>
          </w:r>
          <w:proofErr w:type="spellStart"/>
          <w:r>
            <w:rPr>
              <w:rFonts w:eastAsia="Times New Roman"/>
            </w:rPr>
            <w:t>Melecis</w:t>
          </w:r>
          <w:proofErr w:type="spellEnd"/>
          <w:r>
            <w:rPr>
              <w:rFonts w:eastAsia="Times New Roman"/>
            </w:rPr>
            <w:t xml:space="preserve">, V. (2006). Global warming affect Collembola community: A long-term study. </w:t>
          </w:r>
          <w:proofErr w:type="spellStart"/>
          <w:r>
            <w:rPr>
              <w:rFonts w:eastAsia="Times New Roman"/>
              <w:i/>
              <w:iCs/>
            </w:rPr>
            <w:t>Pedobiologia</w:t>
          </w:r>
          <w:proofErr w:type="spellEnd"/>
          <w:r>
            <w:rPr>
              <w:rFonts w:eastAsia="Times New Roman"/>
            </w:rPr>
            <w:t xml:space="preserve">, </w:t>
          </w:r>
          <w:r>
            <w:rPr>
              <w:rFonts w:eastAsia="Times New Roman"/>
              <w:i/>
              <w:iCs/>
            </w:rPr>
            <w:t>50</w:t>
          </w:r>
          <w:r>
            <w:rPr>
              <w:rFonts w:eastAsia="Times New Roman"/>
            </w:rPr>
            <w:t>(2). https://doi.org/10.1016/j.pedobi.2005.10.006</w:t>
          </w:r>
        </w:p>
        <w:p w14:paraId="7C5E117E" w14:textId="77777777" w:rsidR="007A3662" w:rsidRDefault="007A3662" w:rsidP="007A3662">
          <w:pPr>
            <w:autoSpaceDE w:val="0"/>
            <w:autoSpaceDN w:val="0"/>
            <w:spacing w:line="360" w:lineRule="auto"/>
            <w:ind w:hanging="480"/>
            <w:divId w:val="1783648323"/>
            <w:rPr>
              <w:rFonts w:eastAsia="Times New Roman"/>
            </w:rPr>
          </w:pPr>
          <w:proofErr w:type="spellStart"/>
          <w:r>
            <w:rPr>
              <w:rFonts w:eastAsia="Times New Roman"/>
            </w:rPr>
            <w:t>Kambach</w:t>
          </w:r>
          <w:proofErr w:type="spellEnd"/>
          <w:r>
            <w:rPr>
              <w:rFonts w:eastAsia="Times New Roman"/>
            </w:rPr>
            <w:t xml:space="preserve">, S., </w:t>
          </w:r>
          <w:proofErr w:type="spellStart"/>
          <w:r>
            <w:rPr>
              <w:rFonts w:eastAsia="Times New Roman"/>
            </w:rPr>
            <w:t>Bruelheide</w:t>
          </w:r>
          <w:proofErr w:type="spellEnd"/>
          <w:r>
            <w:rPr>
              <w:rFonts w:eastAsia="Times New Roman"/>
            </w:rPr>
            <w:t xml:space="preserve">, H., Gerstner, K., </w:t>
          </w:r>
          <w:proofErr w:type="spellStart"/>
          <w:r>
            <w:rPr>
              <w:rFonts w:eastAsia="Times New Roman"/>
            </w:rPr>
            <w:t>Gurevitch</w:t>
          </w:r>
          <w:proofErr w:type="spellEnd"/>
          <w:r>
            <w:rPr>
              <w:rFonts w:eastAsia="Times New Roman"/>
            </w:rPr>
            <w:t xml:space="preserve">, J., Beckmann, M., &amp; </w:t>
          </w:r>
          <w:proofErr w:type="spellStart"/>
          <w:r>
            <w:rPr>
              <w:rFonts w:eastAsia="Times New Roman"/>
            </w:rPr>
            <w:t>Seppelt</w:t>
          </w:r>
          <w:proofErr w:type="spellEnd"/>
          <w:r>
            <w:rPr>
              <w:rFonts w:eastAsia="Times New Roman"/>
            </w:rPr>
            <w:t xml:space="preserve">, R. (2020). Consequences of multiple imputation of missing standard deviations and sample sizes in meta-analysis. </w:t>
          </w:r>
          <w:r>
            <w:rPr>
              <w:rFonts w:eastAsia="Times New Roman"/>
              <w:i/>
              <w:iCs/>
            </w:rPr>
            <w:t>Ecology and Evolution</w:t>
          </w:r>
          <w:r>
            <w:rPr>
              <w:rFonts w:eastAsia="Times New Roman"/>
            </w:rPr>
            <w:t xml:space="preserve">, </w:t>
          </w:r>
          <w:r>
            <w:rPr>
              <w:rFonts w:eastAsia="Times New Roman"/>
              <w:i/>
              <w:iCs/>
            </w:rPr>
            <w:t>10</w:t>
          </w:r>
          <w:r>
            <w:rPr>
              <w:rFonts w:eastAsia="Times New Roman"/>
            </w:rPr>
            <w:t>(20). https://doi.org/10.1002/ece3.6806</w:t>
          </w:r>
        </w:p>
        <w:p w14:paraId="3FD2169E" w14:textId="77777777" w:rsidR="007A3662" w:rsidRDefault="007A3662" w:rsidP="007A3662">
          <w:pPr>
            <w:autoSpaceDE w:val="0"/>
            <w:autoSpaceDN w:val="0"/>
            <w:spacing w:line="360" w:lineRule="auto"/>
            <w:ind w:hanging="480"/>
            <w:divId w:val="747000487"/>
            <w:rPr>
              <w:rFonts w:eastAsia="Times New Roman"/>
            </w:rPr>
          </w:pPr>
          <w:proofErr w:type="spellStart"/>
          <w:r>
            <w:rPr>
              <w:rFonts w:eastAsia="Times New Roman"/>
            </w:rPr>
            <w:t>Kardol</w:t>
          </w:r>
          <w:proofErr w:type="spellEnd"/>
          <w:r>
            <w:rPr>
              <w:rFonts w:eastAsia="Times New Roman"/>
            </w:rPr>
            <w:t xml:space="preserve">, P., Reynolds, W. N., Norby, R. J., &amp; Classen, A. T. (2011). Climate change effects on soil microarthropod abundance and community structure. </w:t>
          </w:r>
          <w:r>
            <w:rPr>
              <w:rFonts w:eastAsia="Times New Roman"/>
              <w:i/>
              <w:iCs/>
            </w:rPr>
            <w:t>Applied Soil Ecology</w:t>
          </w:r>
          <w:r>
            <w:rPr>
              <w:rFonts w:eastAsia="Times New Roman"/>
            </w:rPr>
            <w:t xml:space="preserve">, </w:t>
          </w:r>
          <w:r>
            <w:rPr>
              <w:rFonts w:eastAsia="Times New Roman"/>
              <w:i/>
              <w:iCs/>
            </w:rPr>
            <w:t>47</w:t>
          </w:r>
          <w:r>
            <w:rPr>
              <w:rFonts w:eastAsia="Times New Roman"/>
            </w:rPr>
            <w:t>(1). https://doi.org/10.1016/j.apsoil.2010.11.001</w:t>
          </w:r>
        </w:p>
        <w:p w14:paraId="79BA915F" w14:textId="77777777" w:rsidR="007A3662" w:rsidRDefault="007A3662" w:rsidP="007A3662">
          <w:pPr>
            <w:autoSpaceDE w:val="0"/>
            <w:autoSpaceDN w:val="0"/>
            <w:spacing w:line="360" w:lineRule="auto"/>
            <w:ind w:hanging="480"/>
            <w:divId w:val="1965505533"/>
            <w:rPr>
              <w:rFonts w:eastAsia="Times New Roman"/>
            </w:rPr>
          </w:pPr>
          <w:r>
            <w:rPr>
              <w:rFonts w:eastAsia="Times New Roman"/>
            </w:rPr>
            <w:t xml:space="preserve">Knapp, A. K., </w:t>
          </w:r>
          <w:proofErr w:type="spellStart"/>
          <w:r>
            <w:rPr>
              <w:rFonts w:eastAsia="Times New Roman"/>
            </w:rPr>
            <w:t>Beier</w:t>
          </w:r>
          <w:proofErr w:type="spellEnd"/>
          <w:r>
            <w:rPr>
              <w:rFonts w:eastAsia="Times New Roman"/>
            </w:rPr>
            <w:t xml:space="preserve">, C., </w:t>
          </w:r>
          <w:proofErr w:type="spellStart"/>
          <w:r>
            <w:rPr>
              <w:rFonts w:eastAsia="Times New Roman"/>
            </w:rPr>
            <w:t>Briske</w:t>
          </w:r>
          <w:proofErr w:type="spellEnd"/>
          <w:r>
            <w:rPr>
              <w:rFonts w:eastAsia="Times New Roman"/>
            </w:rPr>
            <w:t xml:space="preserve">, D. D., Classen, A. T., </w:t>
          </w:r>
          <w:proofErr w:type="spellStart"/>
          <w:r>
            <w:rPr>
              <w:rFonts w:eastAsia="Times New Roman"/>
            </w:rPr>
            <w:t>Yiqi</w:t>
          </w:r>
          <w:proofErr w:type="spellEnd"/>
          <w:r>
            <w:rPr>
              <w:rFonts w:eastAsia="Times New Roman"/>
            </w:rPr>
            <w:t xml:space="preserve">, L., Reichstein, M., Smith, M. D., Smith, S. D., Bell, J. E., Fay, P. A., Heisler, J. L., Leavitt, S. W., Sherry, R., Smith, B., &amp; Weng, E. (2008). Consequences of More Extreme Precipitation Regimes for Terrestrial Ecosystems. </w:t>
          </w:r>
          <w:proofErr w:type="spellStart"/>
          <w:r>
            <w:rPr>
              <w:rFonts w:eastAsia="Times New Roman"/>
              <w:i/>
              <w:iCs/>
            </w:rPr>
            <w:t>BioScience</w:t>
          </w:r>
          <w:proofErr w:type="spellEnd"/>
          <w:r>
            <w:rPr>
              <w:rFonts w:eastAsia="Times New Roman"/>
            </w:rPr>
            <w:t xml:space="preserve">, </w:t>
          </w:r>
          <w:r>
            <w:rPr>
              <w:rFonts w:eastAsia="Times New Roman"/>
              <w:i/>
              <w:iCs/>
            </w:rPr>
            <w:t>58</w:t>
          </w:r>
          <w:r>
            <w:rPr>
              <w:rFonts w:eastAsia="Times New Roman"/>
            </w:rPr>
            <w:t>(9), 811–821. https://doi.org/10.1641/B580908</w:t>
          </w:r>
        </w:p>
        <w:p w14:paraId="0567F1E3" w14:textId="77777777" w:rsidR="007A3662" w:rsidRDefault="007A3662" w:rsidP="007A3662">
          <w:pPr>
            <w:autoSpaceDE w:val="0"/>
            <w:autoSpaceDN w:val="0"/>
            <w:spacing w:line="360" w:lineRule="auto"/>
            <w:ind w:hanging="480"/>
            <w:divId w:val="2093549916"/>
            <w:rPr>
              <w:rFonts w:eastAsia="Times New Roman"/>
            </w:rPr>
          </w:pPr>
          <w:r>
            <w:rPr>
              <w:rFonts w:eastAsia="Times New Roman"/>
            </w:rPr>
            <w:t>Koehler, H. H. (1999). Predatory mites (</w:t>
          </w:r>
          <w:proofErr w:type="spellStart"/>
          <w:r>
            <w:rPr>
              <w:rFonts w:eastAsia="Times New Roman"/>
            </w:rPr>
            <w:t>Gamasina</w:t>
          </w:r>
          <w:proofErr w:type="spellEnd"/>
          <w:r>
            <w:rPr>
              <w:rFonts w:eastAsia="Times New Roman"/>
            </w:rPr>
            <w:t xml:space="preserve">, </w:t>
          </w:r>
          <w:proofErr w:type="spellStart"/>
          <w:r>
            <w:rPr>
              <w:rFonts w:eastAsia="Times New Roman"/>
            </w:rPr>
            <w:t>Mesostigmata</w:t>
          </w:r>
          <w:proofErr w:type="spellEnd"/>
          <w:r>
            <w:rPr>
              <w:rFonts w:eastAsia="Times New Roman"/>
            </w:rPr>
            <w:t xml:space="preserve">). </w:t>
          </w:r>
          <w:r>
            <w:rPr>
              <w:rFonts w:eastAsia="Times New Roman"/>
              <w:i/>
              <w:iCs/>
            </w:rPr>
            <w:t>Agriculture, Ecosystems and Environment</w:t>
          </w:r>
          <w:r>
            <w:rPr>
              <w:rFonts w:eastAsia="Times New Roman"/>
            </w:rPr>
            <w:t xml:space="preserve">, </w:t>
          </w:r>
          <w:r>
            <w:rPr>
              <w:rFonts w:eastAsia="Times New Roman"/>
              <w:i/>
              <w:iCs/>
            </w:rPr>
            <w:t>74</w:t>
          </w:r>
          <w:r>
            <w:rPr>
              <w:rFonts w:eastAsia="Times New Roman"/>
            </w:rPr>
            <w:t>(1–3). https://doi.org/10.1016/S0167-8809(99)00045-6</w:t>
          </w:r>
        </w:p>
        <w:p w14:paraId="7FB7350D" w14:textId="77777777" w:rsidR="007A3662" w:rsidRDefault="007A3662" w:rsidP="007A3662">
          <w:pPr>
            <w:autoSpaceDE w:val="0"/>
            <w:autoSpaceDN w:val="0"/>
            <w:spacing w:line="360" w:lineRule="auto"/>
            <w:ind w:hanging="480"/>
            <w:divId w:val="253124848"/>
            <w:rPr>
              <w:rFonts w:eastAsia="Times New Roman"/>
            </w:rPr>
          </w:pPr>
          <w:r>
            <w:rPr>
              <w:rFonts w:eastAsia="Times New Roman"/>
            </w:rPr>
            <w:t xml:space="preserve">Konno, K., &amp; Pullin, A. S. (2020). Assessing the risk of bias in choice of search sources for environmental meta-analyses. </w:t>
          </w:r>
          <w:r>
            <w:rPr>
              <w:rFonts w:eastAsia="Times New Roman"/>
              <w:i/>
              <w:iCs/>
            </w:rPr>
            <w:t>Research Synthesis Methods</w:t>
          </w:r>
          <w:r>
            <w:rPr>
              <w:rFonts w:eastAsia="Times New Roman"/>
            </w:rPr>
            <w:t xml:space="preserve">, </w:t>
          </w:r>
          <w:r>
            <w:rPr>
              <w:rFonts w:eastAsia="Times New Roman"/>
              <w:i/>
              <w:iCs/>
            </w:rPr>
            <w:t>11</w:t>
          </w:r>
          <w:r>
            <w:rPr>
              <w:rFonts w:eastAsia="Times New Roman"/>
            </w:rPr>
            <w:t>(5), 698–713. https://doi.org/10.1002/JRSM.1433</w:t>
          </w:r>
        </w:p>
        <w:p w14:paraId="327B3EA4" w14:textId="77777777" w:rsidR="007A3662" w:rsidRDefault="007A3662" w:rsidP="007A3662">
          <w:pPr>
            <w:autoSpaceDE w:val="0"/>
            <w:autoSpaceDN w:val="0"/>
            <w:spacing w:line="360" w:lineRule="auto"/>
            <w:ind w:hanging="480"/>
            <w:divId w:val="1852838993"/>
            <w:rPr>
              <w:rFonts w:eastAsia="Times New Roman"/>
            </w:rPr>
          </w:pPr>
          <w:proofErr w:type="spellStart"/>
          <w:r>
            <w:rPr>
              <w:rFonts w:eastAsia="Times New Roman"/>
            </w:rPr>
            <w:t>Korell</w:t>
          </w:r>
          <w:proofErr w:type="spellEnd"/>
          <w:r>
            <w:rPr>
              <w:rFonts w:eastAsia="Times New Roman"/>
            </w:rPr>
            <w:t xml:space="preserve">, L., </w:t>
          </w:r>
          <w:proofErr w:type="spellStart"/>
          <w:r>
            <w:rPr>
              <w:rFonts w:eastAsia="Times New Roman"/>
            </w:rPr>
            <w:t>Auge</w:t>
          </w:r>
          <w:proofErr w:type="spellEnd"/>
          <w:r>
            <w:rPr>
              <w:rFonts w:eastAsia="Times New Roman"/>
            </w:rPr>
            <w:t xml:space="preserve">, H., Chase, J. M., </w:t>
          </w:r>
          <w:proofErr w:type="spellStart"/>
          <w:r>
            <w:rPr>
              <w:rFonts w:eastAsia="Times New Roman"/>
            </w:rPr>
            <w:t>Harpole</w:t>
          </w:r>
          <w:proofErr w:type="spellEnd"/>
          <w:r>
            <w:rPr>
              <w:rFonts w:eastAsia="Times New Roman"/>
            </w:rPr>
            <w:t xml:space="preserve">, S., &amp; Knight, T. M. (2020). We need more realistic climate change experiments for understanding ecosystems of the future. In </w:t>
          </w:r>
          <w:r>
            <w:rPr>
              <w:rFonts w:eastAsia="Times New Roman"/>
              <w:i/>
              <w:iCs/>
            </w:rPr>
            <w:t>Global Change Biology</w:t>
          </w:r>
          <w:r>
            <w:rPr>
              <w:rFonts w:eastAsia="Times New Roman"/>
            </w:rPr>
            <w:t xml:space="preserve"> (Vol. 26, Issue 2). https://doi.org/10.1111/gcb.14797</w:t>
          </w:r>
        </w:p>
        <w:p w14:paraId="3D1EEA6D" w14:textId="77777777" w:rsidR="007A3662" w:rsidRDefault="007A3662" w:rsidP="007A3662">
          <w:pPr>
            <w:autoSpaceDE w:val="0"/>
            <w:autoSpaceDN w:val="0"/>
            <w:spacing w:line="360" w:lineRule="auto"/>
            <w:ind w:hanging="480"/>
            <w:divId w:val="1944991575"/>
            <w:rPr>
              <w:rFonts w:eastAsia="Times New Roman"/>
            </w:rPr>
          </w:pPr>
          <w:proofErr w:type="spellStart"/>
          <w:r>
            <w:rPr>
              <w:rFonts w:eastAsia="Times New Roman"/>
            </w:rPr>
            <w:t>Koricheva</w:t>
          </w:r>
          <w:proofErr w:type="spellEnd"/>
          <w:r>
            <w:rPr>
              <w:rFonts w:eastAsia="Times New Roman"/>
            </w:rPr>
            <w:t xml:space="preserve">, J., &amp; </w:t>
          </w:r>
          <w:proofErr w:type="spellStart"/>
          <w:r>
            <w:rPr>
              <w:rFonts w:eastAsia="Times New Roman"/>
            </w:rPr>
            <w:t>Gurevitch</w:t>
          </w:r>
          <w:proofErr w:type="spellEnd"/>
          <w:r>
            <w:rPr>
              <w:rFonts w:eastAsia="Times New Roman"/>
            </w:rPr>
            <w:t xml:space="preserve">, J. (2014). Uses and misuses of meta-analysis in plant ecology. In </w:t>
          </w:r>
          <w:r>
            <w:rPr>
              <w:rFonts w:eastAsia="Times New Roman"/>
              <w:i/>
              <w:iCs/>
            </w:rPr>
            <w:t>Journal of Ecology</w:t>
          </w:r>
          <w:r>
            <w:rPr>
              <w:rFonts w:eastAsia="Times New Roman"/>
            </w:rPr>
            <w:t xml:space="preserve"> (Vol. 102, Issue 4). https://doi.org/10.1111/1365-2745.12224</w:t>
          </w:r>
        </w:p>
        <w:p w14:paraId="6614310F" w14:textId="77777777" w:rsidR="007A3662" w:rsidRDefault="007A3662" w:rsidP="007A3662">
          <w:pPr>
            <w:autoSpaceDE w:val="0"/>
            <w:autoSpaceDN w:val="0"/>
            <w:spacing w:line="360" w:lineRule="auto"/>
            <w:ind w:hanging="480"/>
            <w:divId w:val="719327682"/>
            <w:rPr>
              <w:rFonts w:eastAsia="Times New Roman"/>
            </w:rPr>
          </w:pPr>
          <w:proofErr w:type="spellStart"/>
          <w:r>
            <w:rPr>
              <w:rFonts w:eastAsia="Times New Roman"/>
            </w:rPr>
            <w:lastRenderedPageBreak/>
            <w:t>Korobushkin</w:t>
          </w:r>
          <w:proofErr w:type="spellEnd"/>
          <w:r>
            <w:rPr>
              <w:rFonts w:eastAsia="Times New Roman"/>
            </w:rPr>
            <w:t xml:space="preserve">, D. I., </w:t>
          </w:r>
          <w:proofErr w:type="spellStart"/>
          <w:r>
            <w:rPr>
              <w:rFonts w:eastAsia="Times New Roman"/>
            </w:rPr>
            <w:t>Gongalsky</w:t>
          </w:r>
          <w:proofErr w:type="spellEnd"/>
          <w:r>
            <w:rPr>
              <w:rFonts w:eastAsia="Times New Roman"/>
            </w:rPr>
            <w:t xml:space="preserve">, K. B., </w:t>
          </w:r>
          <w:proofErr w:type="spellStart"/>
          <w:r>
            <w:rPr>
              <w:rFonts w:eastAsia="Times New Roman"/>
            </w:rPr>
            <w:t>Gorbunova</w:t>
          </w:r>
          <w:proofErr w:type="spellEnd"/>
          <w:r>
            <w:rPr>
              <w:rFonts w:eastAsia="Times New Roman"/>
            </w:rPr>
            <w:t xml:space="preserve">, A. Y., </w:t>
          </w:r>
          <w:proofErr w:type="spellStart"/>
          <w:r>
            <w:rPr>
              <w:rFonts w:eastAsia="Times New Roman"/>
            </w:rPr>
            <w:t>Palatov</w:t>
          </w:r>
          <w:proofErr w:type="spellEnd"/>
          <w:r>
            <w:rPr>
              <w:rFonts w:eastAsia="Times New Roman"/>
            </w:rPr>
            <w:t xml:space="preserve">, D. M., </w:t>
          </w:r>
          <w:proofErr w:type="spellStart"/>
          <w:r>
            <w:rPr>
              <w:rFonts w:eastAsia="Times New Roman"/>
            </w:rPr>
            <w:t>Shekhovtsov</w:t>
          </w:r>
          <w:proofErr w:type="spellEnd"/>
          <w:r>
            <w:rPr>
              <w:rFonts w:eastAsia="Times New Roman"/>
            </w:rPr>
            <w:t xml:space="preserve">, S. v., </w:t>
          </w:r>
          <w:proofErr w:type="spellStart"/>
          <w:r>
            <w:rPr>
              <w:rFonts w:eastAsia="Times New Roman"/>
            </w:rPr>
            <w:t>Tanasevitch</w:t>
          </w:r>
          <w:proofErr w:type="spellEnd"/>
          <w:r>
            <w:rPr>
              <w:rFonts w:eastAsia="Times New Roman"/>
            </w:rPr>
            <w:t xml:space="preserve">, A. v., Volkova, J. S., </w:t>
          </w:r>
          <w:proofErr w:type="spellStart"/>
          <w:r>
            <w:rPr>
              <w:rFonts w:eastAsia="Times New Roman"/>
            </w:rPr>
            <w:t>Chimidov</w:t>
          </w:r>
          <w:proofErr w:type="spellEnd"/>
          <w:r>
            <w:rPr>
              <w:rFonts w:eastAsia="Times New Roman"/>
            </w:rPr>
            <w:t xml:space="preserve">, S. N., </w:t>
          </w:r>
          <w:proofErr w:type="spellStart"/>
          <w:r>
            <w:rPr>
              <w:rFonts w:eastAsia="Times New Roman"/>
            </w:rPr>
            <w:t>Dedova</w:t>
          </w:r>
          <w:proofErr w:type="spellEnd"/>
          <w:r>
            <w:rPr>
              <w:rFonts w:eastAsia="Times New Roman"/>
            </w:rPr>
            <w:t xml:space="preserve">, E. B., </w:t>
          </w:r>
          <w:proofErr w:type="spellStart"/>
          <w:r>
            <w:rPr>
              <w:rFonts w:eastAsia="Times New Roman"/>
            </w:rPr>
            <w:t>Ladatko</w:t>
          </w:r>
          <w:proofErr w:type="spellEnd"/>
          <w:r>
            <w:rPr>
              <w:rFonts w:eastAsia="Times New Roman"/>
            </w:rPr>
            <w:t xml:space="preserve">, V. A., </w:t>
          </w:r>
          <w:proofErr w:type="spellStart"/>
          <w:r>
            <w:rPr>
              <w:rFonts w:eastAsia="Times New Roman"/>
            </w:rPr>
            <w:t>Sunitskaya</w:t>
          </w:r>
          <w:proofErr w:type="spellEnd"/>
          <w:r>
            <w:rPr>
              <w:rFonts w:eastAsia="Times New Roman"/>
            </w:rPr>
            <w:t xml:space="preserve">, T. v., John, K., </w:t>
          </w:r>
          <w:proofErr w:type="spellStart"/>
          <w:r>
            <w:rPr>
              <w:rFonts w:eastAsia="Times New Roman"/>
            </w:rPr>
            <w:t>Saifutdinov</w:t>
          </w:r>
          <w:proofErr w:type="spellEnd"/>
          <w:r>
            <w:rPr>
              <w:rFonts w:eastAsia="Times New Roman"/>
            </w:rPr>
            <w:t xml:space="preserve">, R. A., &amp; Zaitsev, A. S. (2019). Mechanisms of soil macrofauna community sustainability in temperate rice-growing systems. </w:t>
          </w:r>
          <w:r>
            <w:rPr>
              <w:rFonts w:eastAsia="Times New Roman"/>
              <w:i/>
              <w:iCs/>
            </w:rPr>
            <w:t>Scientific Reports</w:t>
          </w:r>
          <w:r>
            <w:rPr>
              <w:rFonts w:eastAsia="Times New Roman"/>
            </w:rPr>
            <w:t xml:space="preserve">, </w:t>
          </w:r>
          <w:r>
            <w:rPr>
              <w:rFonts w:eastAsia="Times New Roman"/>
              <w:i/>
              <w:iCs/>
            </w:rPr>
            <w:t>9</w:t>
          </w:r>
          <w:r>
            <w:rPr>
              <w:rFonts w:eastAsia="Times New Roman"/>
            </w:rPr>
            <w:t>(1). https://doi.org/10.1038/s41598-019-46733-4</w:t>
          </w:r>
        </w:p>
        <w:p w14:paraId="2FAB0802" w14:textId="77777777" w:rsidR="007A3662" w:rsidRDefault="007A3662" w:rsidP="007A3662">
          <w:pPr>
            <w:autoSpaceDE w:val="0"/>
            <w:autoSpaceDN w:val="0"/>
            <w:spacing w:line="360" w:lineRule="auto"/>
            <w:ind w:hanging="480"/>
            <w:divId w:val="1174299645"/>
            <w:rPr>
              <w:rFonts w:eastAsia="Times New Roman"/>
            </w:rPr>
          </w:pPr>
          <w:proofErr w:type="spellStart"/>
          <w:r>
            <w:rPr>
              <w:rFonts w:eastAsia="Times New Roman"/>
            </w:rPr>
            <w:t>Kowalchuk</w:t>
          </w:r>
          <w:proofErr w:type="spellEnd"/>
          <w:r>
            <w:rPr>
              <w:rFonts w:eastAsia="Times New Roman"/>
            </w:rPr>
            <w:t xml:space="preserve">, G. A., </w:t>
          </w:r>
          <w:proofErr w:type="spellStart"/>
          <w:r>
            <w:rPr>
              <w:rFonts w:eastAsia="Times New Roman"/>
            </w:rPr>
            <w:t>Buma</w:t>
          </w:r>
          <w:proofErr w:type="spellEnd"/>
          <w:r>
            <w:rPr>
              <w:rFonts w:eastAsia="Times New Roman"/>
            </w:rPr>
            <w:t xml:space="preserve">, D. S., de Boer, W., </w:t>
          </w:r>
          <w:proofErr w:type="spellStart"/>
          <w:r>
            <w:rPr>
              <w:rFonts w:eastAsia="Times New Roman"/>
            </w:rPr>
            <w:t>Klinkhamer</w:t>
          </w:r>
          <w:proofErr w:type="spellEnd"/>
          <w:r>
            <w:rPr>
              <w:rFonts w:eastAsia="Times New Roman"/>
            </w:rPr>
            <w:t xml:space="preserve">, P. G. L., &amp; van Veen, J. A. (2002). Effects of above-ground plant species composition and diversity on the diversity of soil-borne microorganisms. </w:t>
          </w:r>
          <w:proofErr w:type="spellStart"/>
          <w:r>
            <w:rPr>
              <w:rFonts w:eastAsia="Times New Roman"/>
              <w:i/>
              <w:iCs/>
            </w:rPr>
            <w:t>Antonie</w:t>
          </w:r>
          <w:proofErr w:type="spellEnd"/>
          <w:r>
            <w:rPr>
              <w:rFonts w:eastAsia="Times New Roman"/>
              <w:i/>
              <w:iCs/>
            </w:rPr>
            <w:t xml:space="preserve"> van Leeuwenhoek, International Journal of General and Molecular Microbiology</w:t>
          </w:r>
          <w:r>
            <w:rPr>
              <w:rFonts w:eastAsia="Times New Roman"/>
            </w:rPr>
            <w:t xml:space="preserve">, </w:t>
          </w:r>
          <w:r>
            <w:rPr>
              <w:rFonts w:eastAsia="Times New Roman"/>
              <w:i/>
              <w:iCs/>
            </w:rPr>
            <w:t>81</w:t>
          </w:r>
          <w:r>
            <w:rPr>
              <w:rFonts w:eastAsia="Times New Roman"/>
            </w:rPr>
            <w:t>(1–4). https://doi.org/10.1023/A:1020565523615</w:t>
          </w:r>
        </w:p>
        <w:p w14:paraId="4F5EFC5B" w14:textId="77777777" w:rsidR="007A3662" w:rsidRDefault="007A3662" w:rsidP="007A3662">
          <w:pPr>
            <w:autoSpaceDE w:val="0"/>
            <w:autoSpaceDN w:val="0"/>
            <w:spacing w:line="360" w:lineRule="auto"/>
            <w:ind w:hanging="480"/>
            <w:divId w:val="341321563"/>
            <w:rPr>
              <w:rFonts w:eastAsia="Times New Roman"/>
            </w:rPr>
          </w:pPr>
          <w:proofErr w:type="spellStart"/>
          <w:r>
            <w:rPr>
              <w:rFonts w:eastAsia="Times New Roman"/>
            </w:rPr>
            <w:t>Krashevska</w:t>
          </w:r>
          <w:proofErr w:type="spellEnd"/>
          <w:r>
            <w:rPr>
              <w:rFonts w:eastAsia="Times New Roman"/>
            </w:rPr>
            <w:t xml:space="preserve">, V., </w:t>
          </w:r>
          <w:proofErr w:type="spellStart"/>
          <w:r>
            <w:rPr>
              <w:rFonts w:eastAsia="Times New Roman"/>
            </w:rPr>
            <w:t>Sandmann</w:t>
          </w:r>
          <w:proofErr w:type="spellEnd"/>
          <w:r>
            <w:rPr>
              <w:rFonts w:eastAsia="Times New Roman"/>
            </w:rPr>
            <w:t xml:space="preserve">, D., </w:t>
          </w:r>
          <w:proofErr w:type="spellStart"/>
          <w:r>
            <w:rPr>
              <w:rFonts w:eastAsia="Times New Roman"/>
            </w:rPr>
            <w:t>Maraun</w:t>
          </w:r>
          <w:proofErr w:type="spellEnd"/>
          <w:r>
            <w:rPr>
              <w:rFonts w:eastAsia="Times New Roman"/>
            </w:rPr>
            <w:t xml:space="preserve">, M., &amp; Scheu, S. (2012). Consequences of exclusion of precipitation on microorganisms and microbial consumers in montane tropical rainforests. </w:t>
          </w:r>
          <w:proofErr w:type="spellStart"/>
          <w:r>
            <w:rPr>
              <w:rFonts w:eastAsia="Times New Roman"/>
              <w:i/>
              <w:iCs/>
            </w:rPr>
            <w:t>Oecologia</w:t>
          </w:r>
          <w:proofErr w:type="spellEnd"/>
          <w:r>
            <w:rPr>
              <w:rFonts w:eastAsia="Times New Roman"/>
            </w:rPr>
            <w:t xml:space="preserve">, </w:t>
          </w:r>
          <w:r>
            <w:rPr>
              <w:rFonts w:eastAsia="Times New Roman"/>
              <w:i/>
              <w:iCs/>
            </w:rPr>
            <w:t>170</w:t>
          </w:r>
          <w:r>
            <w:rPr>
              <w:rFonts w:eastAsia="Times New Roman"/>
            </w:rPr>
            <w:t>(4). https://doi.org/10.1007/s00442-012-2360-6</w:t>
          </w:r>
        </w:p>
        <w:p w14:paraId="0A0421C7" w14:textId="77777777" w:rsidR="007A3662" w:rsidRDefault="007A3662" w:rsidP="007A3662">
          <w:pPr>
            <w:autoSpaceDE w:val="0"/>
            <w:autoSpaceDN w:val="0"/>
            <w:spacing w:line="360" w:lineRule="auto"/>
            <w:ind w:hanging="480"/>
            <w:divId w:val="1670213179"/>
            <w:rPr>
              <w:rFonts w:eastAsia="Times New Roman"/>
            </w:rPr>
          </w:pPr>
          <w:proofErr w:type="spellStart"/>
          <w:r>
            <w:rPr>
              <w:rFonts w:eastAsia="Times New Roman"/>
            </w:rPr>
            <w:t>Kreyling</w:t>
          </w:r>
          <w:proofErr w:type="spellEnd"/>
          <w:r>
            <w:rPr>
              <w:rFonts w:eastAsia="Times New Roman"/>
            </w:rPr>
            <w:t xml:space="preserve">, J., </w:t>
          </w:r>
          <w:proofErr w:type="spellStart"/>
          <w:r>
            <w:rPr>
              <w:rFonts w:eastAsia="Times New Roman"/>
            </w:rPr>
            <w:t>Beierkuhnlein</w:t>
          </w:r>
          <w:proofErr w:type="spellEnd"/>
          <w:r>
            <w:rPr>
              <w:rFonts w:eastAsia="Times New Roman"/>
            </w:rPr>
            <w:t xml:space="preserve">, C., Elmer, M., </w:t>
          </w:r>
          <w:proofErr w:type="spellStart"/>
          <w:r>
            <w:rPr>
              <w:rFonts w:eastAsia="Times New Roman"/>
            </w:rPr>
            <w:t>Pritsch</w:t>
          </w:r>
          <w:proofErr w:type="spellEnd"/>
          <w:r>
            <w:rPr>
              <w:rFonts w:eastAsia="Times New Roman"/>
            </w:rPr>
            <w:t xml:space="preserve">, K., </w:t>
          </w:r>
          <w:proofErr w:type="spellStart"/>
          <w:r>
            <w:rPr>
              <w:rFonts w:eastAsia="Times New Roman"/>
            </w:rPr>
            <w:t>Radovski</w:t>
          </w:r>
          <w:proofErr w:type="spellEnd"/>
          <w:r>
            <w:rPr>
              <w:rFonts w:eastAsia="Times New Roman"/>
            </w:rPr>
            <w:t xml:space="preserve">, M., </w:t>
          </w:r>
          <w:proofErr w:type="spellStart"/>
          <w:r>
            <w:rPr>
              <w:rFonts w:eastAsia="Times New Roman"/>
            </w:rPr>
            <w:t>Schloter</w:t>
          </w:r>
          <w:proofErr w:type="spellEnd"/>
          <w:r>
            <w:rPr>
              <w:rFonts w:eastAsia="Times New Roman"/>
            </w:rPr>
            <w:t xml:space="preserve">, M., </w:t>
          </w:r>
          <w:proofErr w:type="spellStart"/>
          <w:r>
            <w:rPr>
              <w:rFonts w:eastAsia="Times New Roman"/>
            </w:rPr>
            <w:t>Wöllecke</w:t>
          </w:r>
          <w:proofErr w:type="spellEnd"/>
          <w:r>
            <w:rPr>
              <w:rFonts w:eastAsia="Times New Roman"/>
            </w:rPr>
            <w:t xml:space="preserve">, J., &amp; Jentsch, A. (2008). Soil biotic processes remain remarkably stable after 100-year extreme weather events in experimental grassland and heath. </w:t>
          </w:r>
          <w:r>
            <w:rPr>
              <w:rFonts w:eastAsia="Times New Roman"/>
              <w:i/>
              <w:iCs/>
            </w:rPr>
            <w:t>Plant and Soil</w:t>
          </w:r>
          <w:r>
            <w:rPr>
              <w:rFonts w:eastAsia="Times New Roman"/>
            </w:rPr>
            <w:t xml:space="preserve">, </w:t>
          </w:r>
          <w:r>
            <w:rPr>
              <w:rFonts w:eastAsia="Times New Roman"/>
              <w:i/>
              <w:iCs/>
            </w:rPr>
            <w:t>308</w:t>
          </w:r>
          <w:r>
            <w:rPr>
              <w:rFonts w:eastAsia="Times New Roman"/>
            </w:rPr>
            <w:t>(1–2). https://doi.org/10.1007/s11104-008-9617-1</w:t>
          </w:r>
        </w:p>
        <w:p w14:paraId="5B90864A" w14:textId="77777777" w:rsidR="007A3662" w:rsidRDefault="007A3662" w:rsidP="007A3662">
          <w:pPr>
            <w:autoSpaceDE w:val="0"/>
            <w:autoSpaceDN w:val="0"/>
            <w:spacing w:line="360" w:lineRule="auto"/>
            <w:ind w:hanging="480"/>
            <w:divId w:val="121383392"/>
            <w:rPr>
              <w:rFonts w:eastAsia="Times New Roman"/>
            </w:rPr>
          </w:pPr>
          <w:proofErr w:type="spellStart"/>
          <w:r>
            <w:rPr>
              <w:rFonts w:eastAsia="Times New Roman"/>
            </w:rPr>
            <w:t>Kuperman</w:t>
          </w:r>
          <w:proofErr w:type="spellEnd"/>
          <w:r>
            <w:rPr>
              <w:rFonts w:eastAsia="Times New Roman"/>
            </w:rPr>
            <w:t xml:space="preserve">, R. G., </w:t>
          </w:r>
          <w:proofErr w:type="spellStart"/>
          <w:r>
            <w:rPr>
              <w:rFonts w:eastAsia="Times New Roman"/>
            </w:rPr>
            <w:t>Potapov</w:t>
          </w:r>
          <w:proofErr w:type="spellEnd"/>
          <w:r>
            <w:rPr>
              <w:rFonts w:eastAsia="Times New Roman"/>
            </w:rPr>
            <w:t xml:space="preserve">, M. B., &amp; </w:t>
          </w:r>
          <w:proofErr w:type="spellStart"/>
          <w:r>
            <w:rPr>
              <w:rFonts w:eastAsia="Times New Roman"/>
            </w:rPr>
            <w:t>Sinitzina</w:t>
          </w:r>
          <w:proofErr w:type="spellEnd"/>
          <w:r>
            <w:rPr>
              <w:rFonts w:eastAsia="Times New Roman"/>
            </w:rPr>
            <w:t xml:space="preserve">, E. A. (2002). Precipitation and pollution interaction effect on the abundance of Collembola in hardwood forests in the lower Midwestern United States. </w:t>
          </w:r>
          <w:r>
            <w:rPr>
              <w:rFonts w:eastAsia="Times New Roman"/>
              <w:i/>
              <w:iCs/>
            </w:rPr>
            <w:t>European Journal of Soil Biology</w:t>
          </w:r>
          <w:r>
            <w:rPr>
              <w:rFonts w:eastAsia="Times New Roman"/>
            </w:rPr>
            <w:t xml:space="preserve">, </w:t>
          </w:r>
          <w:r>
            <w:rPr>
              <w:rFonts w:eastAsia="Times New Roman"/>
              <w:i/>
              <w:iCs/>
            </w:rPr>
            <w:t>38</w:t>
          </w:r>
          <w:r>
            <w:rPr>
              <w:rFonts w:eastAsia="Times New Roman"/>
            </w:rPr>
            <w:t>(3–4). https://doi.org/10.1016/S1164-5563(02)01159-7</w:t>
          </w:r>
        </w:p>
        <w:p w14:paraId="527CAB29" w14:textId="77777777" w:rsidR="007A3662" w:rsidRDefault="007A3662" w:rsidP="007A3662">
          <w:pPr>
            <w:autoSpaceDE w:val="0"/>
            <w:autoSpaceDN w:val="0"/>
            <w:spacing w:line="360" w:lineRule="auto"/>
            <w:ind w:hanging="480"/>
            <w:divId w:val="168063671"/>
            <w:rPr>
              <w:rFonts w:eastAsia="Times New Roman"/>
            </w:rPr>
          </w:pPr>
          <w:proofErr w:type="spellStart"/>
          <w:r>
            <w:rPr>
              <w:rFonts w:eastAsia="Times New Roman"/>
            </w:rPr>
            <w:t>Kuuluvainen</w:t>
          </w:r>
          <w:proofErr w:type="spellEnd"/>
          <w:r>
            <w:rPr>
              <w:rFonts w:eastAsia="Times New Roman"/>
            </w:rPr>
            <w:t xml:space="preserve">, T., &amp; </w:t>
          </w:r>
          <w:proofErr w:type="spellStart"/>
          <w:r>
            <w:rPr>
              <w:rFonts w:eastAsia="Times New Roman"/>
            </w:rPr>
            <w:t>Aakala</w:t>
          </w:r>
          <w:proofErr w:type="spellEnd"/>
          <w:r>
            <w:rPr>
              <w:rFonts w:eastAsia="Times New Roman"/>
            </w:rPr>
            <w:t xml:space="preserve">, T. (2011). Natural forest dynamics in boreal Fennoscandia: A review and Classification. In </w:t>
          </w:r>
          <w:r>
            <w:rPr>
              <w:rFonts w:eastAsia="Times New Roman"/>
              <w:i/>
              <w:iCs/>
            </w:rPr>
            <w:t xml:space="preserve">Silva </w:t>
          </w:r>
          <w:proofErr w:type="spellStart"/>
          <w:r>
            <w:rPr>
              <w:rFonts w:eastAsia="Times New Roman"/>
              <w:i/>
              <w:iCs/>
            </w:rPr>
            <w:t>Fennica</w:t>
          </w:r>
          <w:proofErr w:type="spellEnd"/>
          <w:r>
            <w:rPr>
              <w:rFonts w:eastAsia="Times New Roman"/>
            </w:rPr>
            <w:t xml:space="preserve"> (Vol. 45, Issue 5). https://doi.org/10.14214/sf.73</w:t>
          </w:r>
        </w:p>
        <w:p w14:paraId="13BF1B6A" w14:textId="77777777" w:rsidR="007A3662" w:rsidRDefault="007A3662" w:rsidP="007A3662">
          <w:pPr>
            <w:autoSpaceDE w:val="0"/>
            <w:autoSpaceDN w:val="0"/>
            <w:spacing w:line="360" w:lineRule="auto"/>
            <w:ind w:hanging="480"/>
            <w:divId w:val="2021590145"/>
            <w:rPr>
              <w:rFonts w:eastAsia="Times New Roman"/>
            </w:rPr>
          </w:pPr>
          <w:proofErr w:type="spellStart"/>
          <w:r>
            <w:rPr>
              <w:rFonts w:eastAsia="Times New Roman"/>
            </w:rPr>
            <w:t>Landesman</w:t>
          </w:r>
          <w:proofErr w:type="spellEnd"/>
          <w:r>
            <w:rPr>
              <w:rFonts w:eastAsia="Times New Roman"/>
            </w:rPr>
            <w:t xml:space="preserve">, W. J., </w:t>
          </w:r>
          <w:proofErr w:type="spellStart"/>
          <w:r>
            <w:rPr>
              <w:rFonts w:eastAsia="Times New Roman"/>
            </w:rPr>
            <w:t>Treonis</w:t>
          </w:r>
          <w:proofErr w:type="spellEnd"/>
          <w:r>
            <w:rPr>
              <w:rFonts w:eastAsia="Times New Roman"/>
            </w:rPr>
            <w:t xml:space="preserve">, A. M., &amp; Dighton, J. (2011). Effects of a one-year rainfall manipulation on soil nematode abundances and community composition. </w:t>
          </w:r>
          <w:proofErr w:type="spellStart"/>
          <w:r>
            <w:rPr>
              <w:rFonts w:eastAsia="Times New Roman"/>
              <w:i/>
              <w:iCs/>
            </w:rPr>
            <w:t>Pedobiologia</w:t>
          </w:r>
          <w:proofErr w:type="spellEnd"/>
          <w:r>
            <w:rPr>
              <w:rFonts w:eastAsia="Times New Roman"/>
            </w:rPr>
            <w:t xml:space="preserve">, </w:t>
          </w:r>
          <w:r>
            <w:rPr>
              <w:rFonts w:eastAsia="Times New Roman"/>
              <w:i/>
              <w:iCs/>
            </w:rPr>
            <w:t>54</w:t>
          </w:r>
          <w:r>
            <w:rPr>
              <w:rFonts w:eastAsia="Times New Roman"/>
            </w:rPr>
            <w:t>(2). https://doi.org/10.1016/j.pedobi.2010.10.002</w:t>
          </w:r>
        </w:p>
        <w:p w14:paraId="258B6AFB" w14:textId="77777777" w:rsidR="007A3662" w:rsidRDefault="007A3662" w:rsidP="007A3662">
          <w:pPr>
            <w:autoSpaceDE w:val="0"/>
            <w:autoSpaceDN w:val="0"/>
            <w:spacing w:line="360" w:lineRule="auto"/>
            <w:ind w:hanging="480"/>
            <w:divId w:val="1186944821"/>
            <w:rPr>
              <w:rFonts w:eastAsia="Times New Roman"/>
            </w:rPr>
          </w:pPr>
          <w:r>
            <w:rPr>
              <w:rFonts w:eastAsia="Times New Roman"/>
            </w:rPr>
            <w:t xml:space="preserve">Lang, B., </w:t>
          </w:r>
          <w:proofErr w:type="spellStart"/>
          <w:r>
            <w:rPr>
              <w:rFonts w:eastAsia="Times New Roman"/>
            </w:rPr>
            <w:t>Rall</w:t>
          </w:r>
          <w:proofErr w:type="spellEnd"/>
          <w:r>
            <w:rPr>
              <w:rFonts w:eastAsia="Times New Roman"/>
            </w:rPr>
            <w:t xml:space="preserve">, B. C., Scheu, S., &amp; Brose, U. (2014). Effects of environmental warming and drought on size-structured soil food webs. </w:t>
          </w:r>
          <w:r>
            <w:rPr>
              <w:rFonts w:eastAsia="Times New Roman"/>
              <w:i/>
              <w:iCs/>
            </w:rPr>
            <w:t>Oikos</w:t>
          </w:r>
          <w:r>
            <w:rPr>
              <w:rFonts w:eastAsia="Times New Roman"/>
            </w:rPr>
            <w:t xml:space="preserve">, </w:t>
          </w:r>
          <w:r>
            <w:rPr>
              <w:rFonts w:eastAsia="Times New Roman"/>
              <w:i/>
              <w:iCs/>
            </w:rPr>
            <w:t>123</w:t>
          </w:r>
          <w:r>
            <w:rPr>
              <w:rFonts w:eastAsia="Times New Roman"/>
            </w:rPr>
            <w:t>(10). https://doi.org/10.1111/j.1600-0706.2013.00894.x</w:t>
          </w:r>
        </w:p>
        <w:p w14:paraId="7093DEDF" w14:textId="77777777" w:rsidR="007A3662" w:rsidRDefault="007A3662" w:rsidP="007A3662">
          <w:pPr>
            <w:autoSpaceDE w:val="0"/>
            <w:autoSpaceDN w:val="0"/>
            <w:spacing w:line="360" w:lineRule="auto"/>
            <w:ind w:hanging="480"/>
            <w:divId w:val="991254086"/>
            <w:rPr>
              <w:rFonts w:eastAsia="Times New Roman"/>
            </w:rPr>
          </w:pPr>
          <w:proofErr w:type="spellStart"/>
          <w:r>
            <w:rPr>
              <w:rFonts w:eastAsia="Times New Roman"/>
            </w:rPr>
            <w:t>Leimu</w:t>
          </w:r>
          <w:proofErr w:type="spellEnd"/>
          <w:r>
            <w:rPr>
              <w:rFonts w:eastAsia="Times New Roman"/>
            </w:rPr>
            <w:t xml:space="preserve">, R., &amp; </w:t>
          </w:r>
          <w:proofErr w:type="spellStart"/>
          <w:r>
            <w:rPr>
              <w:rFonts w:eastAsia="Times New Roman"/>
            </w:rPr>
            <w:t>Koricheva</w:t>
          </w:r>
          <w:proofErr w:type="spellEnd"/>
          <w:r>
            <w:rPr>
              <w:rFonts w:eastAsia="Times New Roman"/>
            </w:rPr>
            <w:t xml:space="preserve">, J. (2005). What determines the citation frequency of ecological papers? </w:t>
          </w:r>
          <w:r>
            <w:rPr>
              <w:rFonts w:eastAsia="Times New Roman"/>
              <w:i/>
              <w:iCs/>
            </w:rPr>
            <w:t>Trends in Ecology and Evolution</w:t>
          </w:r>
          <w:r>
            <w:rPr>
              <w:rFonts w:eastAsia="Times New Roman"/>
            </w:rPr>
            <w:t xml:space="preserve">, </w:t>
          </w:r>
          <w:r>
            <w:rPr>
              <w:rFonts w:eastAsia="Times New Roman"/>
              <w:i/>
              <w:iCs/>
            </w:rPr>
            <w:t>20</w:t>
          </w:r>
          <w:r>
            <w:rPr>
              <w:rFonts w:eastAsia="Times New Roman"/>
            </w:rPr>
            <w:t>(1). https://doi.org/10.1016/j.tree.2004.10.010</w:t>
          </w:r>
        </w:p>
        <w:p w14:paraId="73D9F9FC" w14:textId="77777777" w:rsidR="007A3662" w:rsidRDefault="007A3662" w:rsidP="007A3662">
          <w:pPr>
            <w:autoSpaceDE w:val="0"/>
            <w:autoSpaceDN w:val="0"/>
            <w:spacing w:line="360" w:lineRule="auto"/>
            <w:ind w:hanging="480"/>
            <w:divId w:val="1394353744"/>
            <w:rPr>
              <w:rFonts w:eastAsia="Times New Roman"/>
            </w:rPr>
          </w:pPr>
          <w:r>
            <w:rPr>
              <w:rFonts w:eastAsia="Times New Roman"/>
            </w:rPr>
            <w:t xml:space="preserve">Lensing, J. R., Todd, S., &amp; Wise, D. H. (2005). The impact of altered precipitation on spatial stratification and activity-densities of springtails (Collembola) and spiders (Araneae). </w:t>
          </w:r>
          <w:r>
            <w:rPr>
              <w:rFonts w:eastAsia="Times New Roman"/>
              <w:i/>
              <w:iCs/>
            </w:rPr>
            <w:t>Ecological Entomology</w:t>
          </w:r>
          <w:r>
            <w:rPr>
              <w:rFonts w:eastAsia="Times New Roman"/>
            </w:rPr>
            <w:t xml:space="preserve">, </w:t>
          </w:r>
          <w:r>
            <w:rPr>
              <w:rFonts w:eastAsia="Times New Roman"/>
              <w:i/>
              <w:iCs/>
            </w:rPr>
            <w:t>30</w:t>
          </w:r>
          <w:r>
            <w:rPr>
              <w:rFonts w:eastAsia="Times New Roman"/>
            </w:rPr>
            <w:t>(2). https://doi.org/10.1111/j.0307-6946.2005.00669.x</w:t>
          </w:r>
        </w:p>
        <w:p w14:paraId="0C5824D2" w14:textId="77777777" w:rsidR="007A3662" w:rsidRDefault="007A3662" w:rsidP="007A3662">
          <w:pPr>
            <w:autoSpaceDE w:val="0"/>
            <w:autoSpaceDN w:val="0"/>
            <w:spacing w:line="360" w:lineRule="auto"/>
            <w:ind w:hanging="480"/>
            <w:divId w:val="1322661496"/>
            <w:rPr>
              <w:rFonts w:eastAsia="Times New Roman"/>
            </w:rPr>
          </w:pPr>
          <w:r>
            <w:rPr>
              <w:rFonts w:eastAsia="Times New Roman"/>
            </w:rPr>
            <w:t xml:space="preserve">Levin, S. A. (1992). The Problem of Pattern and Scale in Ecology: The Robert H. MacArthur Award Lecture. </w:t>
          </w:r>
          <w:r>
            <w:rPr>
              <w:rFonts w:eastAsia="Times New Roman"/>
              <w:i/>
              <w:iCs/>
            </w:rPr>
            <w:t>Ecology</w:t>
          </w:r>
          <w:r>
            <w:rPr>
              <w:rFonts w:eastAsia="Times New Roman"/>
            </w:rPr>
            <w:t xml:space="preserve">, </w:t>
          </w:r>
          <w:r>
            <w:rPr>
              <w:rFonts w:eastAsia="Times New Roman"/>
              <w:i/>
              <w:iCs/>
            </w:rPr>
            <w:t>73</w:t>
          </w:r>
          <w:r>
            <w:rPr>
              <w:rFonts w:eastAsia="Times New Roman"/>
            </w:rPr>
            <w:t>(6). https://doi.org/10.2307/1941447</w:t>
          </w:r>
        </w:p>
        <w:p w14:paraId="2C8951E6" w14:textId="77777777" w:rsidR="007A3662" w:rsidRDefault="007A3662" w:rsidP="007A3662">
          <w:pPr>
            <w:autoSpaceDE w:val="0"/>
            <w:autoSpaceDN w:val="0"/>
            <w:spacing w:line="360" w:lineRule="auto"/>
            <w:ind w:hanging="480"/>
            <w:divId w:val="718477312"/>
            <w:rPr>
              <w:rFonts w:eastAsia="Times New Roman"/>
            </w:rPr>
          </w:pPr>
          <w:r>
            <w:rPr>
              <w:rFonts w:eastAsia="Times New Roman"/>
            </w:rPr>
            <w:lastRenderedPageBreak/>
            <w:t xml:space="preserve">Lewis, J. G. E., Minelli, A., &amp; Shelley, R. M. (2006). Taxonomic and nomenclatural notes on </w:t>
          </w:r>
          <w:proofErr w:type="spellStart"/>
          <w:r>
            <w:rPr>
              <w:rFonts w:eastAsia="Times New Roman"/>
            </w:rPr>
            <w:t>scolopendrid</w:t>
          </w:r>
          <w:proofErr w:type="spellEnd"/>
          <w:r>
            <w:rPr>
              <w:rFonts w:eastAsia="Times New Roman"/>
            </w:rPr>
            <w:t xml:space="preserve"> centipedes (</w:t>
          </w:r>
          <w:proofErr w:type="spellStart"/>
          <w:r>
            <w:rPr>
              <w:rFonts w:eastAsia="Times New Roman"/>
            </w:rPr>
            <w:t>Chilopoda</w:t>
          </w:r>
          <w:proofErr w:type="spellEnd"/>
          <w:r>
            <w:rPr>
              <w:rFonts w:eastAsia="Times New Roman"/>
            </w:rPr>
            <w:t xml:space="preserve">: </w:t>
          </w:r>
          <w:proofErr w:type="spellStart"/>
          <w:r>
            <w:rPr>
              <w:rFonts w:eastAsia="Times New Roman"/>
            </w:rPr>
            <w:t>Scolopendromorpha</w:t>
          </w:r>
          <w:proofErr w:type="spellEnd"/>
          <w:r>
            <w:rPr>
              <w:rFonts w:eastAsia="Times New Roman"/>
            </w:rPr>
            <w:t xml:space="preserve">: </w:t>
          </w:r>
          <w:proofErr w:type="spellStart"/>
          <w:r>
            <w:rPr>
              <w:rFonts w:eastAsia="Times New Roman"/>
            </w:rPr>
            <w:t>Scolopendridae</w:t>
          </w:r>
          <w:proofErr w:type="spellEnd"/>
          <w:r>
            <w:rPr>
              <w:rFonts w:eastAsia="Times New Roman"/>
            </w:rPr>
            <w:t xml:space="preserve">). </w:t>
          </w:r>
          <w:proofErr w:type="spellStart"/>
          <w:r>
            <w:rPr>
              <w:rFonts w:eastAsia="Times New Roman"/>
              <w:i/>
              <w:iCs/>
            </w:rPr>
            <w:t>Zootaxa</w:t>
          </w:r>
          <w:proofErr w:type="spellEnd"/>
          <w:r>
            <w:rPr>
              <w:rFonts w:eastAsia="Times New Roman"/>
            </w:rPr>
            <w:t xml:space="preserve">, </w:t>
          </w:r>
          <w:r>
            <w:rPr>
              <w:rFonts w:eastAsia="Times New Roman"/>
              <w:i/>
              <w:iCs/>
            </w:rPr>
            <w:t>1155</w:t>
          </w:r>
          <w:r>
            <w:rPr>
              <w:rFonts w:eastAsia="Times New Roman"/>
            </w:rPr>
            <w:t>. https://doi.org/10.11646/zootaxa.1155.1.3</w:t>
          </w:r>
        </w:p>
        <w:p w14:paraId="2B17B494" w14:textId="77777777" w:rsidR="007A3662" w:rsidRDefault="007A3662" w:rsidP="007A3662">
          <w:pPr>
            <w:autoSpaceDE w:val="0"/>
            <w:autoSpaceDN w:val="0"/>
            <w:spacing w:line="360" w:lineRule="auto"/>
            <w:ind w:hanging="480"/>
            <w:divId w:val="1066416358"/>
            <w:rPr>
              <w:rFonts w:eastAsia="Times New Roman"/>
            </w:rPr>
          </w:pPr>
          <w:r>
            <w:rPr>
              <w:rFonts w:eastAsia="Times New Roman"/>
            </w:rPr>
            <w:t xml:space="preserve">Lindberg, N., &amp; Bengtsson, J. (2005). Population responses of oribatid mites and collembolans after drought. </w:t>
          </w:r>
          <w:r>
            <w:rPr>
              <w:rFonts w:eastAsia="Times New Roman"/>
              <w:i/>
              <w:iCs/>
            </w:rPr>
            <w:t>Applied Soil Ecology</w:t>
          </w:r>
          <w:r>
            <w:rPr>
              <w:rFonts w:eastAsia="Times New Roman"/>
            </w:rPr>
            <w:t xml:space="preserve">, </w:t>
          </w:r>
          <w:r>
            <w:rPr>
              <w:rFonts w:eastAsia="Times New Roman"/>
              <w:i/>
              <w:iCs/>
            </w:rPr>
            <w:t>28</w:t>
          </w:r>
          <w:r>
            <w:rPr>
              <w:rFonts w:eastAsia="Times New Roman"/>
            </w:rPr>
            <w:t>(2). https://doi.org/10.1016/j.apsoil.2004.07.003</w:t>
          </w:r>
        </w:p>
        <w:p w14:paraId="47776B4E" w14:textId="77777777" w:rsidR="007A3662" w:rsidRDefault="007A3662" w:rsidP="007A3662">
          <w:pPr>
            <w:autoSpaceDE w:val="0"/>
            <w:autoSpaceDN w:val="0"/>
            <w:spacing w:line="360" w:lineRule="auto"/>
            <w:ind w:hanging="480"/>
            <w:divId w:val="1543791035"/>
            <w:rPr>
              <w:rFonts w:eastAsia="Times New Roman"/>
            </w:rPr>
          </w:pPr>
          <w:r>
            <w:rPr>
              <w:rFonts w:eastAsia="Times New Roman"/>
            </w:rPr>
            <w:t xml:space="preserve">Lindberg, N., </w:t>
          </w:r>
          <w:proofErr w:type="spellStart"/>
          <w:r>
            <w:rPr>
              <w:rFonts w:eastAsia="Times New Roman"/>
            </w:rPr>
            <w:t>Engtsson</w:t>
          </w:r>
          <w:proofErr w:type="spellEnd"/>
          <w:r>
            <w:rPr>
              <w:rFonts w:eastAsia="Times New Roman"/>
            </w:rPr>
            <w:t xml:space="preserve">, J. B., &amp; Persson, T. (2002). Effects of experimental irrigation and drought on the composition and diversity of soil fauna in a coniferous stand. </w:t>
          </w:r>
          <w:r>
            <w:rPr>
              <w:rFonts w:eastAsia="Times New Roman"/>
              <w:i/>
              <w:iCs/>
            </w:rPr>
            <w:t>Journal of Applied Ecology</w:t>
          </w:r>
          <w:r>
            <w:rPr>
              <w:rFonts w:eastAsia="Times New Roman"/>
            </w:rPr>
            <w:t xml:space="preserve">, </w:t>
          </w:r>
          <w:r>
            <w:rPr>
              <w:rFonts w:eastAsia="Times New Roman"/>
              <w:i/>
              <w:iCs/>
            </w:rPr>
            <w:t>39</w:t>
          </w:r>
          <w:r>
            <w:rPr>
              <w:rFonts w:eastAsia="Times New Roman"/>
            </w:rPr>
            <w:t>(6). https://doi.org/10.1046/j.1365-2664.2002.00769.x</w:t>
          </w:r>
        </w:p>
        <w:p w14:paraId="4B5C6B7F" w14:textId="77777777" w:rsidR="007A3662" w:rsidRDefault="007A3662" w:rsidP="007A3662">
          <w:pPr>
            <w:autoSpaceDE w:val="0"/>
            <w:autoSpaceDN w:val="0"/>
            <w:spacing w:line="360" w:lineRule="auto"/>
            <w:ind w:hanging="480"/>
            <w:divId w:val="1429235107"/>
            <w:rPr>
              <w:rFonts w:eastAsia="Times New Roman"/>
            </w:rPr>
          </w:pPr>
          <w:r>
            <w:rPr>
              <w:rFonts w:eastAsia="Times New Roman"/>
            </w:rPr>
            <w:t xml:space="preserve">Lindberg, N., &amp; Persson, T. (2004). Effects of long-term nutrient fertilisation and irrigation on the microarthropod community in a boreal Norway spruce stand. </w:t>
          </w:r>
          <w:r>
            <w:rPr>
              <w:rFonts w:eastAsia="Times New Roman"/>
              <w:i/>
              <w:iCs/>
            </w:rPr>
            <w:t>Forest Ecology and Management</w:t>
          </w:r>
          <w:r>
            <w:rPr>
              <w:rFonts w:eastAsia="Times New Roman"/>
            </w:rPr>
            <w:t xml:space="preserve">, </w:t>
          </w:r>
          <w:r>
            <w:rPr>
              <w:rFonts w:eastAsia="Times New Roman"/>
              <w:i/>
              <w:iCs/>
            </w:rPr>
            <w:t>188</w:t>
          </w:r>
          <w:r>
            <w:rPr>
              <w:rFonts w:eastAsia="Times New Roman"/>
            </w:rPr>
            <w:t>(1–3). https://doi.org/10.1016/j.foreco.2003.07.012</w:t>
          </w:r>
        </w:p>
        <w:p w14:paraId="3394D103" w14:textId="77777777" w:rsidR="007A3662" w:rsidRDefault="007A3662" w:rsidP="007A3662">
          <w:pPr>
            <w:autoSpaceDE w:val="0"/>
            <w:autoSpaceDN w:val="0"/>
            <w:spacing w:line="360" w:lineRule="auto"/>
            <w:ind w:hanging="480"/>
            <w:divId w:val="1139759109"/>
            <w:rPr>
              <w:rFonts w:eastAsia="Times New Roman"/>
            </w:rPr>
          </w:pPr>
          <w:r>
            <w:rPr>
              <w:rFonts w:eastAsia="Times New Roman"/>
            </w:rPr>
            <w:t xml:space="preserve">Liu, T., Mao, P., Shi, L., Wang, Z., Wang, X., He, X., Tao, L., Liu, Z., Zhou, L., Shao, Y., &amp; Fu, S. (2020). Contrasting effects of nitrogen deposition and increased precipitation on soil nematode communities in a temperate forest. </w:t>
          </w:r>
          <w:r>
            <w:rPr>
              <w:rFonts w:eastAsia="Times New Roman"/>
              <w:i/>
              <w:iCs/>
            </w:rPr>
            <w:t>Soil Biology and Biochemistry</w:t>
          </w:r>
          <w:r>
            <w:rPr>
              <w:rFonts w:eastAsia="Times New Roman"/>
            </w:rPr>
            <w:t xml:space="preserve">, </w:t>
          </w:r>
          <w:r>
            <w:rPr>
              <w:rFonts w:eastAsia="Times New Roman"/>
              <w:i/>
              <w:iCs/>
            </w:rPr>
            <w:t>148</w:t>
          </w:r>
          <w:r>
            <w:rPr>
              <w:rFonts w:eastAsia="Times New Roman"/>
            </w:rPr>
            <w:t>. https://doi.org/10.1016/j.soilbio.2020.107869</w:t>
          </w:r>
        </w:p>
        <w:p w14:paraId="6F232CD0" w14:textId="77777777" w:rsidR="007A3662" w:rsidRDefault="007A3662" w:rsidP="007A3662">
          <w:pPr>
            <w:autoSpaceDE w:val="0"/>
            <w:autoSpaceDN w:val="0"/>
            <w:spacing w:line="360" w:lineRule="auto"/>
            <w:ind w:hanging="480"/>
            <w:divId w:val="1369841953"/>
            <w:rPr>
              <w:rFonts w:eastAsia="Times New Roman"/>
            </w:rPr>
          </w:pPr>
          <w:r>
            <w:rPr>
              <w:rFonts w:eastAsia="Times New Roman"/>
            </w:rPr>
            <w:t>López-López, J. A., Marín-Martínez, F., Sánchez-</w:t>
          </w:r>
          <w:proofErr w:type="spellStart"/>
          <w:r>
            <w:rPr>
              <w:rFonts w:eastAsia="Times New Roman"/>
            </w:rPr>
            <w:t>Meca</w:t>
          </w:r>
          <w:proofErr w:type="spellEnd"/>
          <w:r>
            <w:rPr>
              <w:rFonts w:eastAsia="Times New Roman"/>
            </w:rPr>
            <w:t xml:space="preserve">, J., van den </w:t>
          </w:r>
          <w:proofErr w:type="spellStart"/>
          <w:r>
            <w:rPr>
              <w:rFonts w:eastAsia="Times New Roman"/>
            </w:rPr>
            <w:t>Noortgate</w:t>
          </w:r>
          <w:proofErr w:type="spellEnd"/>
          <w:r>
            <w:rPr>
              <w:rFonts w:eastAsia="Times New Roman"/>
            </w:rPr>
            <w:t xml:space="preserve">, W., &amp; </w:t>
          </w:r>
          <w:proofErr w:type="spellStart"/>
          <w:r>
            <w:rPr>
              <w:rFonts w:eastAsia="Times New Roman"/>
            </w:rPr>
            <w:t>Viechtbauer</w:t>
          </w:r>
          <w:proofErr w:type="spellEnd"/>
          <w:r>
            <w:rPr>
              <w:rFonts w:eastAsia="Times New Roman"/>
            </w:rPr>
            <w:t xml:space="preserve">, W. (2014). Estimation of the predictive power of the model in mixed-effects meta-regression: A simulation study. </w:t>
          </w:r>
          <w:r>
            <w:rPr>
              <w:rFonts w:eastAsia="Times New Roman"/>
              <w:i/>
              <w:iCs/>
            </w:rPr>
            <w:t>British Journal of Mathematical and Statistical Psychology</w:t>
          </w:r>
          <w:r>
            <w:rPr>
              <w:rFonts w:eastAsia="Times New Roman"/>
            </w:rPr>
            <w:t xml:space="preserve">, </w:t>
          </w:r>
          <w:r>
            <w:rPr>
              <w:rFonts w:eastAsia="Times New Roman"/>
              <w:i/>
              <w:iCs/>
            </w:rPr>
            <w:t>67</w:t>
          </w:r>
          <w:r>
            <w:rPr>
              <w:rFonts w:eastAsia="Times New Roman"/>
            </w:rPr>
            <w:t>(1). https://doi.org/10.1111/bmsp.12002</w:t>
          </w:r>
        </w:p>
        <w:p w14:paraId="337B27C4" w14:textId="77777777" w:rsidR="007A3662" w:rsidRDefault="007A3662" w:rsidP="007A3662">
          <w:pPr>
            <w:autoSpaceDE w:val="0"/>
            <w:autoSpaceDN w:val="0"/>
            <w:spacing w:line="360" w:lineRule="auto"/>
            <w:ind w:hanging="480"/>
            <w:divId w:val="1877696708"/>
            <w:rPr>
              <w:rFonts w:eastAsia="Times New Roman"/>
            </w:rPr>
          </w:pPr>
          <w:proofErr w:type="spellStart"/>
          <w:r>
            <w:rPr>
              <w:rFonts w:eastAsia="Times New Roman"/>
            </w:rPr>
            <w:t>Lortie</w:t>
          </w:r>
          <w:proofErr w:type="spellEnd"/>
          <w:r>
            <w:rPr>
              <w:rFonts w:eastAsia="Times New Roman"/>
            </w:rPr>
            <w:t xml:space="preserve">, C. J., </w:t>
          </w:r>
          <w:proofErr w:type="spellStart"/>
          <w:r>
            <w:rPr>
              <w:rFonts w:eastAsia="Times New Roman"/>
            </w:rPr>
            <w:t>Aarssen</w:t>
          </w:r>
          <w:proofErr w:type="spellEnd"/>
          <w:r>
            <w:rPr>
              <w:rFonts w:eastAsia="Times New Roman"/>
            </w:rPr>
            <w:t xml:space="preserve">, L. W., </w:t>
          </w:r>
          <w:proofErr w:type="spellStart"/>
          <w:r>
            <w:rPr>
              <w:rFonts w:eastAsia="Times New Roman"/>
            </w:rPr>
            <w:t>Budden</w:t>
          </w:r>
          <w:proofErr w:type="spellEnd"/>
          <w:r>
            <w:rPr>
              <w:rFonts w:eastAsia="Times New Roman"/>
            </w:rPr>
            <w:t xml:space="preserve">, A. E., </w:t>
          </w:r>
          <w:proofErr w:type="spellStart"/>
          <w:r>
            <w:rPr>
              <w:rFonts w:eastAsia="Times New Roman"/>
            </w:rPr>
            <w:t>Koricheva</w:t>
          </w:r>
          <w:proofErr w:type="spellEnd"/>
          <w:r>
            <w:rPr>
              <w:rFonts w:eastAsia="Times New Roman"/>
            </w:rPr>
            <w:t xml:space="preserve">, J. K., </w:t>
          </w:r>
          <w:proofErr w:type="spellStart"/>
          <w:r>
            <w:rPr>
              <w:rFonts w:eastAsia="Times New Roman"/>
            </w:rPr>
            <w:t>Leimu</w:t>
          </w:r>
          <w:proofErr w:type="spellEnd"/>
          <w:r>
            <w:rPr>
              <w:rFonts w:eastAsia="Times New Roman"/>
            </w:rPr>
            <w:t xml:space="preserve">, R., &amp; </w:t>
          </w:r>
          <w:proofErr w:type="spellStart"/>
          <w:r>
            <w:rPr>
              <w:rFonts w:eastAsia="Times New Roman"/>
            </w:rPr>
            <w:t>Tregenza</w:t>
          </w:r>
          <w:proofErr w:type="spellEnd"/>
          <w:r>
            <w:rPr>
              <w:rFonts w:eastAsia="Times New Roman"/>
            </w:rPr>
            <w:t xml:space="preserve">, T. (2007). Publication bias and merit in ecology. In </w:t>
          </w:r>
          <w:r>
            <w:rPr>
              <w:rFonts w:eastAsia="Times New Roman"/>
              <w:i/>
              <w:iCs/>
            </w:rPr>
            <w:t>Oikos</w:t>
          </w:r>
          <w:r>
            <w:rPr>
              <w:rFonts w:eastAsia="Times New Roman"/>
            </w:rPr>
            <w:t xml:space="preserve"> (Vol. 116, Issue 7). https://doi.org/10.1111/j.0030-1299.2007.15686.x</w:t>
          </w:r>
        </w:p>
        <w:p w14:paraId="16B15BF4" w14:textId="77777777" w:rsidR="007A3662" w:rsidRDefault="007A3662" w:rsidP="007A3662">
          <w:pPr>
            <w:autoSpaceDE w:val="0"/>
            <w:autoSpaceDN w:val="0"/>
            <w:spacing w:line="360" w:lineRule="auto"/>
            <w:ind w:hanging="480"/>
            <w:divId w:val="1625886870"/>
            <w:rPr>
              <w:rFonts w:eastAsia="Times New Roman"/>
            </w:rPr>
          </w:pPr>
          <w:r>
            <w:rPr>
              <w:rFonts w:eastAsia="Times New Roman"/>
            </w:rPr>
            <w:t xml:space="preserve">Luo, Y., Jiang, L., </w:t>
          </w:r>
          <w:proofErr w:type="spellStart"/>
          <w:r>
            <w:rPr>
              <w:rFonts w:eastAsia="Times New Roman"/>
            </w:rPr>
            <w:t>Niu</w:t>
          </w:r>
          <w:proofErr w:type="spellEnd"/>
          <w:r>
            <w:rPr>
              <w:rFonts w:eastAsia="Times New Roman"/>
            </w:rPr>
            <w:t xml:space="preserve">, S., &amp; Zhou, X. (2017). Nonlinear responses of land ecosystems to variation in precipitation. In </w:t>
          </w:r>
          <w:r>
            <w:rPr>
              <w:rFonts w:eastAsia="Times New Roman"/>
              <w:i/>
              <w:iCs/>
            </w:rPr>
            <w:t xml:space="preserve">New </w:t>
          </w:r>
          <w:proofErr w:type="spellStart"/>
          <w:r>
            <w:rPr>
              <w:rFonts w:eastAsia="Times New Roman"/>
              <w:i/>
              <w:iCs/>
            </w:rPr>
            <w:t>Phytologist</w:t>
          </w:r>
          <w:proofErr w:type="spellEnd"/>
          <w:r>
            <w:rPr>
              <w:rFonts w:eastAsia="Times New Roman"/>
            </w:rPr>
            <w:t xml:space="preserve"> (Vol. 214, Issue 1). https://doi.org/10.1111/nph.14476</w:t>
          </w:r>
        </w:p>
        <w:p w14:paraId="2D2159A3" w14:textId="77777777" w:rsidR="007A3662" w:rsidRDefault="007A3662" w:rsidP="007A3662">
          <w:pPr>
            <w:autoSpaceDE w:val="0"/>
            <w:autoSpaceDN w:val="0"/>
            <w:spacing w:line="360" w:lineRule="auto"/>
            <w:ind w:hanging="480"/>
            <w:divId w:val="1437872082"/>
            <w:rPr>
              <w:rFonts w:eastAsia="Times New Roman"/>
            </w:rPr>
          </w:pPr>
          <w:r>
            <w:rPr>
              <w:rFonts w:eastAsia="Times New Roman"/>
            </w:rPr>
            <w:t xml:space="preserve">Manzoni, S., Schimel, J. P., &amp; </w:t>
          </w:r>
          <w:proofErr w:type="spellStart"/>
          <w:r>
            <w:rPr>
              <w:rFonts w:eastAsia="Times New Roman"/>
            </w:rPr>
            <w:t>Porporato</w:t>
          </w:r>
          <w:proofErr w:type="spellEnd"/>
          <w:r>
            <w:rPr>
              <w:rFonts w:eastAsia="Times New Roman"/>
            </w:rPr>
            <w:t xml:space="preserve">, A. (2012). Responses of soil microbial communities to water stress: Results from a meta-analysis. In </w:t>
          </w:r>
          <w:r>
            <w:rPr>
              <w:rFonts w:eastAsia="Times New Roman"/>
              <w:i/>
              <w:iCs/>
            </w:rPr>
            <w:t>Ecology</w:t>
          </w:r>
          <w:r>
            <w:rPr>
              <w:rFonts w:eastAsia="Times New Roman"/>
            </w:rPr>
            <w:t xml:space="preserve"> (Vol. 93, Issue 4). https://doi.org/10.1890/11-0026.1</w:t>
          </w:r>
        </w:p>
        <w:p w14:paraId="73788C51" w14:textId="77777777" w:rsidR="007A3662" w:rsidRDefault="007A3662" w:rsidP="007A3662">
          <w:pPr>
            <w:autoSpaceDE w:val="0"/>
            <w:autoSpaceDN w:val="0"/>
            <w:spacing w:line="360" w:lineRule="auto"/>
            <w:ind w:hanging="480"/>
            <w:divId w:val="416290175"/>
            <w:rPr>
              <w:rFonts w:eastAsia="Times New Roman"/>
            </w:rPr>
          </w:pPr>
          <w:r>
            <w:rPr>
              <w:rFonts w:eastAsia="Times New Roman"/>
            </w:rPr>
            <w:t xml:space="preserve">Marks-Anglin, A., &amp; Chen, Y. (2020). A historical review of publication bias. In </w:t>
          </w:r>
          <w:r>
            <w:rPr>
              <w:rFonts w:eastAsia="Times New Roman"/>
              <w:i/>
              <w:iCs/>
            </w:rPr>
            <w:t>Research Synthesis Methods</w:t>
          </w:r>
          <w:r>
            <w:rPr>
              <w:rFonts w:eastAsia="Times New Roman"/>
            </w:rPr>
            <w:t xml:space="preserve"> (Vol. 11, Issue 6). https://doi.org/10.1002/jrsm.1452</w:t>
          </w:r>
        </w:p>
        <w:p w14:paraId="72ABF1EA" w14:textId="77777777" w:rsidR="007A3662" w:rsidRDefault="007A3662" w:rsidP="007A3662">
          <w:pPr>
            <w:autoSpaceDE w:val="0"/>
            <w:autoSpaceDN w:val="0"/>
            <w:spacing w:line="360" w:lineRule="auto"/>
            <w:ind w:hanging="480"/>
            <w:divId w:val="632448989"/>
            <w:rPr>
              <w:rFonts w:eastAsia="Times New Roman"/>
            </w:rPr>
          </w:pPr>
          <w:r>
            <w:rPr>
              <w:rFonts w:eastAsia="Times New Roman"/>
            </w:rPr>
            <w:t xml:space="preserve">Márquez, L. M., Redman, R. S., Rodriguez, R. J., &amp; </w:t>
          </w:r>
          <w:proofErr w:type="spellStart"/>
          <w:r>
            <w:rPr>
              <w:rFonts w:eastAsia="Times New Roman"/>
            </w:rPr>
            <w:t>Roossinck</w:t>
          </w:r>
          <w:proofErr w:type="spellEnd"/>
          <w:r>
            <w:rPr>
              <w:rFonts w:eastAsia="Times New Roman"/>
            </w:rPr>
            <w:t xml:space="preserve">, M. J. (2007). A virus in a fungus in a plant: Three-way symbiosis required for thermal tolerance. </w:t>
          </w:r>
          <w:r>
            <w:rPr>
              <w:rFonts w:eastAsia="Times New Roman"/>
              <w:i/>
              <w:iCs/>
            </w:rPr>
            <w:t>Science</w:t>
          </w:r>
          <w:r>
            <w:rPr>
              <w:rFonts w:eastAsia="Times New Roman"/>
            </w:rPr>
            <w:t xml:space="preserve">, </w:t>
          </w:r>
          <w:r>
            <w:rPr>
              <w:rFonts w:eastAsia="Times New Roman"/>
              <w:i/>
              <w:iCs/>
            </w:rPr>
            <w:t>315</w:t>
          </w:r>
          <w:r>
            <w:rPr>
              <w:rFonts w:eastAsia="Times New Roman"/>
            </w:rPr>
            <w:t>(5811). https://doi.org/10.1126/science.1136237</w:t>
          </w:r>
        </w:p>
        <w:p w14:paraId="496C8CD4" w14:textId="77777777" w:rsidR="007A3662" w:rsidRDefault="007A3662" w:rsidP="007A3662">
          <w:pPr>
            <w:autoSpaceDE w:val="0"/>
            <w:autoSpaceDN w:val="0"/>
            <w:spacing w:line="360" w:lineRule="auto"/>
            <w:ind w:hanging="480"/>
            <w:divId w:val="520169831"/>
            <w:rPr>
              <w:rFonts w:eastAsia="Times New Roman"/>
            </w:rPr>
          </w:pPr>
          <w:r>
            <w:rPr>
              <w:rFonts w:eastAsia="Times New Roman"/>
            </w:rPr>
            <w:t xml:space="preserve">Martin, L. J., </w:t>
          </w:r>
          <w:proofErr w:type="spellStart"/>
          <w:r>
            <w:rPr>
              <w:rFonts w:eastAsia="Times New Roman"/>
            </w:rPr>
            <w:t>Blossey</w:t>
          </w:r>
          <w:proofErr w:type="spellEnd"/>
          <w:r>
            <w:rPr>
              <w:rFonts w:eastAsia="Times New Roman"/>
            </w:rPr>
            <w:t xml:space="preserve">, B., &amp; Ellis, E. (2012). Mapping where ecologists work: Biases in the global distribution of terrestrial ecological observations. In </w:t>
          </w:r>
          <w:r>
            <w:rPr>
              <w:rFonts w:eastAsia="Times New Roman"/>
              <w:i/>
              <w:iCs/>
            </w:rPr>
            <w:t>Frontiers in Ecology and the Environment</w:t>
          </w:r>
          <w:r>
            <w:rPr>
              <w:rFonts w:eastAsia="Times New Roman"/>
            </w:rPr>
            <w:t xml:space="preserve"> (Vol. 10, Issue 4). https://doi.org/10.1890/110154</w:t>
          </w:r>
        </w:p>
        <w:p w14:paraId="64636D5E" w14:textId="77777777" w:rsidR="007A3662" w:rsidRDefault="007A3662" w:rsidP="007A3662">
          <w:pPr>
            <w:autoSpaceDE w:val="0"/>
            <w:autoSpaceDN w:val="0"/>
            <w:spacing w:line="360" w:lineRule="auto"/>
            <w:ind w:hanging="480"/>
            <w:divId w:val="1826579655"/>
            <w:rPr>
              <w:rFonts w:eastAsia="Times New Roman"/>
            </w:rPr>
          </w:pPr>
          <w:r>
            <w:rPr>
              <w:rFonts w:eastAsia="Times New Roman"/>
            </w:rPr>
            <w:lastRenderedPageBreak/>
            <w:t xml:space="preserve">Martin, P. A., Shackelford, G. E., Bullock, J. M., Gallardo, B., Aldridge, D. C., &amp; Sutherland, W. J. (2020). Management of UK priority invasive alien plants: A systematic review protocol. In </w:t>
          </w:r>
          <w:r>
            <w:rPr>
              <w:rFonts w:eastAsia="Times New Roman"/>
              <w:i/>
              <w:iCs/>
            </w:rPr>
            <w:t>Environmental Evidence</w:t>
          </w:r>
          <w:r>
            <w:rPr>
              <w:rFonts w:eastAsia="Times New Roman"/>
            </w:rPr>
            <w:t xml:space="preserve"> (Vol. 9, Issue 1). https://doi.org/10.1186/s13750-020-0186-y</w:t>
          </w:r>
        </w:p>
        <w:p w14:paraId="55678C82" w14:textId="77777777" w:rsidR="007A3662" w:rsidRDefault="007A3662" w:rsidP="007A3662">
          <w:pPr>
            <w:autoSpaceDE w:val="0"/>
            <w:autoSpaceDN w:val="0"/>
            <w:spacing w:line="360" w:lineRule="auto"/>
            <w:ind w:hanging="480"/>
            <w:divId w:val="1474562374"/>
            <w:rPr>
              <w:rFonts w:eastAsia="Times New Roman"/>
            </w:rPr>
          </w:pPr>
          <w:r>
            <w:rPr>
              <w:rFonts w:eastAsia="Times New Roman"/>
            </w:rPr>
            <w:t xml:space="preserve">Meehan, M. L., Barreto, C., Turnbull, M. S., Bradley, R. L., </w:t>
          </w:r>
          <w:proofErr w:type="spellStart"/>
          <w:r>
            <w:rPr>
              <w:rFonts w:eastAsia="Times New Roman"/>
            </w:rPr>
            <w:t>Bellenger</w:t>
          </w:r>
          <w:proofErr w:type="spellEnd"/>
          <w:r>
            <w:rPr>
              <w:rFonts w:eastAsia="Times New Roman"/>
            </w:rPr>
            <w:t xml:space="preserve">, J. P., </w:t>
          </w:r>
          <w:proofErr w:type="spellStart"/>
          <w:r>
            <w:rPr>
              <w:rFonts w:eastAsia="Times New Roman"/>
            </w:rPr>
            <w:t>Darnajoux</w:t>
          </w:r>
          <w:proofErr w:type="spellEnd"/>
          <w:r>
            <w:rPr>
              <w:rFonts w:eastAsia="Times New Roman"/>
            </w:rPr>
            <w:t xml:space="preserve">, R., &amp; Lindo, Z. (2020). Response of soil fauna to simulated global change factors depends on ambient climate conditions. </w:t>
          </w:r>
          <w:proofErr w:type="spellStart"/>
          <w:r>
            <w:rPr>
              <w:rFonts w:eastAsia="Times New Roman"/>
              <w:i/>
              <w:iCs/>
            </w:rPr>
            <w:t>Pedobiologia</w:t>
          </w:r>
          <w:proofErr w:type="spellEnd"/>
          <w:r>
            <w:rPr>
              <w:rFonts w:eastAsia="Times New Roman"/>
            </w:rPr>
            <w:t xml:space="preserve">, </w:t>
          </w:r>
          <w:r>
            <w:rPr>
              <w:rFonts w:eastAsia="Times New Roman"/>
              <w:i/>
              <w:iCs/>
            </w:rPr>
            <w:t>83</w:t>
          </w:r>
          <w:r>
            <w:rPr>
              <w:rFonts w:eastAsia="Times New Roman"/>
            </w:rPr>
            <w:t>. https://doi.org/10.1016/j.pedobi.2020.150672</w:t>
          </w:r>
        </w:p>
        <w:p w14:paraId="00863D82" w14:textId="77777777" w:rsidR="007A3662" w:rsidRDefault="007A3662" w:rsidP="007A3662">
          <w:pPr>
            <w:autoSpaceDE w:val="0"/>
            <w:autoSpaceDN w:val="0"/>
            <w:spacing w:line="360" w:lineRule="auto"/>
            <w:ind w:hanging="480"/>
            <w:divId w:val="1472096200"/>
            <w:rPr>
              <w:rFonts w:eastAsia="Times New Roman"/>
            </w:rPr>
          </w:pPr>
          <w:r>
            <w:rPr>
              <w:rFonts w:eastAsia="Times New Roman"/>
            </w:rPr>
            <w:t xml:space="preserve">Miller, W. P., &amp; </w:t>
          </w:r>
          <w:proofErr w:type="spellStart"/>
          <w:r>
            <w:rPr>
              <w:rFonts w:eastAsia="Times New Roman"/>
            </w:rPr>
            <w:t>Baharuddin</w:t>
          </w:r>
          <w:proofErr w:type="spellEnd"/>
          <w:r>
            <w:rPr>
              <w:rFonts w:eastAsia="Times New Roman"/>
            </w:rPr>
            <w:t xml:space="preserve">, M. K. (1987). </w:t>
          </w:r>
          <w:proofErr w:type="spellStart"/>
          <w:r>
            <w:rPr>
              <w:rFonts w:eastAsia="Times New Roman"/>
            </w:rPr>
            <w:t>Interrill</w:t>
          </w:r>
          <w:proofErr w:type="spellEnd"/>
          <w:r>
            <w:rPr>
              <w:rFonts w:eastAsia="Times New Roman"/>
            </w:rPr>
            <w:t xml:space="preserve"> erodibility of highly weathered soils. </w:t>
          </w:r>
          <w:r>
            <w:rPr>
              <w:rFonts w:eastAsia="Times New Roman"/>
              <w:i/>
              <w:iCs/>
            </w:rPr>
            <w:t>Communications in Soil Science and Plant Analysis</w:t>
          </w:r>
          <w:r>
            <w:rPr>
              <w:rFonts w:eastAsia="Times New Roman"/>
            </w:rPr>
            <w:t xml:space="preserve">, </w:t>
          </w:r>
          <w:r>
            <w:rPr>
              <w:rFonts w:eastAsia="Times New Roman"/>
              <w:i/>
              <w:iCs/>
            </w:rPr>
            <w:t>18</w:t>
          </w:r>
          <w:r>
            <w:rPr>
              <w:rFonts w:eastAsia="Times New Roman"/>
            </w:rPr>
            <w:t>(9). https://doi.org/10.1080/00103628709367873</w:t>
          </w:r>
        </w:p>
        <w:p w14:paraId="38F25561" w14:textId="77777777" w:rsidR="007A3662" w:rsidRDefault="007A3662" w:rsidP="007A3662">
          <w:pPr>
            <w:autoSpaceDE w:val="0"/>
            <w:autoSpaceDN w:val="0"/>
            <w:spacing w:line="360" w:lineRule="auto"/>
            <w:ind w:hanging="480"/>
            <w:divId w:val="492260790"/>
            <w:rPr>
              <w:rFonts w:eastAsia="Times New Roman"/>
            </w:rPr>
          </w:pPr>
          <w:r>
            <w:rPr>
              <w:rFonts w:eastAsia="Times New Roman"/>
            </w:rPr>
            <w:t xml:space="preserve">Moore, J. C., Walter, D. E., &amp; Hunt, H. W. (1988). Arthropod regulation of micro- and </w:t>
          </w:r>
          <w:proofErr w:type="spellStart"/>
          <w:r>
            <w:rPr>
              <w:rFonts w:eastAsia="Times New Roman"/>
            </w:rPr>
            <w:t>mesobiota</w:t>
          </w:r>
          <w:proofErr w:type="spellEnd"/>
          <w:r>
            <w:rPr>
              <w:rFonts w:eastAsia="Times New Roman"/>
            </w:rPr>
            <w:t xml:space="preserve"> in below-ground detrital food webs. </w:t>
          </w:r>
          <w:r>
            <w:rPr>
              <w:rFonts w:eastAsia="Times New Roman"/>
              <w:i/>
              <w:iCs/>
            </w:rPr>
            <w:t>Annual Review of Entomology. Vol. 33</w:t>
          </w:r>
          <w:r>
            <w:rPr>
              <w:rFonts w:eastAsia="Times New Roman"/>
            </w:rPr>
            <w:t>. https://doi.org/10.1146/annurev.en.33.010188.002223</w:t>
          </w:r>
        </w:p>
        <w:p w14:paraId="43C24A13" w14:textId="77777777" w:rsidR="007A3662" w:rsidRDefault="007A3662" w:rsidP="007A3662">
          <w:pPr>
            <w:autoSpaceDE w:val="0"/>
            <w:autoSpaceDN w:val="0"/>
            <w:spacing w:line="360" w:lineRule="auto"/>
            <w:ind w:hanging="480"/>
            <w:divId w:val="1458329604"/>
            <w:rPr>
              <w:rFonts w:eastAsia="Times New Roman"/>
            </w:rPr>
          </w:pPr>
          <w:proofErr w:type="spellStart"/>
          <w:r>
            <w:rPr>
              <w:rFonts w:eastAsia="Times New Roman"/>
            </w:rPr>
            <w:t>Morecroft</w:t>
          </w:r>
          <w:proofErr w:type="spellEnd"/>
          <w:r>
            <w:rPr>
              <w:rFonts w:eastAsia="Times New Roman"/>
            </w:rPr>
            <w:t xml:space="preserve">, M. D., </w:t>
          </w:r>
          <w:proofErr w:type="spellStart"/>
          <w:r>
            <w:rPr>
              <w:rFonts w:eastAsia="Times New Roman"/>
            </w:rPr>
            <w:t>Bealey</w:t>
          </w:r>
          <w:proofErr w:type="spellEnd"/>
          <w:r>
            <w:rPr>
              <w:rFonts w:eastAsia="Times New Roman"/>
            </w:rPr>
            <w:t xml:space="preserve">, C. E., Howells, O., Rennie, S., &amp; </w:t>
          </w:r>
          <w:proofErr w:type="spellStart"/>
          <w:r>
            <w:rPr>
              <w:rFonts w:eastAsia="Times New Roman"/>
            </w:rPr>
            <w:t>Woiwod</w:t>
          </w:r>
          <w:proofErr w:type="spellEnd"/>
          <w:r>
            <w:rPr>
              <w:rFonts w:eastAsia="Times New Roman"/>
            </w:rPr>
            <w:t xml:space="preserve">, I. P. (2002). Effects of drought on contrasting insect and plant species in the UK in the mid-1990s. </w:t>
          </w:r>
          <w:r>
            <w:rPr>
              <w:rFonts w:eastAsia="Times New Roman"/>
              <w:i/>
              <w:iCs/>
            </w:rPr>
            <w:t>Global Ecology and Biogeography</w:t>
          </w:r>
          <w:r>
            <w:rPr>
              <w:rFonts w:eastAsia="Times New Roman"/>
            </w:rPr>
            <w:t xml:space="preserve">, </w:t>
          </w:r>
          <w:r>
            <w:rPr>
              <w:rFonts w:eastAsia="Times New Roman"/>
              <w:i/>
              <w:iCs/>
            </w:rPr>
            <w:t>11</w:t>
          </w:r>
          <w:r>
            <w:rPr>
              <w:rFonts w:eastAsia="Times New Roman"/>
            </w:rPr>
            <w:t>(1). https://doi.org/10.1046/j.1466-822X.2002.00174.x</w:t>
          </w:r>
        </w:p>
        <w:p w14:paraId="0FA0860F" w14:textId="77777777" w:rsidR="007A3662" w:rsidRDefault="007A3662" w:rsidP="007A3662">
          <w:pPr>
            <w:autoSpaceDE w:val="0"/>
            <w:autoSpaceDN w:val="0"/>
            <w:spacing w:line="360" w:lineRule="auto"/>
            <w:ind w:hanging="480"/>
            <w:divId w:val="855997158"/>
            <w:rPr>
              <w:rFonts w:eastAsia="Times New Roman"/>
            </w:rPr>
          </w:pPr>
          <w:r>
            <w:rPr>
              <w:rFonts w:eastAsia="Times New Roman"/>
            </w:rPr>
            <w:t xml:space="preserve">Nakagawa, S., &amp; </w:t>
          </w:r>
          <w:proofErr w:type="spellStart"/>
          <w:r>
            <w:rPr>
              <w:rFonts w:eastAsia="Times New Roman"/>
            </w:rPr>
            <w:t>Freckleton</w:t>
          </w:r>
          <w:proofErr w:type="spellEnd"/>
          <w:r>
            <w:rPr>
              <w:rFonts w:eastAsia="Times New Roman"/>
            </w:rPr>
            <w:t xml:space="preserve">, R. P. (2008). Missing inaction: the dangers of ignoring missing data. In </w:t>
          </w:r>
          <w:r>
            <w:rPr>
              <w:rFonts w:eastAsia="Times New Roman"/>
              <w:i/>
              <w:iCs/>
            </w:rPr>
            <w:t>Trends in Ecology and Evolution</w:t>
          </w:r>
          <w:r>
            <w:rPr>
              <w:rFonts w:eastAsia="Times New Roman"/>
            </w:rPr>
            <w:t xml:space="preserve"> (Vol. 23, Issue 11). https://doi.org/10.1016/j.tree.2008.06.014</w:t>
          </w:r>
        </w:p>
        <w:p w14:paraId="1C43A80C" w14:textId="77777777" w:rsidR="007A3662" w:rsidRDefault="007A3662" w:rsidP="007A3662">
          <w:pPr>
            <w:autoSpaceDE w:val="0"/>
            <w:autoSpaceDN w:val="0"/>
            <w:spacing w:line="360" w:lineRule="auto"/>
            <w:ind w:hanging="480"/>
            <w:divId w:val="1704866697"/>
            <w:rPr>
              <w:rFonts w:eastAsia="Times New Roman"/>
            </w:rPr>
          </w:pPr>
          <w:r>
            <w:rPr>
              <w:rFonts w:eastAsia="Times New Roman"/>
            </w:rPr>
            <w:t xml:space="preserve">Nakagawa, S., Noble, D. W. A., Senior, A. M., &amp; </w:t>
          </w:r>
          <w:proofErr w:type="spellStart"/>
          <w:r>
            <w:rPr>
              <w:rFonts w:eastAsia="Times New Roman"/>
            </w:rPr>
            <w:t>Lagisz</w:t>
          </w:r>
          <w:proofErr w:type="spellEnd"/>
          <w:r>
            <w:rPr>
              <w:rFonts w:eastAsia="Times New Roman"/>
            </w:rPr>
            <w:t xml:space="preserve">, M. (2017). Meta-evaluation of meta-analysis: Ten appraisal questions for biologists. In </w:t>
          </w:r>
          <w:r>
            <w:rPr>
              <w:rFonts w:eastAsia="Times New Roman"/>
              <w:i/>
              <w:iCs/>
            </w:rPr>
            <w:t>BMC Biology</w:t>
          </w:r>
          <w:r>
            <w:rPr>
              <w:rFonts w:eastAsia="Times New Roman"/>
            </w:rPr>
            <w:t xml:space="preserve"> (Vol. 15, Issue 1). https://doi.org/10.1186/s12915-017-0357-7</w:t>
          </w:r>
        </w:p>
        <w:p w14:paraId="6A92897B" w14:textId="77777777" w:rsidR="007A3662" w:rsidRDefault="007A3662" w:rsidP="007A3662">
          <w:pPr>
            <w:autoSpaceDE w:val="0"/>
            <w:autoSpaceDN w:val="0"/>
            <w:spacing w:line="360" w:lineRule="auto"/>
            <w:ind w:hanging="480"/>
            <w:divId w:val="841310539"/>
            <w:rPr>
              <w:rFonts w:eastAsia="Times New Roman"/>
            </w:rPr>
          </w:pPr>
          <w:r>
            <w:rPr>
              <w:rFonts w:eastAsia="Times New Roman"/>
            </w:rPr>
            <w:t xml:space="preserve">Nielsen, U. N. (2019). Soil and Its Fauna. In </w:t>
          </w:r>
          <w:r>
            <w:rPr>
              <w:rFonts w:eastAsia="Times New Roman"/>
              <w:i/>
              <w:iCs/>
            </w:rPr>
            <w:t>Soil Fauna Assemblages</w:t>
          </w:r>
          <w:r>
            <w:rPr>
              <w:rFonts w:eastAsia="Times New Roman"/>
            </w:rPr>
            <w:t xml:space="preserve"> (pp. 1–41). Cambridge University Press. https://doi.org/10.1017/9781108123518.002</w:t>
          </w:r>
        </w:p>
        <w:p w14:paraId="12B12B92" w14:textId="77777777" w:rsidR="007A3662" w:rsidRDefault="007A3662" w:rsidP="007A3662">
          <w:pPr>
            <w:autoSpaceDE w:val="0"/>
            <w:autoSpaceDN w:val="0"/>
            <w:spacing w:line="360" w:lineRule="auto"/>
            <w:ind w:hanging="480"/>
            <w:divId w:val="444808429"/>
            <w:rPr>
              <w:rFonts w:eastAsia="Times New Roman"/>
            </w:rPr>
          </w:pPr>
          <w:r>
            <w:rPr>
              <w:rFonts w:eastAsia="Times New Roman"/>
            </w:rPr>
            <w:t xml:space="preserve">Nielsen, U. N., &amp; Ball, B. A. (2015). Impacts of altered precipitation regimes on soil communities and biogeochemistry in arid and semi-arid ecosystems. In </w:t>
          </w:r>
          <w:r>
            <w:rPr>
              <w:rFonts w:eastAsia="Times New Roman"/>
              <w:i/>
              <w:iCs/>
            </w:rPr>
            <w:t>Global Change Biology</w:t>
          </w:r>
          <w:r>
            <w:rPr>
              <w:rFonts w:eastAsia="Times New Roman"/>
            </w:rPr>
            <w:t xml:space="preserve"> (Vol. 21, Issue 4). https://doi.org/10.1111/gcb.12789</w:t>
          </w:r>
        </w:p>
        <w:p w14:paraId="31E14B7E" w14:textId="77777777" w:rsidR="007A3662" w:rsidRDefault="007A3662" w:rsidP="007A3662">
          <w:pPr>
            <w:autoSpaceDE w:val="0"/>
            <w:autoSpaceDN w:val="0"/>
            <w:spacing w:line="360" w:lineRule="auto"/>
            <w:ind w:hanging="480"/>
            <w:divId w:val="1727754207"/>
            <w:rPr>
              <w:rFonts w:eastAsia="Times New Roman"/>
            </w:rPr>
          </w:pPr>
          <w:r>
            <w:rPr>
              <w:rFonts w:eastAsia="Times New Roman"/>
            </w:rPr>
            <w:t xml:space="preserve">Paul, E. A., Coleman, D. C., &amp; Wall, D. H. (2015). Chapter 5 – Soil Fauna: Occurrence, Biodiversity, and Roles in Ecosystem Function. In </w:t>
          </w:r>
          <w:r>
            <w:rPr>
              <w:rFonts w:eastAsia="Times New Roman"/>
              <w:i/>
              <w:iCs/>
            </w:rPr>
            <w:t>Soil Microbiology, Ecology and Biochemistry</w:t>
          </w:r>
          <w:r>
            <w:rPr>
              <w:rFonts w:eastAsia="Times New Roman"/>
            </w:rPr>
            <w:t>.</w:t>
          </w:r>
        </w:p>
        <w:p w14:paraId="2B19F73E" w14:textId="77777777" w:rsidR="007A3662" w:rsidRDefault="007A3662" w:rsidP="007A3662">
          <w:pPr>
            <w:autoSpaceDE w:val="0"/>
            <w:autoSpaceDN w:val="0"/>
            <w:spacing w:line="360" w:lineRule="auto"/>
            <w:ind w:hanging="480"/>
            <w:divId w:val="1656101287"/>
            <w:rPr>
              <w:rFonts w:eastAsia="Times New Roman"/>
            </w:rPr>
          </w:pPr>
          <w:proofErr w:type="spellStart"/>
          <w:r>
            <w:rPr>
              <w:rFonts w:eastAsia="Times New Roman"/>
            </w:rPr>
            <w:t>Peguero</w:t>
          </w:r>
          <w:proofErr w:type="spellEnd"/>
          <w:r>
            <w:rPr>
              <w:rFonts w:eastAsia="Times New Roman"/>
            </w:rPr>
            <w:t xml:space="preserve">, G., </w:t>
          </w:r>
          <w:proofErr w:type="spellStart"/>
          <w:r>
            <w:rPr>
              <w:rFonts w:eastAsia="Times New Roman"/>
            </w:rPr>
            <w:t>Folch</w:t>
          </w:r>
          <w:proofErr w:type="spellEnd"/>
          <w:r>
            <w:rPr>
              <w:rFonts w:eastAsia="Times New Roman"/>
            </w:rPr>
            <w:t xml:space="preserve">, E., Liu, L., </w:t>
          </w:r>
          <w:proofErr w:type="spellStart"/>
          <w:r>
            <w:rPr>
              <w:rFonts w:eastAsia="Times New Roman"/>
            </w:rPr>
            <w:t>Ogaya</w:t>
          </w:r>
          <w:proofErr w:type="spellEnd"/>
          <w:r>
            <w:rPr>
              <w:rFonts w:eastAsia="Times New Roman"/>
            </w:rPr>
            <w:t xml:space="preserve">, R., &amp; </w:t>
          </w:r>
          <w:proofErr w:type="spellStart"/>
          <w:r>
            <w:rPr>
              <w:rFonts w:eastAsia="Times New Roman"/>
            </w:rPr>
            <w:t>Peñuelas</w:t>
          </w:r>
          <w:proofErr w:type="spellEnd"/>
          <w:r>
            <w:rPr>
              <w:rFonts w:eastAsia="Times New Roman"/>
            </w:rPr>
            <w:t xml:space="preserve">, J. (2021). Divergent effects of drought and nitrogen deposition on microbial and arthropod soil communities in a Mediterranean forest. </w:t>
          </w:r>
          <w:r>
            <w:rPr>
              <w:rFonts w:eastAsia="Times New Roman"/>
              <w:i/>
              <w:iCs/>
            </w:rPr>
            <w:t>European Journal of Soil Biology</w:t>
          </w:r>
          <w:r>
            <w:rPr>
              <w:rFonts w:eastAsia="Times New Roman"/>
            </w:rPr>
            <w:t xml:space="preserve">, </w:t>
          </w:r>
          <w:r>
            <w:rPr>
              <w:rFonts w:eastAsia="Times New Roman"/>
              <w:i/>
              <w:iCs/>
            </w:rPr>
            <w:t>103</w:t>
          </w:r>
          <w:r>
            <w:rPr>
              <w:rFonts w:eastAsia="Times New Roman"/>
            </w:rPr>
            <w:t>. https://doi.org/10.1016/j.ejsobi.2020.103275</w:t>
          </w:r>
        </w:p>
        <w:p w14:paraId="1E2ED087" w14:textId="77777777" w:rsidR="007A3662" w:rsidRDefault="007A3662" w:rsidP="007A3662">
          <w:pPr>
            <w:autoSpaceDE w:val="0"/>
            <w:autoSpaceDN w:val="0"/>
            <w:spacing w:line="360" w:lineRule="auto"/>
            <w:ind w:hanging="480"/>
            <w:divId w:val="698242341"/>
            <w:rPr>
              <w:rFonts w:eastAsia="Times New Roman"/>
            </w:rPr>
          </w:pPr>
          <w:r>
            <w:rPr>
              <w:rFonts w:eastAsia="Times New Roman"/>
            </w:rPr>
            <w:t xml:space="preserve">PERRY, D. A., BORCHERS, J. G., BORCHERS, S. L., &amp; AMARANTHUS, M. P. (1990). Species Migrations and Ecosystem Stability During Climate Change: The Belowground Connection. </w:t>
          </w:r>
          <w:r>
            <w:rPr>
              <w:rFonts w:eastAsia="Times New Roman"/>
              <w:i/>
              <w:iCs/>
            </w:rPr>
            <w:t>Conservation Biology</w:t>
          </w:r>
          <w:r>
            <w:rPr>
              <w:rFonts w:eastAsia="Times New Roman"/>
            </w:rPr>
            <w:t xml:space="preserve">, </w:t>
          </w:r>
          <w:r>
            <w:rPr>
              <w:rFonts w:eastAsia="Times New Roman"/>
              <w:i/>
              <w:iCs/>
            </w:rPr>
            <w:t>4</w:t>
          </w:r>
          <w:r>
            <w:rPr>
              <w:rFonts w:eastAsia="Times New Roman"/>
            </w:rPr>
            <w:t>(3). https://doi.org/10.1111/j.1523-1739.1990.tb00288.x</w:t>
          </w:r>
        </w:p>
        <w:p w14:paraId="05029E11" w14:textId="77777777" w:rsidR="007A3662" w:rsidRDefault="007A3662" w:rsidP="007A3662">
          <w:pPr>
            <w:autoSpaceDE w:val="0"/>
            <w:autoSpaceDN w:val="0"/>
            <w:spacing w:line="360" w:lineRule="auto"/>
            <w:ind w:hanging="480"/>
            <w:divId w:val="87236604"/>
            <w:rPr>
              <w:rFonts w:eastAsia="Times New Roman"/>
            </w:rPr>
          </w:pPr>
          <w:r>
            <w:rPr>
              <w:rFonts w:eastAsia="Times New Roman"/>
            </w:rPr>
            <w:t xml:space="preserve">Petchey, O. L., Beckerman, A. P., </w:t>
          </w:r>
          <w:proofErr w:type="spellStart"/>
          <w:r>
            <w:rPr>
              <w:rFonts w:eastAsia="Times New Roman"/>
            </w:rPr>
            <w:t>Riede</w:t>
          </w:r>
          <w:proofErr w:type="spellEnd"/>
          <w:r>
            <w:rPr>
              <w:rFonts w:eastAsia="Times New Roman"/>
            </w:rPr>
            <w:t xml:space="preserve">, J. O., &amp; Warren, P. H. (2008). Size, foraging, and food web structure. </w:t>
          </w:r>
          <w:r>
            <w:rPr>
              <w:rFonts w:eastAsia="Times New Roman"/>
              <w:i/>
              <w:iCs/>
            </w:rPr>
            <w:t>Proceedings of the National Academy of Sciences of the United States of America</w:t>
          </w:r>
          <w:r>
            <w:rPr>
              <w:rFonts w:eastAsia="Times New Roman"/>
            </w:rPr>
            <w:t xml:space="preserve">, </w:t>
          </w:r>
          <w:r>
            <w:rPr>
              <w:rFonts w:eastAsia="Times New Roman"/>
              <w:i/>
              <w:iCs/>
            </w:rPr>
            <w:t>105</w:t>
          </w:r>
          <w:r>
            <w:rPr>
              <w:rFonts w:eastAsia="Times New Roman"/>
            </w:rPr>
            <w:t>(11). https://doi.org/10.1073/pnas.0710672105</w:t>
          </w:r>
        </w:p>
        <w:p w14:paraId="5076AF8B" w14:textId="77777777" w:rsidR="007A3662" w:rsidRDefault="007A3662" w:rsidP="007A3662">
          <w:pPr>
            <w:autoSpaceDE w:val="0"/>
            <w:autoSpaceDN w:val="0"/>
            <w:spacing w:line="360" w:lineRule="auto"/>
            <w:ind w:hanging="480"/>
            <w:divId w:val="534075264"/>
            <w:rPr>
              <w:rFonts w:eastAsia="Times New Roman"/>
            </w:rPr>
          </w:pPr>
          <w:r>
            <w:rPr>
              <w:rFonts w:eastAsia="Times New Roman"/>
            </w:rPr>
            <w:lastRenderedPageBreak/>
            <w:t xml:space="preserve">Petersen, H. (2011). Collembolan communities in shrublands along climatic gradients in Europe and the effects of experimental warming and drought on population density, biomass and diversity. </w:t>
          </w:r>
          <w:r>
            <w:rPr>
              <w:rFonts w:eastAsia="Times New Roman"/>
              <w:i/>
              <w:iCs/>
            </w:rPr>
            <w:t>Soil Organisms</w:t>
          </w:r>
          <w:r>
            <w:rPr>
              <w:rFonts w:eastAsia="Times New Roman"/>
            </w:rPr>
            <w:t xml:space="preserve">, </w:t>
          </w:r>
          <w:r>
            <w:rPr>
              <w:rFonts w:eastAsia="Times New Roman"/>
              <w:i/>
              <w:iCs/>
            </w:rPr>
            <w:t>83</w:t>
          </w:r>
          <w:r>
            <w:rPr>
              <w:rFonts w:eastAsia="Times New Roman"/>
            </w:rPr>
            <w:t>(3).</w:t>
          </w:r>
        </w:p>
        <w:p w14:paraId="74393844" w14:textId="77777777" w:rsidR="007A3662" w:rsidRDefault="007A3662" w:rsidP="007A3662">
          <w:pPr>
            <w:autoSpaceDE w:val="0"/>
            <w:autoSpaceDN w:val="0"/>
            <w:spacing w:line="360" w:lineRule="auto"/>
            <w:ind w:hanging="480"/>
            <w:divId w:val="1529097201"/>
            <w:rPr>
              <w:rFonts w:eastAsia="Times New Roman"/>
            </w:rPr>
          </w:pPr>
          <w:proofErr w:type="spellStart"/>
          <w:r>
            <w:rPr>
              <w:rFonts w:eastAsia="Times New Roman"/>
            </w:rPr>
            <w:t>Pflug</w:t>
          </w:r>
          <w:proofErr w:type="spellEnd"/>
          <w:r>
            <w:rPr>
              <w:rFonts w:eastAsia="Times New Roman"/>
            </w:rPr>
            <w:t xml:space="preserve">, A., &amp; Wolters, V. (2001). Influence of drought and litter age on Collembola communities. </w:t>
          </w:r>
          <w:r>
            <w:rPr>
              <w:rFonts w:eastAsia="Times New Roman"/>
              <w:i/>
              <w:iCs/>
            </w:rPr>
            <w:t>European Journal of Soil Biology</w:t>
          </w:r>
          <w:r>
            <w:rPr>
              <w:rFonts w:eastAsia="Times New Roman"/>
            </w:rPr>
            <w:t xml:space="preserve">, </w:t>
          </w:r>
          <w:r>
            <w:rPr>
              <w:rFonts w:eastAsia="Times New Roman"/>
              <w:i/>
              <w:iCs/>
            </w:rPr>
            <w:t>37</w:t>
          </w:r>
          <w:r>
            <w:rPr>
              <w:rFonts w:eastAsia="Times New Roman"/>
            </w:rPr>
            <w:t>(4). https://doi.org/10.1016/S1164-5563(01)01101-3</w:t>
          </w:r>
        </w:p>
        <w:p w14:paraId="52308190" w14:textId="77777777" w:rsidR="007A3662" w:rsidRDefault="007A3662" w:rsidP="007A3662">
          <w:pPr>
            <w:autoSpaceDE w:val="0"/>
            <w:autoSpaceDN w:val="0"/>
            <w:spacing w:line="360" w:lineRule="auto"/>
            <w:ind w:hanging="480"/>
            <w:divId w:val="1221476863"/>
            <w:rPr>
              <w:rFonts w:eastAsia="Times New Roman"/>
            </w:rPr>
          </w:pPr>
          <w:r>
            <w:rPr>
              <w:rFonts w:eastAsia="Times New Roman"/>
            </w:rPr>
            <w:t xml:space="preserve">Piao, S., Zhang, X., Chen, A., Liu, Q., Lian, X., Wang, X., Peng, S., &amp; Sciences, E. (2019). </w:t>
          </w:r>
          <w:r>
            <w:rPr>
              <w:rFonts w:eastAsia="Times New Roman"/>
              <w:i/>
              <w:iCs/>
            </w:rPr>
            <w:t>The impacts of climate extremes on the terrestrial carbon cycle: A review SCIENCE CHINA</w:t>
          </w:r>
          <w:r>
            <w:rPr>
              <w:rFonts w:eastAsia="Times New Roman"/>
            </w:rPr>
            <w:t xml:space="preserve">. </w:t>
          </w:r>
          <w:r>
            <w:rPr>
              <w:rFonts w:eastAsia="Times New Roman"/>
              <w:i/>
              <w:iCs/>
            </w:rPr>
            <w:t>62</w:t>
          </w:r>
          <w:r>
            <w:rPr>
              <w:rFonts w:eastAsia="Times New Roman"/>
            </w:rPr>
            <w:t>(10), 1551–1563. https://doi.org/10.1007/s11430-018-9363-5</w:t>
          </w:r>
        </w:p>
        <w:p w14:paraId="29E74AB4" w14:textId="77777777" w:rsidR="007A3662" w:rsidRDefault="007A3662" w:rsidP="007A3662">
          <w:pPr>
            <w:autoSpaceDE w:val="0"/>
            <w:autoSpaceDN w:val="0"/>
            <w:spacing w:line="360" w:lineRule="auto"/>
            <w:ind w:hanging="480"/>
            <w:divId w:val="2090884299"/>
            <w:rPr>
              <w:rFonts w:eastAsia="Times New Roman"/>
            </w:rPr>
          </w:pPr>
          <w:r>
            <w:rPr>
              <w:rFonts w:eastAsia="Times New Roman"/>
            </w:rPr>
            <w:t xml:space="preserve">Pick, J. L., Nakagawa, S., &amp; Noble, D. W. A. (2019). Reproducible, flexible and high-throughput data extraction from primary literature: The </w:t>
          </w:r>
          <w:proofErr w:type="spellStart"/>
          <w:r>
            <w:rPr>
              <w:rFonts w:eastAsia="Times New Roman"/>
            </w:rPr>
            <w:t>metaDigitise</w:t>
          </w:r>
          <w:proofErr w:type="spellEnd"/>
          <w:r>
            <w:rPr>
              <w:rFonts w:eastAsia="Times New Roman"/>
            </w:rPr>
            <w:t xml:space="preserve"> r package. </w:t>
          </w:r>
          <w:r>
            <w:rPr>
              <w:rFonts w:eastAsia="Times New Roman"/>
              <w:i/>
              <w:iCs/>
            </w:rPr>
            <w:t>Methods in Ecology and Evolution</w:t>
          </w:r>
          <w:r>
            <w:rPr>
              <w:rFonts w:eastAsia="Times New Roman"/>
            </w:rPr>
            <w:t xml:space="preserve">, </w:t>
          </w:r>
          <w:r>
            <w:rPr>
              <w:rFonts w:eastAsia="Times New Roman"/>
              <w:i/>
              <w:iCs/>
            </w:rPr>
            <w:t>10</w:t>
          </w:r>
          <w:r>
            <w:rPr>
              <w:rFonts w:eastAsia="Times New Roman"/>
            </w:rPr>
            <w:t>(3). https://doi.org/10.1111/2041-210X.13118</w:t>
          </w:r>
        </w:p>
        <w:p w14:paraId="2929A99E" w14:textId="77777777" w:rsidR="007A3662" w:rsidRDefault="007A3662" w:rsidP="007A3662">
          <w:pPr>
            <w:autoSpaceDE w:val="0"/>
            <w:autoSpaceDN w:val="0"/>
            <w:spacing w:line="360" w:lineRule="auto"/>
            <w:ind w:hanging="480"/>
            <w:divId w:val="70857772"/>
            <w:rPr>
              <w:rFonts w:eastAsia="Times New Roman"/>
            </w:rPr>
          </w:pPr>
          <w:r>
            <w:rPr>
              <w:rFonts w:eastAsia="Times New Roman"/>
            </w:rPr>
            <w:t xml:space="preserve">Pullin, A., Frampton, G., </w:t>
          </w:r>
          <w:proofErr w:type="spellStart"/>
          <w:r>
            <w:rPr>
              <w:rFonts w:eastAsia="Times New Roman"/>
            </w:rPr>
            <w:t>Livoreil</w:t>
          </w:r>
          <w:proofErr w:type="spellEnd"/>
          <w:r>
            <w:rPr>
              <w:rFonts w:eastAsia="Times New Roman"/>
            </w:rPr>
            <w:t xml:space="preserve">, B., &amp; </w:t>
          </w:r>
          <w:proofErr w:type="spellStart"/>
          <w:r>
            <w:rPr>
              <w:rFonts w:eastAsia="Times New Roman"/>
            </w:rPr>
            <w:t>Petrokofsky</w:t>
          </w:r>
          <w:proofErr w:type="spellEnd"/>
          <w:r>
            <w:rPr>
              <w:rFonts w:eastAsia="Times New Roman"/>
            </w:rPr>
            <w:t xml:space="preserve">, G. (2018). Guidelines and Standards for Evidence Synthesis in Environmental Management. Version 5.0. </w:t>
          </w:r>
          <w:r>
            <w:rPr>
              <w:rFonts w:eastAsia="Times New Roman"/>
              <w:i/>
              <w:iCs/>
            </w:rPr>
            <w:t>Collaboration of Environmental Evidence</w:t>
          </w:r>
          <w:r>
            <w:rPr>
              <w:rFonts w:eastAsia="Times New Roman"/>
            </w:rPr>
            <w:t xml:space="preserve">, </w:t>
          </w:r>
          <w:r>
            <w:rPr>
              <w:rFonts w:eastAsia="Times New Roman"/>
              <w:i/>
              <w:iCs/>
            </w:rPr>
            <w:t>March</w:t>
          </w:r>
          <w:r>
            <w:rPr>
              <w:rFonts w:eastAsia="Times New Roman"/>
            </w:rPr>
            <w:t>.</w:t>
          </w:r>
        </w:p>
        <w:p w14:paraId="3E5CDE27" w14:textId="77777777" w:rsidR="007A3662" w:rsidRDefault="007A3662" w:rsidP="007A3662">
          <w:pPr>
            <w:autoSpaceDE w:val="0"/>
            <w:autoSpaceDN w:val="0"/>
            <w:spacing w:line="360" w:lineRule="auto"/>
            <w:ind w:hanging="480"/>
            <w:divId w:val="553321169"/>
            <w:rPr>
              <w:rFonts w:eastAsia="Times New Roman"/>
            </w:rPr>
          </w:pPr>
          <w:r>
            <w:rPr>
              <w:rFonts w:eastAsia="Times New Roman"/>
            </w:rPr>
            <w:t>Radford, B. J., Wilson-</w:t>
          </w:r>
          <w:proofErr w:type="spellStart"/>
          <w:r>
            <w:rPr>
              <w:rFonts w:eastAsia="Times New Roman"/>
            </w:rPr>
            <w:t>Rummenie</w:t>
          </w:r>
          <w:proofErr w:type="spellEnd"/>
          <w:r>
            <w:rPr>
              <w:rFonts w:eastAsia="Times New Roman"/>
            </w:rPr>
            <w:t xml:space="preserve">, A. C., Simpson, G. B., Bell, K. L., &amp; Ferguson, M. A. (2001). Compacted soil affects soil macrofauna populations in a semi-arid environment in central Queensland. </w:t>
          </w:r>
          <w:r>
            <w:rPr>
              <w:rFonts w:eastAsia="Times New Roman"/>
              <w:i/>
              <w:iCs/>
            </w:rPr>
            <w:t>Soil Biology and Biochemistry</w:t>
          </w:r>
          <w:r>
            <w:rPr>
              <w:rFonts w:eastAsia="Times New Roman"/>
            </w:rPr>
            <w:t xml:space="preserve">, </w:t>
          </w:r>
          <w:r>
            <w:rPr>
              <w:rFonts w:eastAsia="Times New Roman"/>
              <w:i/>
              <w:iCs/>
            </w:rPr>
            <w:t>33</w:t>
          </w:r>
          <w:r>
            <w:rPr>
              <w:rFonts w:eastAsia="Times New Roman"/>
            </w:rPr>
            <w:t>(12–13). https://doi.org/10.1016/S0038-0717(01)00104-3</w:t>
          </w:r>
        </w:p>
        <w:p w14:paraId="0BC34A26" w14:textId="77777777" w:rsidR="007A3662" w:rsidRDefault="007A3662" w:rsidP="007A3662">
          <w:pPr>
            <w:autoSpaceDE w:val="0"/>
            <w:autoSpaceDN w:val="0"/>
            <w:spacing w:line="360" w:lineRule="auto"/>
            <w:ind w:hanging="480"/>
            <w:divId w:val="372661616"/>
            <w:rPr>
              <w:rFonts w:eastAsia="Times New Roman"/>
            </w:rPr>
          </w:pPr>
          <w:r>
            <w:rPr>
              <w:rFonts w:eastAsia="Times New Roman"/>
            </w:rPr>
            <w:t xml:space="preserve">Redman, R. S., Sheehan, K. B., Stout, R. G., Rodriguez, R. J., &amp; Henson, J. M. (2002). Thermotolerance generated by plant/fungal symbiosis. In </w:t>
          </w:r>
          <w:r>
            <w:rPr>
              <w:rFonts w:eastAsia="Times New Roman"/>
              <w:i/>
              <w:iCs/>
            </w:rPr>
            <w:t>Science</w:t>
          </w:r>
          <w:r>
            <w:rPr>
              <w:rFonts w:eastAsia="Times New Roman"/>
            </w:rPr>
            <w:t xml:space="preserve"> (Vol. 298, Issue 5598). https://doi.org/10.1126/science.1072191</w:t>
          </w:r>
        </w:p>
        <w:p w14:paraId="5E004E52" w14:textId="77777777" w:rsidR="007A3662" w:rsidRDefault="007A3662" w:rsidP="007A3662">
          <w:pPr>
            <w:autoSpaceDE w:val="0"/>
            <w:autoSpaceDN w:val="0"/>
            <w:spacing w:line="360" w:lineRule="auto"/>
            <w:ind w:hanging="480"/>
            <w:divId w:val="1117717525"/>
            <w:rPr>
              <w:rFonts w:eastAsia="Times New Roman"/>
            </w:rPr>
          </w:pPr>
          <w:proofErr w:type="spellStart"/>
          <w:r>
            <w:rPr>
              <w:rFonts w:eastAsia="Times New Roman"/>
            </w:rPr>
            <w:t>Riutta</w:t>
          </w:r>
          <w:proofErr w:type="spellEnd"/>
          <w:r>
            <w:rPr>
              <w:rFonts w:eastAsia="Times New Roman"/>
            </w:rPr>
            <w:t xml:space="preserve">, T., Slade, E. M., </w:t>
          </w:r>
          <w:proofErr w:type="spellStart"/>
          <w:r>
            <w:rPr>
              <w:rFonts w:eastAsia="Times New Roman"/>
            </w:rPr>
            <w:t>Bebber</w:t>
          </w:r>
          <w:proofErr w:type="spellEnd"/>
          <w:r>
            <w:rPr>
              <w:rFonts w:eastAsia="Times New Roman"/>
            </w:rPr>
            <w:t xml:space="preserve">, D. P., Taylor, M. E., </w:t>
          </w:r>
          <w:proofErr w:type="spellStart"/>
          <w:r>
            <w:rPr>
              <w:rFonts w:eastAsia="Times New Roman"/>
            </w:rPr>
            <w:t>Malhi</w:t>
          </w:r>
          <w:proofErr w:type="spellEnd"/>
          <w:r>
            <w:rPr>
              <w:rFonts w:eastAsia="Times New Roman"/>
            </w:rPr>
            <w:t xml:space="preserve">, Y., Riordan, P., Macdonald, D. W., &amp; </w:t>
          </w:r>
          <w:proofErr w:type="spellStart"/>
          <w:r>
            <w:rPr>
              <w:rFonts w:eastAsia="Times New Roman"/>
            </w:rPr>
            <w:t>Morecroft</w:t>
          </w:r>
          <w:proofErr w:type="spellEnd"/>
          <w:r>
            <w:rPr>
              <w:rFonts w:eastAsia="Times New Roman"/>
            </w:rPr>
            <w:t xml:space="preserve">, M. D. (2012). Experimental evidence for the interacting effects of forest edge, moisture and soil macrofauna on leaf litter decomposition. </w:t>
          </w:r>
          <w:r>
            <w:rPr>
              <w:rFonts w:eastAsia="Times New Roman"/>
              <w:i/>
              <w:iCs/>
            </w:rPr>
            <w:t>Soil Biology and Biochemistry</w:t>
          </w:r>
          <w:r>
            <w:rPr>
              <w:rFonts w:eastAsia="Times New Roman"/>
            </w:rPr>
            <w:t xml:space="preserve">, </w:t>
          </w:r>
          <w:r>
            <w:rPr>
              <w:rFonts w:eastAsia="Times New Roman"/>
              <w:i/>
              <w:iCs/>
            </w:rPr>
            <w:t>49</w:t>
          </w:r>
          <w:r>
            <w:rPr>
              <w:rFonts w:eastAsia="Times New Roman"/>
            </w:rPr>
            <w:t>. https://doi.org/10.1016/j.soilbio.2012.02.028</w:t>
          </w:r>
        </w:p>
        <w:p w14:paraId="4CC99AAC" w14:textId="77777777" w:rsidR="007A3662" w:rsidRDefault="007A3662" w:rsidP="007A3662">
          <w:pPr>
            <w:autoSpaceDE w:val="0"/>
            <w:autoSpaceDN w:val="0"/>
            <w:spacing w:line="360" w:lineRule="auto"/>
            <w:ind w:hanging="480"/>
            <w:divId w:val="713425137"/>
            <w:rPr>
              <w:rFonts w:eastAsia="Times New Roman"/>
            </w:rPr>
          </w:pPr>
          <w:proofErr w:type="spellStart"/>
          <w:r>
            <w:rPr>
              <w:rFonts w:eastAsia="Times New Roman"/>
            </w:rPr>
            <w:t>Samiayyan</w:t>
          </w:r>
          <w:proofErr w:type="spellEnd"/>
          <w:r>
            <w:rPr>
              <w:rFonts w:eastAsia="Times New Roman"/>
            </w:rPr>
            <w:t xml:space="preserve">, K. (2014). Spiders - The Generalist Super Predators in </w:t>
          </w:r>
          <w:proofErr w:type="spellStart"/>
          <w:r>
            <w:rPr>
              <w:rFonts w:eastAsia="Times New Roman"/>
            </w:rPr>
            <w:t>Agro</w:t>
          </w:r>
          <w:proofErr w:type="spellEnd"/>
          <w:r>
            <w:rPr>
              <w:rFonts w:eastAsia="Times New Roman"/>
            </w:rPr>
            <w:t xml:space="preserve">-Ecosystems. In </w:t>
          </w:r>
          <w:r>
            <w:rPr>
              <w:rFonts w:eastAsia="Times New Roman"/>
              <w:i/>
              <w:iCs/>
            </w:rPr>
            <w:t>Integrated Pest Management: Current Concepts and Ecological Perspective</w:t>
          </w:r>
          <w:r>
            <w:rPr>
              <w:rFonts w:eastAsia="Times New Roman"/>
            </w:rPr>
            <w:t>. https://doi.org/10.1016/B978-0-12-398529-3.00016-6</w:t>
          </w:r>
        </w:p>
        <w:p w14:paraId="6D3F8E20" w14:textId="77777777" w:rsidR="007A3662" w:rsidRDefault="007A3662" w:rsidP="007A3662">
          <w:pPr>
            <w:autoSpaceDE w:val="0"/>
            <w:autoSpaceDN w:val="0"/>
            <w:spacing w:line="360" w:lineRule="auto"/>
            <w:ind w:hanging="480"/>
            <w:divId w:val="718818564"/>
            <w:rPr>
              <w:rFonts w:eastAsia="Times New Roman"/>
            </w:rPr>
          </w:pPr>
          <w:proofErr w:type="spellStart"/>
          <w:r>
            <w:rPr>
              <w:rFonts w:eastAsia="Times New Roman"/>
            </w:rPr>
            <w:t>Santonja</w:t>
          </w:r>
          <w:proofErr w:type="spellEnd"/>
          <w:r>
            <w:rPr>
              <w:rFonts w:eastAsia="Times New Roman"/>
            </w:rPr>
            <w:t xml:space="preserve">, M., Fernandez, C., </w:t>
          </w:r>
          <w:proofErr w:type="spellStart"/>
          <w:r>
            <w:rPr>
              <w:rFonts w:eastAsia="Times New Roman"/>
            </w:rPr>
            <w:t>Proffit</w:t>
          </w:r>
          <w:proofErr w:type="spellEnd"/>
          <w:r>
            <w:rPr>
              <w:rFonts w:eastAsia="Times New Roman"/>
            </w:rPr>
            <w:t xml:space="preserve">, M., Gers, C., </w:t>
          </w:r>
          <w:proofErr w:type="spellStart"/>
          <w:r>
            <w:rPr>
              <w:rFonts w:eastAsia="Times New Roman"/>
            </w:rPr>
            <w:t>Gauquelin</w:t>
          </w:r>
          <w:proofErr w:type="spellEnd"/>
          <w:r>
            <w:rPr>
              <w:rFonts w:eastAsia="Times New Roman"/>
            </w:rPr>
            <w:t xml:space="preserve">, T., Reiter, I. M., Cramer, W., &amp; Baldy, V. (2017). Plant litter mixture partly mitigates the negative effects of extended drought on soil biota and litter decomposition in a Mediterranean oak forest. </w:t>
          </w:r>
          <w:r>
            <w:rPr>
              <w:rFonts w:eastAsia="Times New Roman"/>
              <w:i/>
              <w:iCs/>
            </w:rPr>
            <w:t>Journal of Ecology</w:t>
          </w:r>
          <w:r>
            <w:rPr>
              <w:rFonts w:eastAsia="Times New Roman"/>
            </w:rPr>
            <w:t xml:space="preserve">, </w:t>
          </w:r>
          <w:r>
            <w:rPr>
              <w:rFonts w:eastAsia="Times New Roman"/>
              <w:i/>
              <w:iCs/>
            </w:rPr>
            <w:t>105</w:t>
          </w:r>
          <w:r>
            <w:rPr>
              <w:rFonts w:eastAsia="Times New Roman"/>
            </w:rPr>
            <w:t>(3). https://doi.org/10.1111/1365-2745.12711</w:t>
          </w:r>
        </w:p>
        <w:p w14:paraId="3A3C5311" w14:textId="77777777" w:rsidR="007A3662" w:rsidRDefault="007A3662" w:rsidP="007A3662">
          <w:pPr>
            <w:autoSpaceDE w:val="0"/>
            <w:autoSpaceDN w:val="0"/>
            <w:spacing w:line="360" w:lineRule="auto"/>
            <w:ind w:hanging="480"/>
            <w:divId w:val="542208601"/>
            <w:rPr>
              <w:rFonts w:eastAsia="Times New Roman"/>
            </w:rPr>
          </w:pPr>
          <w:r>
            <w:rPr>
              <w:rFonts w:eastAsia="Times New Roman"/>
            </w:rPr>
            <w:t xml:space="preserve">Scheu, S., &amp; Schulz, E. (1996). Secondary succession, soil formation and development of a diverse community of oribatids and saprophagous soil macro-invertebrates. </w:t>
          </w:r>
          <w:r>
            <w:rPr>
              <w:rFonts w:eastAsia="Times New Roman"/>
              <w:i/>
              <w:iCs/>
            </w:rPr>
            <w:t>Biodiversity and Conservation</w:t>
          </w:r>
          <w:r>
            <w:rPr>
              <w:rFonts w:eastAsia="Times New Roman"/>
            </w:rPr>
            <w:t xml:space="preserve">, </w:t>
          </w:r>
          <w:r>
            <w:rPr>
              <w:rFonts w:eastAsia="Times New Roman"/>
              <w:i/>
              <w:iCs/>
            </w:rPr>
            <w:t>5</w:t>
          </w:r>
          <w:r>
            <w:rPr>
              <w:rFonts w:eastAsia="Times New Roman"/>
            </w:rPr>
            <w:t>(2). https://doi.org/10.1007/BF00055833</w:t>
          </w:r>
        </w:p>
        <w:p w14:paraId="374B8D51" w14:textId="77777777" w:rsidR="007A3662" w:rsidRDefault="007A3662" w:rsidP="007A3662">
          <w:pPr>
            <w:autoSpaceDE w:val="0"/>
            <w:autoSpaceDN w:val="0"/>
            <w:spacing w:line="360" w:lineRule="auto"/>
            <w:ind w:hanging="480"/>
            <w:divId w:val="1929733730"/>
            <w:rPr>
              <w:rFonts w:eastAsia="Times New Roman"/>
            </w:rPr>
          </w:pPr>
          <w:proofErr w:type="spellStart"/>
          <w:r>
            <w:rPr>
              <w:rFonts w:eastAsia="Times New Roman"/>
            </w:rPr>
            <w:lastRenderedPageBreak/>
            <w:t>Schmelz</w:t>
          </w:r>
          <w:proofErr w:type="spellEnd"/>
          <w:r>
            <w:rPr>
              <w:rFonts w:eastAsia="Times New Roman"/>
            </w:rPr>
            <w:t xml:space="preserve">, R. M., </w:t>
          </w:r>
          <w:proofErr w:type="spellStart"/>
          <w:r>
            <w:rPr>
              <w:rFonts w:eastAsia="Times New Roman"/>
            </w:rPr>
            <w:t>Niva</w:t>
          </w:r>
          <w:proofErr w:type="spellEnd"/>
          <w:r>
            <w:rPr>
              <w:rFonts w:eastAsia="Times New Roman"/>
            </w:rPr>
            <w:t xml:space="preserve">, C. C., </w:t>
          </w:r>
          <w:proofErr w:type="spellStart"/>
          <w:r>
            <w:rPr>
              <w:rFonts w:eastAsia="Times New Roman"/>
            </w:rPr>
            <w:t>Römbke</w:t>
          </w:r>
          <w:proofErr w:type="spellEnd"/>
          <w:r>
            <w:rPr>
              <w:rFonts w:eastAsia="Times New Roman"/>
            </w:rPr>
            <w:t xml:space="preserve">, J., &amp; </w:t>
          </w:r>
          <w:proofErr w:type="spellStart"/>
          <w:r>
            <w:rPr>
              <w:rFonts w:eastAsia="Times New Roman"/>
            </w:rPr>
            <w:t>Collado</w:t>
          </w:r>
          <w:proofErr w:type="spellEnd"/>
          <w:r>
            <w:rPr>
              <w:rFonts w:eastAsia="Times New Roman"/>
            </w:rPr>
            <w:t xml:space="preserve">, R. (2013). Diversity of terrestrial </w:t>
          </w:r>
          <w:proofErr w:type="spellStart"/>
          <w:r>
            <w:rPr>
              <w:rFonts w:eastAsia="Times New Roman"/>
            </w:rPr>
            <w:t>Enchytraeidae</w:t>
          </w:r>
          <w:proofErr w:type="spellEnd"/>
          <w:r>
            <w:rPr>
              <w:rFonts w:eastAsia="Times New Roman"/>
            </w:rPr>
            <w:t xml:space="preserve"> (Oligochaeta) in Latin America: Current knowledge and future research potential. </w:t>
          </w:r>
          <w:r>
            <w:rPr>
              <w:rFonts w:eastAsia="Times New Roman"/>
              <w:i/>
              <w:iCs/>
            </w:rPr>
            <w:t>Applied Soil Ecology</w:t>
          </w:r>
          <w:r>
            <w:rPr>
              <w:rFonts w:eastAsia="Times New Roman"/>
            </w:rPr>
            <w:t xml:space="preserve">, </w:t>
          </w:r>
          <w:r>
            <w:rPr>
              <w:rFonts w:eastAsia="Times New Roman"/>
              <w:i/>
              <w:iCs/>
            </w:rPr>
            <w:t>69</w:t>
          </w:r>
          <w:r>
            <w:rPr>
              <w:rFonts w:eastAsia="Times New Roman"/>
            </w:rPr>
            <w:t>. https://doi.org/10.1016/j.apsoil.2012.12.012</w:t>
          </w:r>
        </w:p>
        <w:p w14:paraId="6879239B" w14:textId="77777777" w:rsidR="007A3662" w:rsidRDefault="007A3662" w:rsidP="007A3662">
          <w:pPr>
            <w:autoSpaceDE w:val="0"/>
            <w:autoSpaceDN w:val="0"/>
            <w:spacing w:line="360" w:lineRule="auto"/>
            <w:ind w:hanging="480"/>
            <w:divId w:val="1508448261"/>
            <w:rPr>
              <w:rFonts w:eastAsia="Times New Roman"/>
            </w:rPr>
          </w:pPr>
          <w:proofErr w:type="spellStart"/>
          <w:r>
            <w:rPr>
              <w:rFonts w:eastAsia="Times New Roman"/>
            </w:rPr>
            <w:t>Schwinning</w:t>
          </w:r>
          <w:proofErr w:type="spellEnd"/>
          <w:r>
            <w:rPr>
              <w:rFonts w:eastAsia="Times New Roman"/>
            </w:rPr>
            <w:t xml:space="preserve">, S., &amp; Sala, O. E. (2004). Hierarchy of responses to resource pulses in arid and semi-arid ecosystems. In </w:t>
          </w:r>
          <w:proofErr w:type="spellStart"/>
          <w:r>
            <w:rPr>
              <w:rFonts w:eastAsia="Times New Roman"/>
              <w:i/>
              <w:iCs/>
            </w:rPr>
            <w:t>Oecologia</w:t>
          </w:r>
          <w:proofErr w:type="spellEnd"/>
          <w:r>
            <w:rPr>
              <w:rFonts w:eastAsia="Times New Roman"/>
            </w:rPr>
            <w:t xml:space="preserve"> (Vol. 141, Issue 2). https://doi.org/10.1007/s00442-004-1520-8</w:t>
          </w:r>
        </w:p>
        <w:p w14:paraId="0A57E095" w14:textId="77777777" w:rsidR="007A3662" w:rsidRDefault="007A3662" w:rsidP="007A3662">
          <w:pPr>
            <w:autoSpaceDE w:val="0"/>
            <w:autoSpaceDN w:val="0"/>
            <w:spacing w:line="360" w:lineRule="auto"/>
            <w:ind w:hanging="480"/>
            <w:divId w:val="48454574"/>
            <w:rPr>
              <w:rFonts w:eastAsia="Times New Roman"/>
            </w:rPr>
          </w:pPr>
          <w:proofErr w:type="spellStart"/>
          <w:r>
            <w:rPr>
              <w:rFonts w:eastAsia="Times New Roman"/>
            </w:rPr>
            <w:t>Seidl</w:t>
          </w:r>
          <w:proofErr w:type="spellEnd"/>
          <w:r>
            <w:rPr>
              <w:rFonts w:eastAsia="Times New Roman"/>
            </w:rPr>
            <w:t xml:space="preserve">, R., Thom, D., Kautz, M., Martin-Benito, D., </w:t>
          </w:r>
          <w:proofErr w:type="spellStart"/>
          <w:r>
            <w:rPr>
              <w:rFonts w:eastAsia="Times New Roman"/>
            </w:rPr>
            <w:t>Peltoniemi</w:t>
          </w:r>
          <w:proofErr w:type="spellEnd"/>
          <w:r>
            <w:rPr>
              <w:rFonts w:eastAsia="Times New Roman"/>
            </w:rPr>
            <w:t xml:space="preserve">, M., </w:t>
          </w:r>
          <w:proofErr w:type="spellStart"/>
          <w:r>
            <w:rPr>
              <w:rFonts w:eastAsia="Times New Roman"/>
            </w:rPr>
            <w:t>Vacchiano</w:t>
          </w:r>
          <w:proofErr w:type="spellEnd"/>
          <w:r>
            <w:rPr>
              <w:rFonts w:eastAsia="Times New Roman"/>
            </w:rPr>
            <w:t xml:space="preserve">, G., Wild, J., Ascoli, D., Petr, M., </w:t>
          </w:r>
          <w:proofErr w:type="spellStart"/>
          <w:r>
            <w:rPr>
              <w:rFonts w:eastAsia="Times New Roman"/>
            </w:rPr>
            <w:t>Honkaniemi</w:t>
          </w:r>
          <w:proofErr w:type="spellEnd"/>
          <w:r>
            <w:rPr>
              <w:rFonts w:eastAsia="Times New Roman"/>
            </w:rPr>
            <w:t xml:space="preserve">, J., </w:t>
          </w:r>
          <w:proofErr w:type="spellStart"/>
          <w:r>
            <w:rPr>
              <w:rFonts w:eastAsia="Times New Roman"/>
            </w:rPr>
            <w:t>Lexer</w:t>
          </w:r>
          <w:proofErr w:type="spellEnd"/>
          <w:r>
            <w:rPr>
              <w:rFonts w:eastAsia="Times New Roman"/>
            </w:rPr>
            <w:t xml:space="preserve">, M. J., </w:t>
          </w:r>
          <w:proofErr w:type="spellStart"/>
          <w:r>
            <w:rPr>
              <w:rFonts w:eastAsia="Times New Roman"/>
            </w:rPr>
            <w:t>Trotsiuk</w:t>
          </w:r>
          <w:proofErr w:type="spellEnd"/>
          <w:r>
            <w:rPr>
              <w:rFonts w:eastAsia="Times New Roman"/>
            </w:rPr>
            <w:t xml:space="preserve">, V., </w:t>
          </w:r>
          <w:proofErr w:type="spellStart"/>
          <w:r>
            <w:rPr>
              <w:rFonts w:eastAsia="Times New Roman"/>
            </w:rPr>
            <w:t>Mairota</w:t>
          </w:r>
          <w:proofErr w:type="spellEnd"/>
          <w:r>
            <w:rPr>
              <w:rFonts w:eastAsia="Times New Roman"/>
            </w:rPr>
            <w:t xml:space="preserve">, P., Svoboda, M., </w:t>
          </w:r>
          <w:proofErr w:type="spellStart"/>
          <w:r>
            <w:rPr>
              <w:rFonts w:eastAsia="Times New Roman"/>
            </w:rPr>
            <w:t>Fabrika</w:t>
          </w:r>
          <w:proofErr w:type="spellEnd"/>
          <w:r>
            <w:rPr>
              <w:rFonts w:eastAsia="Times New Roman"/>
            </w:rPr>
            <w:t xml:space="preserve">, M., Nagel, T. A., &amp; </w:t>
          </w:r>
          <w:proofErr w:type="spellStart"/>
          <w:r>
            <w:rPr>
              <w:rFonts w:eastAsia="Times New Roman"/>
            </w:rPr>
            <w:t>Reyer</w:t>
          </w:r>
          <w:proofErr w:type="spellEnd"/>
          <w:r>
            <w:rPr>
              <w:rFonts w:eastAsia="Times New Roman"/>
            </w:rPr>
            <w:t xml:space="preserve">, C. P. O. (2017). Forest disturbances under climate change. In </w:t>
          </w:r>
          <w:r>
            <w:rPr>
              <w:rFonts w:eastAsia="Times New Roman"/>
              <w:i/>
              <w:iCs/>
            </w:rPr>
            <w:t>Nature Climate Change</w:t>
          </w:r>
          <w:r>
            <w:rPr>
              <w:rFonts w:eastAsia="Times New Roman"/>
            </w:rPr>
            <w:t xml:space="preserve"> (Vol. 7, Issue 6). https://doi.org/10.1038/nclimate3303</w:t>
          </w:r>
        </w:p>
        <w:p w14:paraId="684F5D7D" w14:textId="77777777" w:rsidR="007A3662" w:rsidRDefault="007A3662" w:rsidP="007A3662">
          <w:pPr>
            <w:autoSpaceDE w:val="0"/>
            <w:autoSpaceDN w:val="0"/>
            <w:spacing w:line="360" w:lineRule="auto"/>
            <w:ind w:hanging="480"/>
            <w:divId w:val="907032135"/>
            <w:rPr>
              <w:rFonts w:eastAsia="Times New Roman"/>
            </w:rPr>
          </w:pPr>
          <w:proofErr w:type="spellStart"/>
          <w:r>
            <w:rPr>
              <w:rFonts w:eastAsia="Times New Roman"/>
            </w:rPr>
            <w:t>Siepel</w:t>
          </w:r>
          <w:proofErr w:type="spellEnd"/>
          <w:r>
            <w:rPr>
              <w:rFonts w:eastAsia="Times New Roman"/>
            </w:rPr>
            <w:t xml:space="preserve">, H., &amp; van de Bund, C. F. (1988). The influence of management practices on the microarthropod community of grassland. </w:t>
          </w:r>
          <w:proofErr w:type="spellStart"/>
          <w:r>
            <w:rPr>
              <w:rFonts w:eastAsia="Times New Roman"/>
              <w:i/>
              <w:iCs/>
            </w:rPr>
            <w:t>Pedobiologia</w:t>
          </w:r>
          <w:proofErr w:type="spellEnd"/>
          <w:r>
            <w:rPr>
              <w:rFonts w:eastAsia="Times New Roman"/>
            </w:rPr>
            <w:t xml:space="preserve">, </w:t>
          </w:r>
          <w:r>
            <w:rPr>
              <w:rFonts w:eastAsia="Times New Roman"/>
              <w:i/>
              <w:iCs/>
            </w:rPr>
            <w:t>31</w:t>
          </w:r>
          <w:r>
            <w:rPr>
              <w:rFonts w:eastAsia="Times New Roman"/>
            </w:rPr>
            <w:t>(5–6).</w:t>
          </w:r>
        </w:p>
        <w:p w14:paraId="47C26870" w14:textId="77777777" w:rsidR="007A3662" w:rsidRDefault="007A3662" w:rsidP="007A3662">
          <w:pPr>
            <w:autoSpaceDE w:val="0"/>
            <w:autoSpaceDN w:val="0"/>
            <w:spacing w:line="360" w:lineRule="auto"/>
            <w:ind w:hanging="480"/>
            <w:divId w:val="1337996255"/>
            <w:rPr>
              <w:rFonts w:eastAsia="Times New Roman"/>
            </w:rPr>
          </w:pPr>
          <w:r>
            <w:rPr>
              <w:rFonts w:eastAsia="Times New Roman"/>
            </w:rPr>
            <w:t xml:space="preserve">Smith, M. D. (2011). An ecological perspective on extreme climatic events: A synthetic definition and framework to guide future research. In </w:t>
          </w:r>
          <w:r>
            <w:rPr>
              <w:rFonts w:eastAsia="Times New Roman"/>
              <w:i/>
              <w:iCs/>
            </w:rPr>
            <w:t>Journal of Ecology</w:t>
          </w:r>
          <w:r>
            <w:rPr>
              <w:rFonts w:eastAsia="Times New Roman"/>
            </w:rPr>
            <w:t xml:space="preserve"> (Vol. 99, Issue 3). https://doi.org/10.1111/j.1365-2745.2011.01798.x</w:t>
          </w:r>
        </w:p>
        <w:p w14:paraId="082D7D56" w14:textId="77777777" w:rsidR="007A3662" w:rsidRDefault="007A3662" w:rsidP="007A3662">
          <w:pPr>
            <w:autoSpaceDE w:val="0"/>
            <w:autoSpaceDN w:val="0"/>
            <w:spacing w:line="360" w:lineRule="auto"/>
            <w:ind w:hanging="480"/>
            <w:divId w:val="2097096476"/>
            <w:rPr>
              <w:rFonts w:eastAsia="Times New Roman"/>
            </w:rPr>
          </w:pPr>
          <w:proofErr w:type="spellStart"/>
          <w:r>
            <w:rPr>
              <w:rFonts w:eastAsia="Times New Roman"/>
            </w:rPr>
            <w:t>Sohlenius</w:t>
          </w:r>
          <w:proofErr w:type="spellEnd"/>
          <w:r>
            <w:rPr>
              <w:rFonts w:eastAsia="Times New Roman"/>
            </w:rPr>
            <w:t xml:space="preserve">, B., &amp; </w:t>
          </w:r>
          <w:proofErr w:type="spellStart"/>
          <w:r>
            <w:rPr>
              <w:rFonts w:eastAsia="Times New Roman"/>
            </w:rPr>
            <w:t>Wasilewska</w:t>
          </w:r>
          <w:proofErr w:type="spellEnd"/>
          <w:r>
            <w:rPr>
              <w:rFonts w:eastAsia="Times New Roman"/>
            </w:rPr>
            <w:t xml:space="preserve">, L. (1984). Influence of Irrigation and Fertilization on the Nematode Community in a Swedish Pine Forest Soil. </w:t>
          </w:r>
          <w:r>
            <w:rPr>
              <w:rFonts w:eastAsia="Times New Roman"/>
              <w:i/>
              <w:iCs/>
            </w:rPr>
            <w:t>The Journal of Applied Ecology</w:t>
          </w:r>
          <w:r>
            <w:rPr>
              <w:rFonts w:eastAsia="Times New Roman"/>
            </w:rPr>
            <w:t xml:space="preserve">, </w:t>
          </w:r>
          <w:r>
            <w:rPr>
              <w:rFonts w:eastAsia="Times New Roman"/>
              <w:i/>
              <w:iCs/>
            </w:rPr>
            <w:t>21</w:t>
          </w:r>
          <w:r>
            <w:rPr>
              <w:rFonts w:eastAsia="Times New Roman"/>
            </w:rPr>
            <w:t>(1). https://doi.org/10.2307/2403057</w:t>
          </w:r>
        </w:p>
        <w:p w14:paraId="542E0E41" w14:textId="77777777" w:rsidR="007A3662" w:rsidRDefault="007A3662" w:rsidP="007A3662">
          <w:pPr>
            <w:autoSpaceDE w:val="0"/>
            <w:autoSpaceDN w:val="0"/>
            <w:spacing w:line="360" w:lineRule="auto"/>
            <w:ind w:hanging="480"/>
            <w:divId w:val="1986858343"/>
            <w:rPr>
              <w:rFonts w:eastAsia="Times New Roman"/>
            </w:rPr>
          </w:pPr>
          <w:proofErr w:type="spellStart"/>
          <w:r>
            <w:rPr>
              <w:rFonts w:eastAsia="Times New Roman"/>
            </w:rPr>
            <w:t>Spake</w:t>
          </w:r>
          <w:proofErr w:type="spellEnd"/>
          <w:r>
            <w:rPr>
              <w:rFonts w:eastAsia="Times New Roman"/>
            </w:rPr>
            <w:t xml:space="preserve">, R., Mori, A. S., Beckmann, M., Martin, P. A., Christie, A. P., Duguid, M. C., &amp; Doncaster, C. P. (2021). Implications of scale dependence for cross-study syntheses of biodiversity differences. In </w:t>
          </w:r>
          <w:r>
            <w:rPr>
              <w:rFonts w:eastAsia="Times New Roman"/>
              <w:i/>
              <w:iCs/>
            </w:rPr>
            <w:t>Ecology Letters</w:t>
          </w:r>
          <w:r>
            <w:rPr>
              <w:rFonts w:eastAsia="Times New Roman"/>
            </w:rPr>
            <w:t xml:space="preserve"> (Vol. 24, Issue 2). https://doi.org/10.1111/ele.13641</w:t>
          </w:r>
        </w:p>
        <w:p w14:paraId="05E5AE6E" w14:textId="77777777" w:rsidR="007A3662" w:rsidRDefault="007A3662" w:rsidP="007A3662">
          <w:pPr>
            <w:autoSpaceDE w:val="0"/>
            <w:autoSpaceDN w:val="0"/>
            <w:spacing w:line="360" w:lineRule="auto"/>
            <w:ind w:hanging="480"/>
            <w:divId w:val="1130174128"/>
            <w:rPr>
              <w:rFonts w:eastAsia="Times New Roman"/>
            </w:rPr>
          </w:pPr>
          <w:r>
            <w:rPr>
              <w:rFonts w:eastAsia="Times New Roman"/>
            </w:rPr>
            <w:t xml:space="preserve">Sterne, J. A. C., &amp; Egger, M. (2006). Regression methods to detect publication and other bias in meta-analysis. In </w:t>
          </w:r>
          <w:r>
            <w:rPr>
              <w:rFonts w:eastAsia="Times New Roman"/>
              <w:i/>
              <w:iCs/>
            </w:rPr>
            <w:t>Publication Bias in Meta-Analysis: Prevention, Assessment and Adjustments</w:t>
          </w:r>
          <w:r>
            <w:rPr>
              <w:rFonts w:eastAsia="Times New Roman"/>
            </w:rPr>
            <w:t>. https://doi.org/10.1002/0470870168.ch6</w:t>
          </w:r>
        </w:p>
        <w:p w14:paraId="57616B21" w14:textId="77777777" w:rsidR="007A3662" w:rsidRDefault="007A3662" w:rsidP="007A3662">
          <w:pPr>
            <w:autoSpaceDE w:val="0"/>
            <w:autoSpaceDN w:val="0"/>
            <w:spacing w:line="360" w:lineRule="auto"/>
            <w:ind w:hanging="480"/>
            <w:divId w:val="1924803015"/>
            <w:rPr>
              <w:rFonts w:eastAsia="Times New Roman"/>
            </w:rPr>
          </w:pPr>
          <w:r>
            <w:rPr>
              <w:rFonts w:eastAsia="Times New Roman"/>
            </w:rPr>
            <w:t xml:space="preserve">Stewart, G. (2010). Meta-analysis in applied ecology. In </w:t>
          </w:r>
          <w:r>
            <w:rPr>
              <w:rFonts w:eastAsia="Times New Roman"/>
              <w:i/>
              <w:iCs/>
            </w:rPr>
            <w:t>Biology Letters</w:t>
          </w:r>
          <w:r>
            <w:rPr>
              <w:rFonts w:eastAsia="Times New Roman"/>
            </w:rPr>
            <w:t xml:space="preserve"> (Vol. 6, Issue 1). https://doi.org/10.1098/rsbl.2009.0546</w:t>
          </w:r>
        </w:p>
        <w:p w14:paraId="4F57C188" w14:textId="77777777" w:rsidR="007A3662" w:rsidRDefault="007A3662" w:rsidP="007A3662">
          <w:pPr>
            <w:autoSpaceDE w:val="0"/>
            <w:autoSpaceDN w:val="0"/>
            <w:spacing w:line="360" w:lineRule="auto"/>
            <w:ind w:hanging="480"/>
            <w:divId w:val="1395617986"/>
            <w:rPr>
              <w:rFonts w:eastAsia="Times New Roman"/>
            </w:rPr>
          </w:pPr>
          <w:r>
            <w:rPr>
              <w:rFonts w:eastAsia="Times New Roman"/>
            </w:rPr>
            <w:t xml:space="preserve">Strong, D. T., de </w:t>
          </w:r>
          <w:proofErr w:type="spellStart"/>
          <w:r>
            <w:rPr>
              <w:rFonts w:eastAsia="Times New Roman"/>
            </w:rPr>
            <w:t>Wever</w:t>
          </w:r>
          <w:proofErr w:type="spellEnd"/>
          <w:r>
            <w:rPr>
              <w:rFonts w:eastAsia="Times New Roman"/>
            </w:rPr>
            <w:t xml:space="preserve">, H., Merckx, R., &amp; </w:t>
          </w:r>
          <w:proofErr w:type="spellStart"/>
          <w:r>
            <w:rPr>
              <w:rFonts w:eastAsia="Times New Roman"/>
            </w:rPr>
            <w:t>Recous</w:t>
          </w:r>
          <w:proofErr w:type="spellEnd"/>
          <w:r>
            <w:rPr>
              <w:rFonts w:eastAsia="Times New Roman"/>
            </w:rPr>
            <w:t xml:space="preserve">, S. (2004). Spatial location of carbon decomposition in the soil pore system. </w:t>
          </w:r>
          <w:r>
            <w:rPr>
              <w:rFonts w:eastAsia="Times New Roman"/>
              <w:i/>
              <w:iCs/>
            </w:rPr>
            <w:t>European Journal of Soil Science</w:t>
          </w:r>
          <w:r>
            <w:rPr>
              <w:rFonts w:eastAsia="Times New Roman"/>
            </w:rPr>
            <w:t xml:space="preserve">, </w:t>
          </w:r>
          <w:r>
            <w:rPr>
              <w:rFonts w:eastAsia="Times New Roman"/>
              <w:i/>
              <w:iCs/>
            </w:rPr>
            <w:t>55</w:t>
          </w:r>
          <w:r>
            <w:rPr>
              <w:rFonts w:eastAsia="Times New Roman"/>
            </w:rPr>
            <w:t>(4). https://doi.org/10.1111/j.1365-2389.2004.00639.x</w:t>
          </w:r>
        </w:p>
        <w:p w14:paraId="74A85180" w14:textId="77777777" w:rsidR="007A3662" w:rsidRDefault="007A3662" w:rsidP="007A3662">
          <w:pPr>
            <w:autoSpaceDE w:val="0"/>
            <w:autoSpaceDN w:val="0"/>
            <w:spacing w:line="360" w:lineRule="auto"/>
            <w:ind w:hanging="480"/>
            <w:divId w:val="1839808594"/>
            <w:rPr>
              <w:rFonts w:eastAsia="Times New Roman"/>
            </w:rPr>
          </w:pPr>
          <w:r>
            <w:rPr>
              <w:rFonts w:eastAsia="Times New Roman"/>
            </w:rPr>
            <w:t xml:space="preserve">Sun, F., Pan, K., Li, Z., Wang, S., Tariq, A., Olatunji, O. A., Sun, X., Zhang, L., Shi, W., &amp; Wu, X. (2018). Soybean supplementation increases the resilience of microbial and nematode communities in soil to extreme rainfall in an agroforestry system. </w:t>
          </w:r>
          <w:r>
            <w:rPr>
              <w:rFonts w:eastAsia="Times New Roman"/>
              <w:i/>
              <w:iCs/>
            </w:rPr>
            <w:t>Science of the Total Environment</w:t>
          </w:r>
          <w:r>
            <w:rPr>
              <w:rFonts w:eastAsia="Times New Roman"/>
            </w:rPr>
            <w:t xml:space="preserve">, </w:t>
          </w:r>
          <w:r>
            <w:rPr>
              <w:rFonts w:eastAsia="Times New Roman"/>
              <w:i/>
              <w:iCs/>
            </w:rPr>
            <w:t>626</w:t>
          </w:r>
          <w:r>
            <w:rPr>
              <w:rFonts w:eastAsia="Times New Roman"/>
            </w:rPr>
            <w:t>. https://doi.org/10.1016/j.scitotenv.2018.01.063</w:t>
          </w:r>
        </w:p>
        <w:p w14:paraId="784B8632" w14:textId="77777777" w:rsidR="007A3662" w:rsidRDefault="007A3662" w:rsidP="007A3662">
          <w:pPr>
            <w:autoSpaceDE w:val="0"/>
            <w:autoSpaceDN w:val="0"/>
            <w:spacing w:line="360" w:lineRule="auto"/>
            <w:ind w:hanging="480"/>
            <w:divId w:val="581764879"/>
            <w:rPr>
              <w:rFonts w:eastAsia="Times New Roman"/>
            </w:rPr>
          </w:pPr>
          <w:r>
            <w:rPr>
              <w:rFonts w:eastAsia="Times New Roman"/>
            </w:rPr>
            <w:t xml:space="preserve">Sun, F., Pan, K., Tariq, A., Zhang, L., Sun, X., Li, Z., Wang, S., </w:t>
          </w:r>
          <w:proofErr w:type="spellStart"/>
          <w:r>
            <w:rPr>
              <w:rFonts w:eastAsia="Times New Roman"/>
            </w:rPr>
            <w:t>Xiong</w:t>
          </w:r>
          <w:proofErr w:type="spellEnd"/>
          <w:r>
            <w:rPr>
              <w:rFonts w:eastAsia="Times New Roman"/>
            </w:rPr>
            <w:t xml:space="preserve">, Q., Song, D., &amp; Olatunji, O. A. (2016). The response of the soil microbial food web to extreme rainfall under different plant systems. </w:t>
          </w:r>
          <w:r>
            <w:rPr>
              <w:rFonts w:eastAsia="Times New Roman"/>
              <w:i/>
              <w:iCs/>
            </w:rPr>
            <w:t>Scientific Reports</w:t>
          </w:r>
          <w:r>
            <w:rPr>
              <w:rFonts w:eastAsia="Times New Roman"/>
            </w:rPr>
            <w:t xml:space="preserve">, </w:t>
          </w:r>
          <w:r>
            <w:rPr>
              <w:rFonts w:eastAsia="Times New Roman"/>
              <w:i/>
              <w:iCs/>
            </w:rPr>
            <w:t>6</w:t>
          </w:r>
          <w:r>
            <w:rPr>
              <w:rFonts w:eastAsia="Times New Roman"/>
            </w:rPr>
            <w:t>. https://doi.org/10.1038/srep37662</w:t>
          </w:r>
        </w:p>
        <w:p w14:paraId="04681F2F" w14:textId="77777777" w:rsidR="007A3662" w:rsidRDefault="007A3662" w:rsidP="007A3662">
          <w:pPr>
            <w:autoSpaceDE w:val="0"/>
            <w:autoSpaceDN w:val="0"/>
            <w:spacing w:line="360" w:lineRule="auto"/>
            <w:ind w:hanging="480"/>
            <w:divId w:val="1311863986"/>
            <w:rPr>
              <w:rFonts w:eastAsia="Times New Roman"/>
            </w:rPr>
          </w:pPr>
          <w:r>
            <w:rPr>
              <w:rFonts w:eastAsia="Times New Roman"/>
            </w:rPr>
            <w:t xml:space="preserve">Sun, F., Song, C., Wang, M., Lai, D. Y. F., Tariq, A., Zeng, F., Zhong, Q., Wang, F., Li, Z., &amp; Peng, C. (2020). Long-term increase in rainfall decreases soil organic phosphorus decomposition in </w:t>
          </w:r>
          <w:r>
            <w:rPr>
              <w:rFonts w:eastAsia="Times New Roman"/>
            </w:rPr>
            <w:lastRenderedPageBreak/>
            <w:t xml:space="preserve">tropical forests. </w:t>
          </w:r>
          <w:r>
            <w:rPr>
              <w:rFonts w:eastAsia="Times New Roman"/>
              <w:i/>
              <w:iCs/>
            </w:rPr>
            <w:t>Soil Biology and Biochemistry</w:t>
          </w:r>
          <w:r>
            <w:rPr>
              <w:rFonts w:eastAsia="Times New Roman"/>
            </w:rPr>
            <w:t xml:space="preserve">, </w:t>
          </w:r>
          <w:r>
            <w:rPr>
              <w:rFonts w:eastAsia="Times New Roman"/>
              <w:i/>
              <w:iCs/>
            </w:rPr>
            <w:t>151</w:t>
          </w:r>
          <w:r>
            <w:rPr>
              <w:rFonts w:eastAsia="Times New Roman"/>
            </w:rPr>
            <w:t>. https://doi.org/10.1016/j.soilbio.2020.108056</w:t>
          </w:r>
        </w:p>
        <w:p w14:paraId="2980FAA9" w14:textId="77777777" w:rsidR="007A3662" w:rsidRDefault="007A3662" w:rsidP="007A3662">
          <w:pPr>
            <w:autoSpaceDE w:val="0"/>
            <w:autoSpaceDN w:val="0"/>
            <w:spacing w:line="360" w:lineRule="auto"/>
            <w:ind w:hanging="480"/>
            <w:divId w:val="80760633"/>
            <w:rPr>
              <w:rFonts w:eastAsia="Times New Roman"/>
            </w:rPr>
          </w:pPr>
          <w:r>
            <w:rPr>
              <w:rFonts w:eastAsia="Times New Roman"/>
            </w:rPr>
            <w:t xml:space="preserve">Sun, X., Zhang, X., Zhang, S., Dai, G., Han, S., &amp; Liang, W. (2013). Soil nematode responses to increases in nitrogen deposition and precipitation in a temperate forest.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8</w:t>
          </w:r>
          <w:r>
            <w:rPr>
              <w:rFonts w:eastAsia="Times New Roman"/>
            </w:rPr>
            <w:t>(12). https://doi.org/10.1371/journal.pone.0082468</w:t>
          </w:r>
        </w:p>
        <w:p w14:paraId="541CDBCB" w14:textId="77777777" w:rsidR="007A3662" w:rsidRDefault="007A3662" w:rsidP="007A3662">
          <w:pPr>
            <w:autoSpaceDE w:val="0"/>
            <w:autoSpaceDN w:val="0"/>
            <w:spacing w:line="360" w:lineRule="auto"/>
            <w:ind w:hanging="480"/>
            <w:divId w:val="1434983682"/>
            <w:rPr>
              <w:rFonts w:eastAsia="Times New Roman"/>
            </w:rPr>
          </w:pPr>
          <w:r>
            <w:rPr>
              <w:rFonts w:eastAsia="Times New Roman"/>
            </w:rPr>
            <w:t xml:space="preserve">Sun, Y., Solomon, S., Dai, A., &amp; </w:t>
          </w:r>
          <w:proofErr w:type="spellStart"/>
          <w:r>
            <w:rPr>
              <w:rFonts w:eastAsia="Times New Roman"/>
            </w:rPr>
            <w:t>Portmann</w:t>
          </w:r>
          <w:proofErr w:type="spellEnd"/>
          <w:r>
            <w:rPr>
              <w:rFonts w:eastAsia="Times New Roman"/>
            </w:rPr>
            <w:t xml:space="preserve">, R. W. (2007). How often will it rain? </w:t>
          </w:r>
          <w:r>
            <w:rPr>
              <w:rFonts w:eastAsia="Times New Roman"/>
              <w:i/>
              <w:iCs/>
            </w:rPr>
            <w:t>Journal of Climate</w:t>
          </w:r>
          <w:r>
            <w:rPr>
              <w:rFonts w:eastAsia="Times New Roman"/>
            </w:rPr>
            <w:t xml:space="preserve">, </w:t>
          </w:r>
          <w:r>
            <w:rPr>
              <w:rFonts w:eastAsia="Times New Roman"/>
              <w:i/>
              <w:iCs/>
            </w:rPr>
            <w:t>20</w:t>
          </w:r>
          <w:r>
            <w:rPr>
              <w:rFonts w:eastAsia="Times New Roman"/>
            </w:rPr>
            <w:t>(19). https://doi.org/10.1175/JCLI4263.1</w:t>
          </w:r>
        </w:p>
        <w:p w14:paraId="7228CFA3" w14:textId="77777777" w:rsidR="007A3662" w:rsidRDefault="007A3662" w:rsidP="007A3662">
          <w:pPr>
            <w:autoSpaceDE w:val="0"/>
            <w:autoSpaceDN w:val="0"/>
            <w:spacing w:line="360" w:lineRule="auto"/>
            <w:ind w:hanging="480"/>
            <w:divId w:val="1442073123"/>
            <w:rPr>
              <w:rFonts w:eastAsia="Times New Roman"/>
            </w:rPr>
          </w:pPr>
          <w:r>
            <w:rPr>
              <w:rFonts w:eastAsia="Times New Roman"/>
            </w:rPr>
            <w:t xml:space="preserve">Swift, M. J., Heal, O. W., &amp; Anderson, J. M. (1979). Decomposition in terrestrial ecosystems. </w:t>
          </w:r>
          <w:r>
            <w:rPr>
              <w:rFonts w:eastAsia="Times New Roman"/>
              <w:i/>
              <w:iCs/>
            </w:rPr>
            <w:t>Studies in Ecology</w:t>
          </w:r>
          <w:r>
            <w:rPr>
              <w:rFonts w:eastAsia="Times New Roman"/>
            </w:rPr>
            <w:t xml:space="preserve">, </w:t>
          </w:r>
          <w:r>
            <w:rPr>
              <w:rFonts w:eastAsia="Times New Roman"/>
              <w:i/>
              <w:iCs/>
            </w:rPr>
            <w:t>5</w:t>
          </w:r>
          <w:r>
            <w:rPr>
              <w:rFonts w:eastAsia="Times New Roman"/>
            </w:rPr>
            <w:t>.</w:t>
          </w:r>
        </w:p>
        <w:p w14:paraId="22B298B4" w14:textId="77777777" w:rsidR="007A3662" w:rsidRDefault="007A3662" w:rsidP="007A3662">
          <w:pPr>
            <w:autoSpaceDE w:val="0"/>
            <w:autoSpaceDN w:val="0"/>
            <w:spacing w:line="360" w:lineRule="auto"/>
            <w:ind w:hanging="480"/>
            <w:divId w:val="927539153"/>
            <w:rPr>
              <w:rFonts w:eastAsia="Times New Roman"/>
            </w:rPr>
          </w:pPr>
          <w:r>
            <w:rPr>
              <w:rFonts w:eastAsia="Times New Roman"/>
            </w:rPr>
            <w:t xml:space="preserve">Talavera, J. A., Cunha, L., </w:t>
          </w:r>
          <w:proofErr w:type="spellStart"/>
          <w:r>
            <w:rPr>
              <w:rFonts w:eastAsia="Times New Roman"/>
            </w:rPr>
            <w:t>Arévalo</w:t>
          </w:r>
          <w:proofErr w:type="spellEnd"/>
          <w:r>
            <w:rPr>
              <w:rFonts w:eastAsia="Times New Roman"/>
            </w:rPr>
            <w:t xml:space="preserve">, J. R., Talavera, I. P., </w:t>
          </w:r>
          <w:proofErr w:type="spellStart"/>
          <w:r>
            <w:rPr>
              <w:rFonts w:eastAsia="Times New Roman"/>
            </w:rPr>
            <w:t>Kille</w:t>
          </w:r>
          <w:proofErr w:type="spellEnd"/>
          <w:r>
            <w:rPr>
              <w:rFonts w:eastAsia="Times New Roman"/>
            </w:rPr>
            <w:t xml:space="preserve">, P., &amp; Novo, M. (2020). Anthropogenic disturbance and environmental factors drive the diversity and distribution of earthworms in São Miguel Island (Azores, Portugal). </w:t>
          </w:r>
          <w:r>
            <w:rPr>
              <w:rFonts w:eastAsia="Times New Roman"/>
              <w:i/>
              <w:iCs/>
            </w:rPr>
            <w:t>Applied Soil Ecology</w:t>
          </w:r>
          <w:r>
            <w:rPr>
              <w:rFonts w:eastAsia="Times New Roman"/>
            </w:rPr>
            <w:t xml:space="preserve">, </w:t>
          </w:r>
          <w:r>
            <w:rPr>
              <w:rFonts w:eastAsia="Times New Roman"/>
              <w:i/>
              <w:iCs/>
            </w:rPr>
            <w:t>145</w:t>
          </w:r>
          <w:r>
            <w:rPr>
              <w:rFonts w:eastAsia="Times New Roman"/>
            </w:rPr>
            <w:t>. https://doi.org/10.1016/j.apsoil.2019.06.004</w:t>
          </w:r>
        </w:p>
        <w:p w14:paraId="3898E7DD" w14:textId="77777777" w:rsidR="007A3662" w:rsidRDefault="007A3662" w:rsidP="007A3662">
          <w:pPr>
            <w:autoSpaceDE w:val="0"/>
            <w:autoSpaceDN w:val="0"/>
            <w:spacing w:line="360" w:lineRule="auto"/>
            <w:ind w:hanging="480"/>
            <w:divId w:val="527333059"/>
            <w:rPr>
              <w:rFonts w:eastAsia="Times New Roman"/>
            </w:rPr>
          </w:pPr>
          <w:r>
            <w:rPr>
              <w:rFonts w:eastAsia="Times New Roman"/>
            </w:rPr>
            <w:t xml:space="preserve">Taylor, A. R., </w:t>
          </w:r>
          <w:proofErr w:type="spellStart"/>
          <w:r>
            <w:rPr>
              <w:rFonts w:eastAsia="Times New Roman"/>
            </w:rPr>
            <w:t>Schröter</w:t>
          </w:r>
          <w:proofErr w:type="spellEnd"/>
          <w:r>
            <w:rPr>
              <w:rFonts w:eastAsia="Times New Roman"/>
            </w:rPr>
            <w:t xml:space="preserve">, D., </w:t>
          </w:r>
          <w:proofErr w:type="spellStart"/>
          <w:r>
            <w:rPr>
              <w:rFonts w:eastAsia="Times New Roman"/>
            </w:rPr>
            <w:t>Pflug</w:t>
          </w:r>
          <w:proofErr w:type="spellEnd"/>
          <w:r>
            <w:rPr>
              <w:rFonts w:eastAsia="Times New Roman"/>
            </w:rPr>
            <w:t xml:space="preserve">, A., &amp; Wolters, V. (2004). Response of different decomposer communities to the manipulation of moisture availability: Potential effects of changing precipitation patterns. </w:t>
          </w:r>
          <w:r>
            <w:rPr>
              <w:rFonts w:eastAsia="Times New Roman"/>
              <w:i/>
              <w:iCs/>
            </w:rPr>
            <w:t>Global Change Biology</w:t>
          </w:r>
          <w:r>
            <w:rPr>
              <w:rFonts w:eastAsia="Times New Roman"/>
            </w:rPr>
            <w:t xml:space="preserve">, </w:t>
          </w:r>
          <w:r>
            <w:rPr>
              <w:rFonts w:eastAsia="Times New Roman"/>
              <w:i/>
              <w:iCs/>
            </w:rPr>
            <w:t>10</w:t>
          </w:r>
          <w:r>
            <w:rPr>
              <w:rFonts w:eastAsia="Times New Roman"/>
            </w:rPr>
            <w:t>(8). https://doi.org/10.1111/j.1365-2486.2004.00801.x</w:t>
          </w:r>
        </w:p>
        <w:p w14:paraId="5D03E525" w14:textId="77777777" w:rsidR="007A3662" w:rsidRDefault="007A3662" w:rsidP="007A3662">
          <w:pPr>
            <w:autoSpaceDE w:val="0"/>
            <w:autoSpaceDN w:val="0"/>
            <w:spacing w:line="360" w:lineRule="auto"/>
            <w:ind w:hanging="480"/>
            <w:divId w:val="1326398589"/>
            <w:rPr>
              <w:rFonts w:eastAsia="Times New Roman"/>
            </w:rPr>
          </w:pPr>
          <w:r>
            <w:rPr>
              <w:rFonts w:eastAsia="Times New Roman"/>
            </w:rPr>
            <w:t xml:space="preserve">Taylor, K. S., Mahtani, K. R., &amp; Aronson, J. K. (2021). Summarising good practice guidelines for data extraction for systematic reviews and meta-analysis. </w:t>
          </w:r>
          <w:r>
            <w:rPr>
              <w:rFonts w:eastAsia="Times New Roman"/>
              <w:i/>
              <w:iCs/>
            </w:rPr>
            <w:t>BMJ Evidence-Based Medicine</w:t>
          </w:r>
          <w:r>
            <w:rPr>
              <w:rFonts w:eastAsia="Times New Roman"/>
            </w:rPr>
            <w:t xml:space="preserve">, </w:t>
          </w:r>
          <w:r>
            <w:rPr>
              <w:rFonts w:eastAsia="Times New Roman"/>
              <w:i/>
              <w:iCs/>
            </w:rPr>
            <w:t>26</w:t>
          </w:r>
          <w:r>
            <w:rPr>
              <w:rFonts w:eastAsia="Times New Roman"/>
            </w:rPr>
            <w:t>(3), 88–90. https://doi.org/10.1136/BMJEBM-2020-111651</w:t>
          </w:r>
        </w:p>
        <w:p w14:paraId="797AB0CD" w14:textId="77777777" w:rsidR="007A3662" w:rsidRDefault="007A3662" w:rsidP="007A3662">
          <w:pPr>
            <w:autoSpaceDE w:val="0"/>
            <w:autoSpaceDN w:val="0"/>
            <w:spacing w:line="360" w:lineRule="auto"/>
            <w:ind w:hanging="480"/>
            <w:divId w:val="814181318"/>
            <w:rPr>
              <w:rFonts w:eastAsia="Times New Roman"/>
            </w:rPr>
          </w:pPr>
          <w:r>
            <w:rPr>
              <w:rFonts w:eastAsia="Times New Roman"/>
            </w:rPr>
            <w:t xml:space="preserve">Thompson, I. D., Okabe, K., </w:t>
          </w:r>
          <w:proofErr w:type="spellStart"/>
          <w:r>
            <w:rPr>
              <w:rFonts w:eastAsia="Times New Roman"/>
            </w:rPr>
            <w:t>Tylianakis</w:t>
          </w:r>
          <w:proofErr w:type="spellEnd"/>
          <w:r>
            <w:rPr>
              <w:rFonts w:eastAsia="Times New Roman"/>
            </w:rPr>
            <w:t xml:space="preserve">, J. M., Kumar, P., </w:t>
          </w:r>
          <w:proofErr w:type="spellStart"/>
          <w:r>
            <w:rPr>
              <w:rFonts w:eastAsia="Times New Roman"/>
            </w:rPr>
            <w:t>Brockerhoff</w:t>
          </w:r>
          <w:proofErr w:type="spellEnd"/>
          <w:r>
            <w:rPr>
              <w:rFonts w:eastAsia="Times New Roman"/>
            </w:rPr>
            <w:t xml:space="preserve">, E. G., </w:t>
          </w:r>
          <w:proofErr w:type="spellStart"/>
          <w:r>
            <w:rPr>
              <w:rFonts w:eastAsia="Times New Roman"/>
            </w:rPr>
            <w:t>Schellhorn</w:t>
          </w:r>
          <w:proofErr w:type="spellEnd"/>
          <w:r>
            <w:rPr>
              <w:rFonts w:eastAsia="Times New Roman"/>
            </w:rPr>
            <w:t xml:space="preserve">, N. A., </w:t>
          </w:r>
          <w:proofErr w:type="spellStart"/>
          <w:r>
            <w:rPr>
              <w:rFonts w:eastAsia="Times New Roman"/>
            </w:rPr>
            <w:t>Parrotta</w:t>
          </w:r>
          <w:proofErr w:type="spellEnd"/>
          <w:r>
            <w:rPr>
              <w:rFonts w:eastAsia="Times New Roman"/>
            </w:rPr>
            <w:t xml:space="preserve">, J. A., &amp; Nasi, R. (2011). Forest biodiversity and the delivery of Ecosystem goods and services: Translating science into Policy. </w:t>
          </w:r>
          <w:proofErr w:type="spellStart"/>
          <w:r>
            <w:rPr>
              <w:rFonts w:eastAsia="Times New Roman"/>
              <w:i/>
              <w:iCs/>
            </w:rPr>
            <w:t>BioScience</w:t>
          </w:r>
          <w:proofErr w:type="spellEnd"/>
          <w:r>
            <w:rPr>
              <w:rFonts w:eastAsia="Times New Roman"/>
            </w:rPr>
            <w:t xml:space="preserve">, </w:t>
          </w:r>
          <w:r>
            <w:rPr>
              <w:rFonts w:eastAsia="Times New Roman"/>
              <w:i/>
              <w:iCs/>
            </w:rPr>
            <w:t>61</w:t>
          </w:r>
          <w:r>
            <w:rPr>
              <w:rFonts w:eastAsia="Times New Roman"/>
            </w:rPr>
            <w:t>(12). https://doi.org/10.1525/bio.2011.61.12.7</w:t>
          </w:r>
        </w:p>
        <w:p w14:paraId="72DDAC0B" w14:textId="77777777" w:rsidR="007A3662" w:rsidRDefault="007A3662" w:rsidP="007A3662">
          <w:pPr>
            <w:autoSpaceDE w:val="0"/>
            <w:autoSpaceDN w:val="0"/>
            <w:spacing w:line="360" w:lineRule="auto"/>
            <w:ind w:hanging="480"/>
            <w:divId w:val="787433622"/>
            <w:rPr>
              <w:rFonts w:eastAsia="Times New Roman"/>
            </w:rPr>
          </w:pPr>
          <w:r>
            <w:rPr>
              <w:rFonts w:eastAsia="Times New Roman"/>
            </w:rPr>
            <w:t xml:space="preserve">Tibbett, M., Fraser, T. D., &amp; </w:t>
          </w:r>
          <w:proofErr w:type="spellStart"/>
          <w:r>
            <w:rPr>
              <w:rFonts w:eastAsia="Times New Roman"/>
            </w:rPr>
            <w:t>Duddigan</w:t>
          </w:r>
          <w:proofErr w:type="spellEnd"/>
          <w:r>
            <w:rPr>
              <w:rFonts w:eastAsia="Times New Roman"/>
            </w:rPr>
            <w:t xml:space="preserve">, S. (2020). Identifying potential threats to soil biodiversity. </w:t>
          </w:r>
          <w:proofErr w:type="spellStart"/>
          <w:r>
            <w:rPr>
              <w:rFonts w:eastAsia="Times New Roman"/>
              <w:i/>
              <w:iCs/>
            </w:rPr>
            <w:t>PeerJ</w:t>
          </w:r>
          <w:proofErr w:type="spellEnd"/>
          <w:r>
            <w:rPr>
              <w:rFonts w:eastAsia="Times New Roman"/>
            </w:rPr>
            <w:t xml:space="preserve">, </w:t>
          </w:r>
          <w:r>
            <w:rPr>
              <w:rFonts w:eastAsia="Times New Roman"/>
              <w:i/>
              <w:iCs/>
            </w:rPr>
            <w:t>8</w:t>
          </w:r>
          <w:r>
            <w:rPr>
              <w:rFonts w:eastAsia="Times New Roman"/>
            </w:rPr>
            <w:t>. https://doi.org/10.7717/peerj.9271</w:t>
          </w:r>
        </w:p>
        <w:p w14:paraId="3D1E20B3" w14:textId="77777777" w:rsidR="007A3662" w:rsidRDefault="007A3662" w:rsidP="007A3662">
          <w:pPr>
            <w:autoSpaceDE w:val="0"/>
            <w:autoSpaceDN w:val="0"/>
            <w:spacing w:line="360" w:lineRule="auto"/>
            <w:ind w:hanging="480"/>
            <w:divId w:val="1202980715"/>
            <w:rPr>
              <w:rFonts w:eastAsia="Times New Roman"/>
            </w:rPr>
          </w:pPr>
          <w:proofErr w:type="spellStart"/>
          <w:r>
            <w:rPr>
              <w:rFonts w:eastAsia="Times New Roman"/>
            </w:rPr>
            <w:t>Tsiafouli</w:t>
          </w:r>
          <w:proofErr w:type="spellEnd"/>
          <w:r>
            <w:rPr>
              <w:rFonts w:eastAsia="Times New Roman"/>
            </w:rPr>
            <w:t xml:space="preserve">, M. A., </w:t>
          </w:r>
          <w:proofErr w:type="spellStart"/>
          <w:r>
            <w:rPr>
              <w:rFonts w:eastAsia="Times New Roman"/>
            </w:rPr>
            <w:t>Kallimanis</w:t>
          </w:r>
          <w:proofErr w:type="spellEnd"/>
          <w:r>
            <w:rPr>
              <w:rFonts w:eastAsia="Times New Roman"/>
            </w:rPr>
            <w:t xml:space="preserve">, A. S., Katana, E., </w:t>
          </w:r>
          <w:proofErr w:type="spellStart"/>
          <w:r>
            <w:rPr>
              <w:rFonts w:eastAsia="Times New Roman"/>
            </w:rPr>
            <w:t>Stamou</w:t>
          </w:r>
          <w:proofErr w:type="spellEnd"/>
          <w:r>
            <w:rPr>
              <w:rFonts w:eastAsia="Times New Roman"/>
            </w:rPr>
            <w:t xml:space="preserve">, G. P., &amp; </w:t>
          </w:r>
          <w:proofErr w:type="spellStart"/>
          <w:r>
            <w:rPr>
              <w:rFonts w:eastAsia="Times New Roman"/>
            </w:rPr>
            <w:t>Sgardelis</w:t>
          </w:r>
          <w:proofErr w:type="spellEnd"/>
          <w:r>
            <w:rPr>
              <w:rFonts w:eastAsia="Times New Roman"/>
            </w:rPr>
            <w:t xml:space="preserve">, S. P. (2005). Responses of soil microarthropods to experimental short-term manipulations of soil moisture. </w:t>
          </w:r>
          <w:r>
            <w:rPr>
              <w:rFonts w:eastAsia="Times New Roman"/>
              <w:i/>
              <w:iCs/>
            </w:rPr>
            <w:t>Applied Soil Ecology</w:t>
          </w:r>
          <w:r>
            <w:rPr>
              <w:rFonts w:eastAsia="Times New Roman"/>
            </w:rPr>
            <w:t xml:space="preserve">, </w:t>
          </w:r>
          <w:r>
            <w:rPr>
              <w:rFonts w:eastAsia="Times New Roman"/>
              <w:i/>
              <w:iCs/>
            </w:rPr>
            <w:t>29</w:t>
          </w:r>
          <w:r>
            <w:rPr>
              <w:rFonts w:eastAsia="Times New Roman"/>
            </w:rPr>
            <w:t>(1). https://doi.org/10.1016/j.apsoil.2004.10.002</w:t>
          </w:r>
        </w:p>
        <w:p w14:paraId="47D952DC" w14:textId="77777777" w:rsidR="007A3662" w:rsidRDefault="007A3662" w:rsidP="007A3662">
          <w:pPr>
            <w:autoSpaceDE w:val="0"/>
            <w:autoSpaceDN w:val="0"/>
            <w:spacing w:line="360" w:lineRule="auto"/>
            <w:ind w:hanging="480"/>
            <w:divId w:val="546184310"/>
            <w:rPr>
              <w:rFonts w:eastAsia="Times New Roman"/>
            </w:rPr>
          </w:pPr>
          <w:proofErr w:type="spellStart"/>
          <w:r>
            <w:rPr>
              <w:rFonts w:eastAsia="Times New Roman"/>
            </w:rPr>
            <w:t>Tsiafouli</w:t>
          </w:r>
          <w:proofErr w:type="spellEnd"/>
          <w:r>
            <w:rPr>
              <w:rFonts w:eastAsia="Times New Roman"/>
            </w:rPr>
            <w:t xml:space="preserve">, M. A., </w:t>
          </w:r>
          <w:proofErr w:type="spellStart"/>
          <w:r>
            <w:rPr>
              <w:rFonts w:eastAsia="Times New Roman"/>
            </w:rPr>
            <w:t>Monokrousos</w:t>
          </w:r>
          <w:proofErr w:type="spellEnd"/>
          <w:r>
            <w:rPr>
              <w:rFonts w:eastAsia="Times New Roman"/>
            </w:rPr>
            <w:t xml:space="preserve">, N., &amp; </w:t>
          </w:r>
          <w:proofErr w:type="spellStart"/>
          <w:r>
            <w:rPr>
              <w:rFonts w:eastAsia="Times New Roman"/>
            </w:rPr>
            <w:t>Sgardelis</w:t>
          </w:r>
          <w:proofErr w:type="spellEnd"/>
          <w:r>
            <w:rPr>
              <w:rFonts w:eastAsia="Times New Roman"/>
            </w:rPr>
            <w:t xml:space="preserve">, S. P. (2018). Drought in spring increases microbial carbon loss through respiration in a Mediterranean pine forest. </w:t>
          </w:r>
          <w:r>
            <w:rPr>
              <w:rFonts w:eastAsia="Times New Roman"/>
              <w:i/>
              <w:iCs/>
            </w:rPr>
            <w:t>Soil Biology and Biochemistry</w:t>
          </w:r>
          <w:r>
            <w:rPr>
              <w:rFonts w:eastAsia="Times New Roman"/>
            </w:rPr>
            <w:t xml:space="preserve">, </w:t>
          </w:r>
          <w:r>
            <w:rPr>
              <w:rFonts w:eastAsia="Times New Roman"/>
              <w:i/>
              <w:iCs/>
            </w:rPr>
            <w:t>119</w:t>
          </w:r>
          <w:r>
            <w:rPr>
              <w:rFonts w:eastAsia="Times New Roman"/>
            </w:rPr>
            <w:t>. https://doi.org/10.1016/j.soilbio.2018.01.010</w:t>
          </w:r>
        </w:p>
        <w:p w14:paraId="774CA7F9" w14:textId="77777777" w:rsidR="007A3662" w:rsidRDefault="007A3662" w:rsidP="007A3662">
          <w:pPr>
            <w:autoSpaceDE w:val="0"/>
            <w:autoSpaceDN w:val="0"/>
            <w:spacing w:line="360" w:lineRule="auto"/>
            <w:ind w:hanging="480"/>
            <w:divId w:val="1680228797"/>
            <w:rPr>
              <w:rFonts w:eastAsia="Times New Roman"/>
            </w:rPr>
          </w:pPr>
          <w:proofErr w:type="spellStart"/>
          <w:r>
            <w:rPr>
              <w:rFonts w:eastAsia="Times New Roman"/>
            </w:rPr>
            <w:t>Tuf</w:t>
          </w:r>
          <w:proofErr w:type="spellEnd"/>
          <w:r>
            <w:rPr>
              <w:rFonts w:eastAsia="Times New Roman"/>
            </w:rPr>
            <w:t xml:space="preserve">, I. H., </w:t>
          </w:r>
          <w:proofErr w:type="spellStart"/>
          <w:r>
            <w:rPr>
              <w:rFonts w:eastAsia="Times New Roman"/>
            </w:rPr>
            <w:t>Dedek</w:t>
          </w:r>
          <w:proofErr w:type="spellEnd"/>
          <w:r>
            <w:rPr>
              <w:rFonts w:eastAsia="Times New Roman"/>
            </w:rPr>
            <w:t xml:space="preserve">, P., </w:t>
          </w:r>
          <w:proofErr w:type="spellStart"/>
          <w:r>
            <w:rPr>
              <w:rFonts w:eastAsia="Times New Roman"/>
            </w:rPr>
            <w:t>Jandová</w:t>
          </w:r>
          <w:proofErr w:type="spellEnd"/>
          <w:r>
            <w:rPr>
              <w:rFonts w:eastAsia="Times New Roman"/>
            </w:rPr>
            <w:t xml:space="preserve">, S., &amp; </w:t>
          </w:r>
          <w:proofErr w:type="spellStart"/>
          <w:r>
            <w:rPr>
              <w:rFonts w:eastAsia="Times New Roman"/>
            </w:rPr>
            <w:t>Tvardik</w:t>
          </w:r>
          <w:proofErr w:type="spellEnd"/>
          <w:r>
            <w:rPr>
              <w:rFonts w:eastAsia="Times New Roman"/>
            </w:rPr>
            <w:t xml:space="preserve">, D. (2008). Length of recovery of soil macrofauna communities (Coleoptera: </w:t>
          </w:r>
          <w:proofErr w:type="spellStart"/>
          <w:r>
            <w:rPr>
              <w:rFonts w:eastAsia="Times New Roman"/>
            </w:rPr>
            <w:t>Carabidae</w:t>
          </w:r>
          <w:proofErr w:type="spellEnd"/>
          <w:r>
            <w:rPr>
              <w:rFonts w:eastAsia="Times New Roman"/>
            </w:rPr>
            <w:t xml:space="preserve">, Isopoda: </w:t>
          </w:r>
          <w:proofErr w:type="spellStart"/>
          <w:r>
            <w:rPr>
              <w:rFonts w:eastAsia="Times New Roman"/>
            </w:rPr>
            <w:t>Oniscidea</w:t>
          </w:r>
          <w:proofErr w:type="spellEnd"/>
          <w:r>
            <w:rPr>
              <w:rFonts w:eastAsia="Times New Roman"/>
            </w:rPr>
            <w:t xml:space="preserve">) after an irregular summer flood. </w:t>
          </w:r>
          <w:proofErr w:type="spellStart"/>
          <w:r>
            <w:rPr>
              <w:rFonts w:eastAsia="Times New Roman"/>
              <w:i/>
              <w:iCs/>
            </w:rPr>
            <w:t>Peckiana</w:t>
          </w:r>
          <w:proofErr w:type="spellEnd"/>
          <w:r>
            <w:rPr>
              <w:rFonts w:eastAsia="Times New Roman"/>
            </w:rPr>
            <w:t xml:space="preserve">, </w:t>
          </w:r>
          <w:r>
            <w:rPr>
              <w:rFonts w:eastAsia="Times New Roman"/>
              <w:i/>
              <w:iCs/>
            </w:rPr>
            <w:t>5</w:t>
          </w:r>
          <w:r>
            <w:rPr>
              <w:rFonts w:eastAsia="Times New Roman"/>
            </w:rPr>
            <w:t>.</w:t>
          </w:r>
        </w:p>
        <w:p w14:paraId="52D4E46E" w14:textId="77777777" w:rsidR="007A3662" w:rsidRDefault="007A3662" w:rsidP="007A3662">
          <w:pPr>
            <w:autoSpaceDE w:val="0"/>
            <w:autoSpaceDN w:val="0"/>
            <w:spacing w:line="360" w:lineRule="auto"/>
            <w:ind w:hanging="480"/>
            <w:divId w:val="379937340"/>
            <w:rPr>
              <w:rFonts w:eastAsia="Times New Roman"/>
            </w:rPr>
          </w:pPr>
          <w:r>
            <w:rPr>
              <w:rFonts w:eastAsia="Times New Roman"/>
            </w:rPr>
            <w:lastRenderedPageBreak/>
            <w:t xml:space="preserve">Valentine, J. C., Pigott, T. D., &amp; Rothstein, H. R. (2010). How many studies do you need? A primer on statistical power for meta-analysis. </w:t>
          </w:r>
          <w:r>
            <w:rPr>
              <w:rFonts w:eastAsia="Times New Roman"/>
              <w:i/>
              <w:iCs/>
            </w:rPr>
            <w:t xml:space="preserve">Journal of Educational and </w:t>
          </w:r>
          <w:proofErr w:type="spellStart"/>
          <w:r>
            <w:rPr>
              <w:rFonts w:eastAsia="Times New Roman"/>
              <w:i/>
              <w:iCs/>
            </w:rPr>
            <w:t>Behavioral</w:t>
          </w:r>
          <w:proofErr w:type="spellEnd"/>
          <w:r>
            <w:rPr>
              <w:rFonts w:eastAsia="Times New Roman"/>
              <w:i/>
              <w:iCs/>
            </w:rPr>
            <w:t xml:space="preserve"> Statistics</w:t>
          </w:r>
          <w:r>
            <w:rPr>
              <w:rFonts w:eastAsia="Times New Roman"/>
            </w:rPr>
            <w:t xml:space="preserve">, </w:t>
          </w:r>
          <w:r>
            <w:rPr>
              <w:rFonts w:eastAsia="Times New Roman"/>
              <w:i/>
              <w:iCs/>
            </w:rPr>
            <w:t>35</w:t>
          </w:r>
          <w:r>
            <w:rPr>
              <w:rFonts w:eastAsia="Times New Roman"/>
            </w:rPr>
            <w:t>(2). https://doi.org/10.3102/1076998609346961</w:t>
          </w:r>
        </w:p>
        <w:p w14:paraId="4C4C3C3B" w14:textId="77777777" w:rsidR="007A3662" w:rsidRDefault="007A3662" w:rsidP="007A3662">
          <w:pPr>
            <w:autoSpaceDE w:val="0"/>
            <w:autoSpaceDN w:val="0"/>
            <w:spacing w:line="360" w:lineRule="auto"/>
            <w:ind w:hanging="480"/>
            <w:divId w:val="1101754281"/>
            <w:rPr>
              <w:rFonts w:eastAsia="Times New Roman"/>
            </w:rPr>
          </w:pPr>
          <w:r>
            <w:rPr>
              <w:rFonts w:eastAsia="Times New Roman"/>
            </w:rPr>
            <w:t xml:space="preserve">van </w:t>
          </w:r>
          <w:proofErr w:type="spellStart"/>
          <w:r>
            <w:rPr>
              <w:rFonts w:eastAsia="Times New Roman"/>
            </w:rPr>
            <w:t>Straalen</w:t>
          </w:r>
          <w:proofErr w:type="spellEnd"/>
          <w:r>
            <w:rPr>
              <w:rFonts w:eastAsia="Times New Roman"/>
            </w:rPr>
            <w:t xml:space="preserve">, N. M. (1998). Evaluation of bioindicator systems derived from soil arthropod communities. </w:t>
          </w:r>
          <w:r>
            <w:rPr>
              <w:rFonts w:eastAsia="Times New Roman"/>
              <w:i/>
              <w:iCs/>
            </w:rPr>
            <w:t>Applied Soil Ecology</w:t>
          </w:r>
          <w:r>
            <w:rPr>
              <w:rFonts w:eastAsia="Times New Roman"/>
            </w:rPr>
            <w:t xml:space="preserve">, </w:t>
          </w:r>
          <w:r>
            <w:rPr>
              <w:rFonts w:eastAsia="Times New Roman"/>
              <w:i/>
              <w:iCs/>
            </w:rPr>
            <w:t>9</w:t>
          </w:r>
          <w:r>
            <w:rPr>
              <w:rFonts w:eastAsia="Times New Roman"/>
            </w:rPr>
            <w:t>(1–3). https://doi.org/10.1016/S0929-1393(98)00101-2</w:t>
          </w:r>
        </w:p>
        <w:p w14:paraId="23AF8F55" w14:textId="77777777" w:rsidR="007A3662" w:rsidRDefault="007A3662" w:rsidP="007A3662">
          <w:pPr>
            <w:autoSpaceDE w:val="0"/>
            <w:autoSpaceDN w:val="0"/>
            <w:spacing w:line="360" w:lineRule="auto"/>
            <w:ind w:hanging="480"/>
            <w:divId w:val="1261987139"/>
            <w:rPr>
              <w:rFonts w:eastAsia="Times New Roman"/>
            </w:rPr>
          </w:pPr>
          <w:proofErr w:type="spellStart"/>
          <w:r>
            <w:rPr>
              <w:rFonts w:eastAsia="Times New Roman"/>
            </w:rPr>
            <w:t>Verhoef</w:t>
          </w:r>
          <w:proofErr w:type="spellEnd"/>
          <w:r>
            <w:rPr>
              <w:rFonts w:eastAsia="Times New Roman"/>
            </w:rPr>
            <w:t xml:space="preserve">, H. A., &amp; Dorel, F. G. (1988). Effects of Ammonia Deposition on Animal-Mediated Nitrogen Mineralization and Acidity in Coniferous Forest Soils in the Netherlands. In </w:t>
          </w:r>
          <w:r>
            <w:rPr>
              <w:rFonts w:eastAsia="Times New Roman"/>
              <w:i/>
              <w:iCs/>
            </w:rPr>
            <w:t>Air Pollution and Ecosystems</w:t>
          </w:r>
          <w:r>
            <w:rPr>
              <w:rFonts w:eastAsia="Times New Roman"/>
            </w:rPr>
            <w:t>. https://doi.org/10.1007/978-94-009-4003-1_107</w:t>
          </w:r>
        </w:p>
        <w:p w14:paraId="211A78F0" w14:textId="77777777" w:rsidR="007A3662" w:rsidRDefault="007A3662" w:rsidP="007A3662">
          <w:pPr>
            <w:autoSpaceDE w:val="0"/>
            <w:autoSpaceDN w:val="0"/>
            <w:spacing w:line="360" w:lineRule="auto"/>
            <w:ind w:hanging="480"/>
            <w:divId w:val="1641691809"/>
            <w:rPr>
              <w:rFonts w:eastAsia="Times New Roman"/>
            </w:rPr>
          </w:pPr>
          <w:proofErr w:type="spellStart"/>
          <w:r>
            <w:rPr>
              <w:rFonts w:eastAsia="Times New Roman"/>
            </w:rPr>
            <w:t>Viechtbauer</w:t>
          </w:r>
          <w:proofErr w:type="spellEnd"/>
          <w:r>
            <w:rPr>
              <w:rFonts w:eastAsia="Times New Roman"/>
            </w:rPr>
            <w:t xml:space="preserve">, W. (2010). Conducting Meta-analysis in R with the </w:t>
          </w:r>
          <w:proofErr w:type="spellStart"/>
          <w:r>
            <w:rPr>
              <w:rFonts w:eastAsia="Times New Roman"/>
            </w:rPr>
            <w:t>metafor</w:t>
          </w:r>
          <w:proofErr w:type="spellEnd"/>
          <w:r>
            <w:rPr>
              <w:rFonts w:eastAsia="Times New Roman"/>
            </w:rPr>
            <w:t xml:space="preserve"> package. </w:t>
          </w:r>
          <w:r>
            <w:rPr>
              <w:rFonts w:eastAsia="Times New Roman"/>
              <w:i/>
              <w:iCs/>
            </w:rPr>
            <w:t>Journal of Statistical Software</w:t>
          </w:r>
          <w:r>
            <w:rPr>
              <w:rFonts w:eastAsia="Times New Roman"/>
            </w:rPr>
            <w:t xml:space="preserve">, </w:t>
          </w:r>
          <w:r>
            <w:rPr>
              <w:rFonts w:eastAsia="Times New Roman"/>
              <w:i/>
              <w:iCs/>
            </w:rPr>
            <w:t>36</w:t>
          </w:r>
          <w:r>
            <w:rPr>
              <w:rFonts w:eastAsia="Times New Roman"/>
            </w:rPr>
            <w:t>(3).</w:t>
          </w:r>
        </w:p>
        <w:p w14:paraId="0F9E467D" w14:textId="77777777" w:rsidR="007A3662" w:rsidRDefault="007A3662" w:rsidP="007A3662">
          <w:pPr>
            <w:autoSpaceDE w:val="0"/>
            <w:autoSpaceDN w:val="0"/>
            <w:spacing w:line="360" w:lineRule="auto"/>
            <w:ind w:hanging="480"/>
            <w:divId w:val="1092313353"/>
            <w:rPr>
              <w:rFonts w:eastAsia="Times New Roman"/>
            </w:rPr>
          </w:pPr>
          <w:proofErr w:type="spellStart"/>
          <w:r>
            <w:rPr>
              <w:rFonts w:eastAsia="Times New Roman"/>
            </w:rPr>
            <w:t>Viechtbauer</w:t>
          </w:r>
          <w:proofErr w:type="spellEnd"/>
          <w:r>
            <w:rPr>
              <w:rFonts w:eastAsia="Times New Roman"/>
            </w:rPr>
            <w:t xml:space="preserve">, W., &amp; Cheung, M. W.-L. (2010). Outlier and influence diagnostics for meta-analysis. </w:t>
          </w:r>
          <w:r>
            <w:rPr>
              <w:rFonts w:eastAsia="Times New Roman"/>
              <w:i/>
              <w:iCs/>
            </w:rPr>
            <w:t>Research Synthesis Methods</w:t>
          </w:r>
          <w:r>
            <w:rPr>
              <w:rFonts w:eastAsia="Times New Roman"/>
            </w:rPr>
            <w:t xml:space="preserve">, </w:t>
          </w:r>
          <w:r>
            <w:rPr>
              <w:rFonts w:eastAsia="Times New Roman"/>
              <w:i/>
              <w:iCs/>
            </w:rPr>
            <w:t>1</w:t>
          </w:r>
          <w:r>
            <w:rPr>
              <w:rFonts w:eastAsia="Times New Roman"/>
            </w:rPr>
            <w:t>(2). https://doi.org/10.1002/jrsm.11</w:t>
          </w:r>
        </w:p>
        <w:p w14:paraId="4602DED6" w14:textId="77777777" w:rsidR="007A3662" w:rsidRDefault="007A3662" w:rsidP="007A3662">
          <w:pPr>
            <w:autoSpaceDE w:val="0"/>
            <w:autoSpaceDN w:val="0"/>
            <w:spacing w:line="360" w:lineRule="auto"/>
            <w:ind w:hanging="480"/>
            <w:divId w:val="1160998325"/>
            <w:rPr>
              <w:rFonts w:eastAsia="Times New Roman"/>
            </w:rPr>
          </w:pPr>
          <w:proofErr w:type="spellStart"/>
          <w:r>
            <w:rPr>
              <w:rFonts w:eastAsia="Times New Roman"/>
            </w:rPr>
            <w:t>Waagner</w:t>
          </w:r>
          <w:proofErr w:type="spellEnd"/>
          <w:r>
            <w:rPr>
              <w:rFonts w:eastAsia="Times New Roman"/>
            </w:rPr>
            <w:t xml:space="preserve">, D., Bayley, M., &amp; </w:t>
          </w:r>
          <w:proofErr w:type="spellStart"/>
          <w:r>
            <w:rPr>
              <w:rFonts w:eastAsia="Times New Roman"/>
            </w:rPr>
            <w:t>Holmstrup</w:t>
          </w:r>
          <w:proofErr w:type="spellEnd"/>
          <w:r>
            <w:rPr>
              <w:rFonts w:eastAsia="Times New Roman"/>
            </w:rPr>
            <w:t xml:space="preserve">, M. (2011). Recovery of reproduction after drought in the soil living </w:t>
          </w:r>
          <w:proofErr w:type="spellStart"/>
          <w:r>
            <w:rPr>
              <w:rFonts w:eastAsia="Times New Roman"/>
            </w:rPr>
            <w:t>Folsomia</w:t>
          </w:r>
          <w:proofErr w:type="spellEnd"/>
          <w:r>
            <w:rPr>
              <w:rFonts w:eastAsia="Times New Roman"/>
            </w:rPr>
            <w:t xml:space="preserve"> candida (Collembola). </w:t>
          </w:r>
          <w:r>
            <w:rPr>
              <w:rFonts w:eastAsia="Times New Roman"/>
              <w:i/>
              <w:iCs/>
            </w:rPr>
            <w:t>Soil Biology and Biochemistry</w:t>
          </w:r>
          <w:r>
            <w:rPr>
              <w:rFonts w:eastAsia="Times New Roman"/>
            </w:rPr>
            <w:t xml:space="preserve">, </w:t>
          </w:r>
          <w:r>
            <w:rPr>
              <w:rFonts w:eastAsia="Times New Roman"/>
              <w:i/>
              <w:iCs/>
            </w:rPr>
            <w:t>43</w:t>
          </w:r>
          <w:r>
            <w:rPr>
              <w:rFonts w:eastAsia="Times New Roman"/>
            </w:rPr>
            <w:t>(3). https://doi.org/10.1016/j.soilbio.2010.11.028</w:t>
          </w:r>
        </w:p>
        <w:p w14:paraId="772B7EC5" w14:textId="77777777" w:rsidR="007A3662" w:rsidRDefault="007A3662" w:rsidP="007A3662">
          <w:pPr>
            <w:autoSpaceDE w:val="0"/>
            <w:autoSpaceDN w:val="0"/>
            <w:spacing w:line="360" w:lineRule="auto"/>
            <w:ind w:hanging="480"/>
            <w:divId w:val="1944653006"/>
            <w:rPr>
              <w:rFonts w:eastAsia="Times New Roman"/>
            </w:rPr>
          </w:pPr>
          <w:r>
            <w:rPr>
              <w:rFonts w:eastAsia="Times New Roman"/>
            </w:rPr>
            <w:t xml:space="preserve">Wagg, C., Bender, S. F., Widmer, F., &amp; van der Heijden, M. G. A. (2014). Soil biodiversity and soil community composition determine ecosystem multifunctionality. </w:t>
          </w:r>
          <w:r>
            <w:rPr>
              <w:rFonts w:eastAsia="Times New Roman"/>
              <w:i/>
              <w:iCs/>
            </w:rPr>
            <w:t>Proceedings of the National Academy of Sciences of the United States of America</w:t>
          </w:r>
          <w:r>
            <w:rPr>
              <w:rFonts w:eastAsia="Times New Roman"/>
            </w:rPr>
            <w:t xml:space="preserve">, </w:t>
          </w:r>
          <w:r>
            <w:rPr>
              <w:rFonts w:eastAsia="Times New Roman"/>
              <w:i/>
              <w:iCs/>
            </w:rPr>
            <w:t>111</w:t>
          </w:r>
          <w:r>
            <w:rPr>
              <w:rFonts w:eastAsia="Times New Roman"/>
            </w:rPr>
            <w:t>(14). https://doi.org/10.1073/pnas.1320054111</w:t>
          </w:r>
        </w:p>
        <w:p w14:paraId="5AAB5343" w14:textId="77777777" w:rsidR="007A3662" w:rsidRDefault="007A3662" w:rsidP="007A3662">
          <w:pPr>
            <w:autoSpaceDE w:val="0"/>
            <w:autoSpaceDN w:val="0"/>
            <w:spacing w:line="360" w:lineRule="auto"/>
            <w:ind w:hanging="480"/>
            <w:divId w:val="1214390305"/>
            <w:rPr>
              <w:rFonts w:eastAsia="Times New Roman"/>
            </w:rPr>
          </w:pPr>
          <w:r>
            <w:rPr>
              <w:rFonts w:eastAsia="Times New Roman"/>
            </w:rPr>
            <w:t xml:space="preserve">Walker, A. P., de </w:t>
          </w:r>
          <w:proofErr w:type="spellStart"/>
          <w:r>
            <w:rPr>
              <w:rFonts w:eastAsia="Times New Roman"/>
            </w:rPr>
            <w:t>Kauwe</w:t>
          </w:r>
          <w:proofErr w:type="spellEnd"/>
          <w:r>
            <w:rPr>
              <w:rFonts w:eastAsia="Times New Roman"/>
            </w:rPr>
            <w:t xml:space="preserve">, M. G., Bastos, A., </w:t>
          </w:r>
          <w:proofErr w:type="spellStart"/>
          <w:r>
            <w:rPr>
              <w:rFonts w:eastAsia="Times New Roman"/>
            </w:rPr>
            <w:t>Belmecheri</w:t>
          </w:r>
          <w:proofErr w:type="spellEnd"/>
          <w:r>
            <w:rPr>
              <w:rFonts w:eastAsia="Times New Roman"/>
            </w:rPr>
            <w:t xml:space="preserve">, S., Georgiou, K., Keeling, R. F., McMahon, S. M., </w:t>
          </w:r>
          <w:proofErr w:type="spellStart"/>
          <w:r>
            <w:rPr>
              <w:rFonts w:eastAsia="Times New Roman"/>
            </w:rPr>
            <w:t>Medlyn</w:t>
          </w:r>
          <w:proofErr w:type="spellEnd"/>
          <w:r>
            <w:rPr>
              <w:rFonts w:eastAsia="Times New Roman"/>
            </w:rPr>
            <w:t xml:space="preserve">, B. E., Moore, D. J. P., Norby, R. J., </w:t>
          </w:r>
          <w:proofErr w:type="spellStart"/>
          <w:r>
            <w:rPr>
              <w:rFonts w:eastAsia="Times New Roman"/>
            </w:rPr>
            <w:t>Zaehle</w:t>
          </w:r>
          <w:proofErr w:type="spellEnd"/>
          <w:r>
            <w:rPr>
              <w:rFonts w:eastAsia="Times New Roman"/>
            </w:rPr>
            <w:t xml:space="preserve">, S., Anderson-Teixeira, K. J., </w:t>
          </w:r>
          <w:proofErr w:type="spellStart"/>
          <w:r>
            <w:rPr>
              <w:rFonts w:eastAsia="Times New Roman"/>
            </w:rPr>
            <w:t>Battipaglia</w:t>
          </w:r>
          <w:proofErr w:type="spellEnd"/>
          <w:r>
            <w:rPr>
              <w:rFonts w:eastAsia="Times New Roman"/>
            </w:rPr>
            <w:t xml:space="preserve">, G., </w:t>
          </w:r>
          <w:proofErr w:type="spellStart"/>
          <w:r>
            <w:rPr>
              <w:rFonts w:eastAsia="Times New Roman"/>
            </w:rPr>
            <w:t>Brienen</w:t>
          </w:r>
          <w:proofErr w:type="spellEnd"/>
          <w:r>
            <w:rPr>
              <w:rFonts w:eastAsia="Times New Roman"/>
            </w:rPr>
            <w:t xml:space="preserve">, R. J. W., </w:t>
          </w:r>
          <w:proofErr w:type="spellStart"/>
          <w:r>
            <w:rPr>
              <w:rFonts w:eastAsia="Times New Roman"/>
            </w:rPr>
            <w:t>Cabugao</w:t>
          </w:r>
          <w:proofErr w:type="spellEnd"/>
          <w:r>
            <w:rPr>
              <w:rFonts w:eastAsia="Times New Roman"/>
            </w:rPr>
            <w:t xml:space="preserve">, K. G., </w:t>
          </w:r>
          <w:proofErr w:type="spellStart"/>
          <w:r>
            <w:rPr>
              <w:rFonts w:eastAsia="Times New Roman"/>
            </w:rPr>
            <w:t>Cailleret</w:t>
          </w:r>
          <w:proofErr w:type="spellEnd"/>
          <w:r>
            <w:rPr>
              <w:rFonts w:eastAsia="Times New Roman"/>
            </w:rPr>
            <w:t xml:space="preserve">, M., Campbell, E., </w:t>
          </w:r>
          <w:proofErr w:type="spellStart"/>
          <w:r>
            <w:rPr>
              <w:rFonts w:eastAsia="Times New Roman"/>
            </w:rPr>
            <w:t>Canadell</w:t>
          </w:r>
          <w:proofErr w:type="spellEnd"/>
          <w:r>
            <w:rPr>
              <w:rFonts w:eastAsia="Times New Roman"/>
            </w:rPr>
            <w:t xml:space="preserve">, J. G., </w:t>
          </w:r>
          <w:proofErr w:type="spellStart"/>
          <w:r>
            <w:rPr>
              <w:rFonts w:eastAsia="Times New Roman"/>
            </w:rPr>
            <w:t>Ciais</w:t>
          </w:r>
          <w:proofErr w:type="spellEnd"/>
          <w:r>
            <w:rPr>
              <w:rFonts w:eastAsia="Times New Roman"/>
            </w:rPr>
            <w:t xml:space="preserve">, P., … </w:t>
          </w:r>
          <w:proofErr w:type="spellStart"/>
          <w:r>
            <w:rPr>
              <w:rFonts w:eastAsia="Times New Roman"/>
            </w:rPr>
            <w:t>Zuidema</w:t>
          </w:r>
          <w:proofErr w:type="spellEnd"/>
          <w:r>
            <w:rPr>
              <w:rFonts w:eastAsia="Times New Roman"/>
            </w:rPr>
            <w:t xml:space="preserve">, P. A. (2021). Integrating the evidence for a terrestrial carbon sink caused by increasing atmospheric CO2. </w:t>
          </w:r>
          <w:r>
            <w:rPr>
              <w:rFonts w:eastAsia="Times New Roman"/>
              <w:i/>
              <w:iCs/>
            </w:rPr>
            <w:t xml:space="preserve">New </w:t>
          </w:r>
          <w:proofErr w:type="spellStart"/>
          <w:r>
            <w:rPr>
              <w:rFonts w:eastAsia="Times New Roman"/>
              <w:i/>
              <w:iCs/>
            </w:rPr>
            <w:t>Phytologist</w:t>
          </w:r>
          <w:proofErr w:type="spellEnd"/>
          <w:r>
            <w:rPr>
              <w:rFonts w:eastAsia="Times New Roman"/>
            </w:rPr>
            <w:t xml:space="preserve">, </w:t>
          </w:r>
          <w:r>
            <w:rPr>
              <w:rFonts w:eastAsia="Times New Roman"/>
              <w:i/>
              <w:iCs/>
            </w:rPr>
            <w:t>229</w:t>
          </w:r>
          <w:r>
            <w:rPr>
              <w:rFonts w:eastAsia="Times New Roman"/>
            </w:rPr>
            <w:t>(5), 2413–2445. https://doi.org/10.1111/NPH.16866</w:t>
          </w:r>
        </w:p>
        <w:p w14:paraId="79A60961" w14:textId="77777777" w:rsidR="007A3662" w:rsidRDefault="007A3662" w:rsidP="007A3662">
          <w:pPr>
            <w:autoSpaceDE w:val="0"/>
            <w:autoSpaceDN w:val="0"/>
            <w:spacing w:line="360" w:lineRule="auto"/>
            <w:ind w:hanging="480"/>
            <w:divId w:val="647904358"/>
            <w:rPr>
              <w:rFonts w:eastAsia="Times New Roman"/>
            </w:rPr>
          </w:pPr>
          <w:proofErr w:type="spellStart"/>
          <w:r>
            <w:rPr>
              <w:rFonts w:eastAsia="Times New Roman"/>
            </w:rPr>
            <w:t>Wallwork</w:t>
          </w:r>
          <w:proofErr w:type="spellEnd"/>
          <w:r>
            <w:rPr>
              <w:rFonts w:eastAsia="Times New Roman"/>
            </w:rPr>
            <w:t xml:space="preserve">, J. A. (1983). Oribatids in forest ecosystems. </w:t>
          </w:r>
          <w:r>
            <w:rPr>
              <w:rFonts w:eastAsia="Times New Roman"/>
              <w:i/>
              <w:iCs/>
            </w:rPr>
            <w:t>Annual Review of Entomology. Volume 28</w:t>
          </w:r>
          <w:r>
            <w:rPr>
              <w:rFonts w:eastAsia="Times New Roman"/>
            </w:rPr>
            <w:t>. https://doi.org/10.1146/annurev.en.28.010183.000545</w:t>
          </w:r>
        </w:p>
        <w:p w14:paraId="71C2B87C" w14:textId="77777777" w:rsidR="007A3662" w:rsidRDefault="007A3662" w:rsidP="007A3662">
          <w:pPr>
            <w:autoSpaceDE w:val="0"/>
            <w:autoSpaceDN w:val="0"/>
            <w:spacing w:line="360" w:lineRule="auto"/>
            <w:ind w:hanging="480"/>
            <w:divId w:val="608706207"/>
            <w:rPr>
              <w:rFonts w:eastAsia="Times New Roman"/>
            </w:rPr>
          </w:pPr>
          <w:r>
            <w:rPr>
              <w:rFonts w:eastAsia="Times New Roman"/>
            </w:rPr>
            <w:t xml:space="preserve">Wang, C., Sun, Y., Chen, H. Y. H., Yang, J., &amp; </w:t>
          </w:r>
          <w:proofErr w:type="spellStart"/>
          <w:r>
            <w:rPr>
              <w:rFonts w:eastAsia="Times New Roman"/>
            </w:rPr>
            <w:t>Ruan</w:t>
          </w:r>
          <w:proofErr w:type="spellEnd"/>
          <w:r>
            <w:rPr>
              <w:rFonts w:eastAsia="Times New Roman"/>
            </w:rPr>
            <w:t xml:space="preserve">, H. (2021). Meta-analysis shows non-uniform responses of above- and belowground productivity to drought. </w:t>
          </w:r>
          <w:r>
            <w:rPr>
              <w:rFonts w:eastAsia="Times New Roman"/>
              <w:i/>
              <w:iCs/>
            </w:rPr>
            <w:t>Science of The Total Environment</w:t>
          </w:r>
          <w:r>
            <w:rPr>
              <w:rFonts w:eastAsia="Times New Roman"/>
            </w:rPr>
            <w:t xml:space="preserve">, </w:t>
          </w:r>
          <w:r>
            <w:rPr>
              <w:rFonts w:eastAsia="Times New Roman"/>
              <w:i/>
              <w:iCs/>
            </w:rPr>
            <w:t>782</w:t>
          </w:r>
          <w:r>
            <w:rPr>
              <w:rFonts w:eastAsia="Times New Roman"/>
            </w:rPr>
            <w:t>, 146901. https://doi.org/10.1016/J.SCITOTENV.2021.146901</w:t>
          </w:r>
        </w:p>
        <w:p w14:paraId="562C5CC4" w14:textId="77777777" w:rsidR="007A3662" w:rsidRDefault="007A3662" w:rsidP="007A3662">
          <w:pPr>
            <w:autoSpaceDE w:val="0"/>
            <w:autoSpaceDN w:val="0"/>
            <w:spacing w:line="360" w:lineRule="auto"/>
            <w:ind w:hanging="480"/>
            <w:divId w:val="1112289722"/>
            <w:rPr>
              <w:rFonts w:eastAsia="Times New Roman"/>
            </w:rPr>
          </w:pPr>
          <w:r>
            <w:rPr>
              <w:rFonts w:eastAsia="Times New Roman"/>
            </w:rPr>
            <w:t xml:space="preserve">Wang, H., Liu, G., Huang, B., Wang, X., Xing, Y., &amp; Wang, Q. (2021). Long-term nitrogen addition and precipitation reduction decrease soil nematode community diversity in a temperate forest. </w:t>
          </w:r>
          <w:r>
            <w:rPr>
              <w:rFonts w:eastAsia="Times New Roman"/>
              <w:i/>
              <w:iCs/>
            </w:rPr>
            <w:t>Applied Soil Ecology</w:t>
          </w:r>
          <w:r>
            <w:rPr>
              <w:rFonts w:eastAsia="Times New Roman"/>
            </w:rPr>
            <w:t xml:space="preserve">, </w:t>
          </w:r>
          <w:r>
            <w:rPr>
              <w:rFonts w:eastAsia="Times New Roman"/>
              <w:i/>
              <w:iCs/>
            </w:rPr>
            <w:t>162</w:t>
          </w:r>
          <w:r>
            <w:rPr>
              <w:rFonts w:eastAsia="Times New Roman"/>
            </w:rPr>
            <w:t>. https://doi.org/10.1016/j.apsoil.2021.103895</w:t>
          </w:r>
        </w:p>
        <w:p w14:paraId="7EEF9E72" w14:textId="77777777" w:rsidR="007A3662" w:rsidRDefault="007A3662" w:rsidP="007A3662">
          <w:pPr>
            <w:autoSpaceDE w:val="0"/>
            <w:autoSpaceDN w:val="0"/>
            <w:spacing w:line="360" w:lineRule="auto"/>
            <w:ind w:hanging="480"/>
            <w:divId w:val="1210069295"/>
            <w:rPr>
              <w:rFonts w:eastAsia="Times New Roman"/>
            </w:rPr>
          </w:pPr>
          <w:r>
            <w:rPr>
              <w:rFonts w:eastAsia="Times New Roman"/>
            </w:rPr>
            <w:t xml:space="preserve">Wardle, D. A., </w:t>
          </w:r>
          <w:proofErr w:type="spellStart"/>
          <w:r>
            <w:rPr>
              <w:rFonts w:eastAsia="Times New Roman"/>
            </w:rPr>
            <w:t>Bardgett</w:t>
          </w:r>
          <w:proofErr w:type="spellEnd"/>
          <w:r>
            <w:rPr>
              <w:rFonts w:eastAsia="Times New Roman"/>
            </w:rPr>
            <w:t xml:space="preserve">, R. D., </w:t>
          </w:r>
          <w:proofErr w:type="spellStart"/>
          <w:r>
            <w:rPr>
              <w:rFonts w:eastAsia="Times New Roman"/>
            </w:rPr>
            <w:t>Klironomos</w:t>
          </w:r>
          <w:proofErr w:type="spellEnd"/>
          <w:r>
            <w:rPr>
              <w:rFonts w:eastAsia="Times New Roman"/>
            </w:rPr>
            <w:t xml:space="preserve">, J. N., </w:t>
          </w:r>
          <w:proofErr w:type="spellStart"/>
          <w:r>
            <w:rPr>
              <w:rFonts w:eastAsia="Times New Roman"/>
            </w:rPr>
            <w:t>Setälä</w:t>
          </w:r>
          <w:proofErr w:type="spellEnd"/>
          <w:r>
            <w:rPr>
              <w:rFonts w:eastAsia="Times New Roman"/>
            </w:rPr>
            <w:t xml:space="preserve">, H., van der </w:t>
          </w:r>
          <w:proofErr w:type="spellStart"/>
          <w:r>
            <w:rPr>
              <w:rFonts w:eastAsia="Times New Roman"/>
            </w:rPr>
            <w:t>Putten</w:t>
          </w:r>
          <w:proofErr w:type="spellEnd"/>
          <w:r>
            <w:rPr>
              <w:rFonts w:eastAsia="Times New Roman"/>
            </w:rPr>
            <w:t xml:space="preserve">, W. H., &amp; Wall, D. H. (2004). Ecological linkages between aboveground and belowground biota. In </w:t>
          </w:r>
          <w:r>
            <w:rPr>
              <w:rFonts w:eastAsia="Times New Roman"/>
              <w:i/>
              <w:iCs/>
            </w:rPr>
            <w:t>Science</w:t>
          </w:r>
          <w:r>
            <w:rPr>
              <w:rFonts w:eastAsia="Times New Roman"/>
            </w:rPr>
            <w:t xml:space="preserve"> (Vol. 304, Issue 5677). https://doi.org/10.1126/science.1094875</w:t>
          </w:r>
        </w:p>
        <w:p w14:paraId="499E740C" w14:textId="77777777" w:rsidR="007A3662" w:rsidRDefault="007A3662" w:rsidP="007A3662">
          <w:pPr>
            <w:autoSpaceDE w:val="0"/>
            <w:autoSpaceDN w:val="0"/>
            <w:spacing w:line="360" w:lineRule="auto"/>
            <w:ind w:hanging="480"/>
            <w:divId w:val="1871529760"/>
            <w:rPr>
              <w:rFonts w:eastAsia="Times New Roman"/>
            </w:rPr>
          </w:pPr>
          <w:r>
            <w:rPr>
              <w:rFonts w:eastAsia="Times New Roman"/>
            </w:rPr>
            <w:lastRenderedPageBreak/>
            <w:t xml:space="preserve">Wardle, D. A., Bonner, K. I., &amp; Barker, G. M. (2002). Linkages between plant litter decomposition, litter quality, and vegetation responses to herbivores. </w:t>
          </w:r>
          <w:r>
            <w:rPr>
              <w:rFonts w:eastAsia="Times New Roman"/>
              <w:i/>
              <w:iCs/>
            </w:rPr>
            <w:t>Functional Ecology</w:t>
          </w:r>
          <w:r>
            <w:rPr>
              <w:rFonts w:eastAsia="Times New Roman"/>
            </w:rPr>
            <w:t xml:space="preserve">, </w:t>
          </w:r>
          <w:r>
            <w:rPr>
              <w:rFonts w:eastAsia="Times New Roman"/>
              <w:i/>
              <w:iCs/>
            </w:rPr>
            <w:t>16</w:t>
          </w:r>
          <w:r>
            <w:rPr>
              <w:rFonts w:eastAsia="Times New Roman"/>
            </w:rPr>
            <w:t>(5). https://doi.org/10.1046/j.1365-2435.2002.00659.x</w:t>
          </w:r>
        </w:p>
        <w:p w14:paraId="5ED6DB48" w14:textId="77777777" w:rsidR="007A3662" w:rsidRDefault="007A3662" w:rsidP="007A3662">
          <w:pPr>
            <w:autoSpaceDE w:val="0"/>
            <w:autoSpaceDN w:val="0"/>
            <w:spacing w:line="360" w:lineRule="auto"/>
            <w:ind w:hanging="480"/>
            <w:divId w:val="599026557"/>
            <w:rPr>
              <w:rFonts w:eastAsia="Times New Roman"/>
            </w:rPr>
          </w:pPr>
          <w:r>
            <w:rPr>
              <w:rFonts w:eastAsia="Times New Roman"/>
            </w:rPr>
            <w:t xml:space="preserve">Weir, C. J., Butcher, I., </w:t>
          </w:r>
          <w:proofErr w:type="spellStart"/>
          <w:r>
            <w:rPr>
              <w:rFonts w:eastAsia="Times New Roman"/>
            </w:rPr>
            <w:t>Assi</w:t>
          </w:r>
          <w:proofErr w:type="spellEnd"/>
          <w:r>
            <w:rPr>
              <w:rFonts w:eastAsia="Times New Roman"/>
            </w:rPr>
            <w:t xml:space="preserve">, V., Lewis, S. C., Murray, G. D., Langhorne, P., &amp; Brady, M. C. (2018). Dealing with missing standard deviation and mean values in meta-analysis of continuous outcomes: A systematic review. In </w:t>
          </w:r>
          <w:r>
            <w:rPr>
              <w:rFonts w:eastAsia="Times New Roman"/>
              <w:i/>
              <w:iCs/>
            </w:rPr>
            <w:t>BMC Medical Research Methodology</w:t>
          </w:r>
          <w:r>
            <w:rPr>
              <w:rFonts w:eastAsia="Times New Roman"/>
            </w:rPr>
            <w:t xml:space="preserve"> (Vol. 18, Issue 1). https://doi.org/10.1186/s12874-018-0483-0</w:t>
          </w:r>
        </w:p>
        <w:p w14:paraId="73A73AB6" w14:textId="77777777" w:rsidR="007A3662" w:rsidRDefault="007A3662" w:rsidP="007A3662">
          <w:pPr>
            <w:autoSpaceDE w:val="0"/>
            <w:autoSpaceDN w:val="0"/>
            <w:spacing w:line="360" w:lineRule="auto"/>
            <w:ind w:hanging="480"/>
            <w:divId w:val="933129393"/>
            <w:rPr>
              <w:rFonts w:eastAsia="Times New Roman"/>
            </w:rPr>
          </w:pPr>
          <w:proofErr w:type="spellStart"/>
          <w:r>
            <w:rPr>
              <w:rFonts w:eastAsia="Times New Roman"/>
            </w:rPr>
            <w:t>Wellnitz</w:t>
          </w:r>
          <w:proofErr w:type="spellEnd"/>
          <w:r>
            <w:rPr>
              <w:rFonts w:eastAsia="Times New Roman"/>
            </w:rPr>
            <w:t xml:space="preserve">, T., &amp; LeRoy </w:t>
          </w:r>
          <w:proofErr w:type="spellStart"/>
          <w:r>
            <w:rPr>
              <w:rFonts w:eastAsia="Times New Roman"/>
            </w:rPr>
            <w:t>Poff</w:t>
          </w:r>
          <w:proofErr w:type="spellEnd"/>
          <w:r>
            <w:rPr>
              <w:rFonts w:eastAsia="Times New Roman"/>
            </w:rPr>
            <w:t xml:space="preserve">, N. (2001). Functional redundancy in heterogeneous environments: Implications for conservation. In </w:t>
          </w:r>
          <w:r>
            <w:rPr>
              <w:rFonts w:eastAsia="Times New Roman"/>
              <w:i/>
              <w:iCs/>
            </w:rPr>
            <w:t>Ecology Letters</w:t>
          </w:r>
          <w:r>
            <w:rPr>
              <w:rFonts w:eastAsia="Times New Roman"/>
            </w:rPr>
            <w:t xml:space="preserve"> (Vol. 4, Issue 3). https://doi.org/10.1046/j.1461-0248.2001.00221.x</w:t>
          </w:r>
        </w:p>
        <w:p w14:paraId="718444FC" w14:textId="77777777" w:rsidR="007A3662" w:rsidRDefault="007A3662" w:rsidP="007A3662">
          <w:pPr>
            <w:autoSpaceDE w:val="0"/>
            <w:autoSpaceDN w:val="0"/>
            <w:spacing w:line="360" w:lineRule="auto"/>
            <w:ind w:hanging="480"/>
            <w:divId w:val="2054038118"/>
            <w:rPr>
              <w:rFonts w:eastAsia="Times New Roman"/>
            </w:rPr>
          </w:pPr>
          <w:r>
            <w:rPr>
              <w:rFonts w:eastAsia="Times New Roman"/>
            </w:rPr>
            <w:t xml:space="preserve">Whitford, W. G. (1989). Abiotic controls on the functional structure of soil food webs. </w:t>
          </w:r>
          <w:r>
            <w:rPr>
              <w:rFonts w:eastAsia="Times New Roman"/>
              <w:i/>
              <w:iCs/>
            </w:rPr>
            <w:t>Biology and Fertility of Soils</w:t>
          </w:r>
          <w:r>
            <w:rPr>
              <w:rFonts w:eastAsia="Times New Roman"/>
            </w:rPr>
            <w:t xml:space="preserve">, </w:t>
          </w:r>
          <w:r>
            <w:rPr>
              <w:rFonts w:eastAsia="Times New Roman"/>
              <w:i/>
              <w:iCs/>
            </w:rPr>
            <w:t>8</w:t>
          </w:r>
          <w:r>
            <w:rPr>
              <w:rFonts w:eastAsia="Times New Roman"/>
            </w:rPr>
            <w:t>(1). https://doi.org/10.1007/BF00260508</w:t>
          </w:r>
        </w:p>
        <w:p w14:paraId="7A5774E6" w14:textId="77777777" w:rsidR="007A3662" w:rsidRDefault="007A3662" w:rsidP="007A3662">
          <w:pPr>
            <w:autoSpaceDE w:val="0"/>
            <w:autoSpaceDN w:val="0"/>
            <w:spacing w:line="360" w:lineRule="auto"/>
            <w:ind w:hanging="480"/>
            <w:divId w:val="782532590"/>
            <w:rPr>
              <w:rFonts w:eastAsia="Times New Roman"/>
            </w:rPr>
          </w:pPr>
          <w:proofErr w:type="spellStart"/>
          <w:r>
            <w:rPr>
              <w:rFonts w:eastAsia="Times New Roman"/>
            </w:rPr>
            <w:t>Wieder</w:t>
          </w:r>
          <w:proofErr w:type="spellEnd"/>
          <w:r>
            <w:rPr>
              <w:rFonts w:eastAsia="Times New Roman"/>
            </w:rPr>
            <w:t xml:space="preserve">, W. R., </w:t>
          </w:r>
          <w:proofErr w:type="spellStart"/>
          <w:r>
            <w:rPr>
              <w:rFonts w:eastAsia="Times New Roman"/>
            </w:rPr>
            <w:t>Boehnert</w:t>
          </w:r>
          <w:proofErr w:type="spellEnd"/>
          <w:r>
            <w:rPr>
              <w:rFonts w:eastAsia="Times New Roman"/>
            </w:rPr>
            <w:t xml:space="preserve">, J., </w:t>
          </w:r>
          <w:proofErr w:type="spellStart"/>
          <w:r>
            <w:rPr>
              <w:rFonts w:eastAsia="Times New Roman"/>
            </w:rPr>
            <w:t>Bonan</w:t>
          </w:r>
          <w:proofErr w:type="spellEnd"/>
          <w:r>
            <w:rPr>
              <w:rFonts w:eastAsia="Times New Roman"/>
            </w:rPr>
            <w:t xml:space="preserve">, G. B., &amp; </w:t>
          </w:r>
          <w:proofErr w:type="spellStart"/>
          <w:r>
            <w:rPr>
              <w:rFonts w:eastAsia="Times New Roman"/>
            </w:rPr>
            <w:t>Langseth</w:t>
          </w:r>
          <w:proofErr w:type="spellEnd"/>
          <w:r>
            <w:rPr>
              <w:rFonts w:eastAsia="Times New Roman"/>
            </w:rPr>
            <w:t xml:space="preserve">, M. (2014). </w:t>
          </w:r>
          <w:proofErr w:type="spellStart"/>
          <w:r>
            <w:rPr>
              <w:rFonts w:eastAsia="Times New Roman"/>
              <w:i/>
              <w:iCs/>
            </w:rPr>
            <w:t>Regridded</w:t>
          </w:r>
          <w:proofErr w:type="spellEnd"/>
          <w:r>
            <w:rPr>
              <w:rFonts w:eastAsia="Times New Roman"/>
              <w:i/>
              <w:iCs/>
            </w:rPr>
            <w:t xml:space="preserve"> Harmonized World Soil Database v1.2. ORNL DAAC</w:t>
          </w:r>
          <w:r>
            <w:rPr>
              <w:rFonts w:eastAsia="Times New Roman"/>
            </w:rPr>
            <w:t>. ORNL DAAC, Oak Ridge, Tennessee, USA.</w:t>
          </w:r>
        </w:p>
        <w:p w14:paraId="082C976A" w14:textId="77777777" w:rsidR="007A3662" w:rsidRDefault="007A3662" w:rsidP="007A3662">
          <w:pPr>
            <w:autoSpaceDE w:val="0"/>
            <w:autoSpaceDN w:val="0"/>
            <w:spacing w:line="360" w:lineRule="auto"/>
            <w:ind w:hanging="480"/>
            <w:divId w:val="1817723849"/>
            <w:rPr>
              <w:rFonts w:eastAsia="Times New Roman"/>
            </w:rPr>
          </w:pPr>
          <w:r>
            <w:rPr>
              <w:rFonts w:eastAsia="Times New Roman"/>
            </w:rPr>
            <w:t xml:space="preserve">Williams, R. J., &amp; Martinez, N. D. (2004). Limits to trophic levels and </w:t>
          </w:r>
          <w:proofErr w:type="spellStart"/>
          <w:r>
            <w:rPr>
              <w:rFonts w:eastAsia="Times New Roman"/>
            </w:rPr>
            <w:t>omnivory</w:t>
          </w:r>
          <w:proofErr w:type="spellEnd"/>
          <w:r>
            <w:rPr>
              <w:rFonts w:eastAsia="Times New Roman"/>
            </w:rPr>
            <w:t xml:space="preserve"> in complex food webs: Theory and data. </w:t>
          </w:r>
          <w:r>
            <w:rPr>
              <w:rFonts w:eastAsia="Times New Roman"/>
              <w:i/>
              <w:iCs/>
            </w:rPr>
            <w:t>American Naturalist</w:t>
          </w:r>
          <w:r>
            <w:rPr>
              <w:rFonts w:eastAsia="Times New Roman"/>
            </w:rPr>
            <w:t xml:space="preserve">, </w:t>
          </w:r>
          <w:r>
            <w:rPr>
              <w:rFonts w:eastAsia="Times New Roman"/>
              <w:i/>
              <w:iCs/>
            </w:rPr>
            <w:t>163</w:t>
          </w:r>
          <w:r>
            <w:rPr>
              <w:rFonts w:eastAsia="Times New Roman"/>
            </w:rPr>
            <w:t>(3). https://doi.org/10.1086/381964</w:t>
          </w:r>
        </w:p>
        <w:p w14:paraId="31B97ABA" w14:textId="77777777" w:rsidR="007A3662" w:rsidRDefault="007A3662" w:rsidP="007A3662">
          <w:pPr>
            <w:autoSpaceDE w:val="0"/>
            <w:autoSpaceDN w:val="0"/>
            <w:spacing w:line="360" w:lineRule="auto"/>
            <w:ind w:hanging="480"/>
            <w:divId w:val="239951289"/>
            <w:rPr>
              <w:rFonts w:eastAsia="Times New Roman"/>
            </w:rPr>
          </w:pPr>
          <w:r>
            <w:rPr>
              <w:rFonts w:eastAsia="Times New Roman"/>
            </w:rPr>
            <w:t xml:space="preserve">Williams, R. S., </w:t>
          </w:r>
          <w:proofErr w:type="spellStart"/>
          <w:r>
            <w:rPr>
              <w:rFonts w:eastAsia="Times New Roman"/>
            </w:rPr>
            <w:t>Marbert</w:t>
          </w:r>
          <w:proofErr w:type="spellEnd"/>
          <w:r>
            <w:rPr>
              <w:rFonts w:eastAsia="Times New Roman"/>
            </w:rPr>
            <w:t xml:space="preserve">, B. S., Fisk, M. C., &amp; Hanson, P. J. (2014). Ground-dwelling beetle responses to long-term precipitation alterations in a Hardwood forest. </w:t>
          </w:r>
          <w:proofErr w:type="spellStart"/>
          <w:r>
            <w:rPr>
              <w:rFonts w:eastAsia="Times New Roman"/>
              <w:i/>
              <w:iCs/>
            </w:rPr>
            <w:t>Southeastern</w:t>
          </w:r>
          <w:proofErr w:type="spellEnd"/>
          <w:r>
            <w:rPr>
              <w:rFonts w:eastAsia="Times New Roman"/>
              <w:i/>
              <w:iCs/>
            </w:rPr>
            <w:t xml:space="preserve"> Naturalist</w:t>
          </w:r>
          <w:r>
            <w:rPr>
              <w:rFonts w:eastAsia="Times New Roman"/>
            </w:rPr>
            <w:t xml:space="preserve">, </w:t>
          </w:r>
          <w:r>
            <w:rPr>
              <w:rFonts w:eastAsia="Times New Roman"/>
              <w:i/>
              <w:iCs/>
            </w:rPr>
            <w:t>13</w:t>
          </w:r>
          <w:r>
            <w:rPr>
              <w:rFonts w:eastAsia="Times New Roman"/>
            </w:rPr>
            <w:t>(1). https://doi.org/10.1656/058.013.0114</w:t>
          </w:r>
        </w:p>
        <w:p w14:paraId="33A5F468" w14:textId="77777777" w:rsidR="007A3662" w:rsidRDefault="007A3662" w:rsidP="007A3662">
          <w:pPr>
            <w:autoSpaceDE w:val="0"/>
            <w:autoSpaceDN w:val="0"/>
            <w:spacing w:line="360" w:lineRule="auto"/>
            <w:ind w:hanging="480"/>
            <w:divId w:val="511721342"/>
            <w:rPr>
              <w:rFonts w:eastAsia="Times New Roman"/>
            </w:rPr>
          </w:pPr>
          <w:r>
            <w:rPr>
              <w:rFonts w:eastAsia="Times New Roman"/>
            </w:rPr>
            <w:t xml:space="preserve">Wise, D. H., &amp; Lensing, J. R. (2019). Impacts of rainfall extremes predicted by climate-change models on major trophic groups in the leaf litter arthropod community. </w:t>
          </w:r>
          <w:r>
            <w:rPr>
              <w:rFonts w:eastAsia="Times New Roman"/>
              <w:i/>
              <w:iCs/>
            </w:rPr>
            <w:t>Journal of Animal Ecology</w:t>
          </w:r>
          <w:r>
            <w:rPr>
              <w:rFonts w:eastAsia="Times New Roman"/>
            </w:rPr>
            <w:t xml:space="preserve">, </w:t>
          </w:r>
          <w:r>
            <w:rPr>
              <w:rFonts w:eastAsia="Times New Roman"/>
              <w:i/>
              <w:iCs/>
            </w:rPr>
            <w:t>88</w:t>
          </w:r>
          <w:r>
            <w:rPr>
              <w:rFonts w:eastAsia="Times New Roman"/>
            </w:rPr>
            <w:t>(10). https://doi.org/10.1111/1365-2656.13046</w:t>
          </w:r>
        </w:p>
        <w:p w14:paraId="009E1486" w14:textId="77777777" w:rsidR="007A3662" w:rsidRDefault="007A3662" w:rsidP="007A3662">
          <w:pPr>
            <w:autoSpaceDE w:val="0"/>
            <w:autoSpaceDN w:val="0"/>
            <w:spacing w:line="360" w:lineRule="auto"/>
            <w:ind w:hanging="480"/>
            <w:divId w:val="1626351609"/>
            <w:rPr>
              <w:rFonts w:eastAsia="Times New Roman"/>
            </w:rPr>
          </w:pPr>
          <w:r>
            <w:rPr>
              <w:rFonts w:eastAsia="Times New Roman"/>
            </w:rPr>
            <w:t xml:space="preserve">Yang, S., Zhao, W., Liu, Y., Wang, S., Wang, J., &amp; </w:t>
          </w:r>
          <w:proofErr w:type="spellStart"/>
          <w:r>
            <w:rPr>
              <w:rFonts w:eastAsia="Times New Roman"/>
            </w:rPr>
            <w:t>Zhai</w:t>
          </w:r>
          <w:proofErr w:type="spellEnd"/>
          <w:r>
            <w:rPr>
              <w:rFonts w:eastAsia="Times New Roman"/>
            </w:rPr>
            <w:t xml:space="preserve">, R. (2018). Influence of land use change on the ecosystem service trade-offs in the ecological restoration area: Dynamics and scenarios in the </w:t>
          </w:r>
          <w:proofErr w:type="spellStart"/>
          <w:r>
            <w:rPr>
              <w:rFonts w:eastAsia="Times New Roman"/>
            </w:rPr>
            <w:t>Yanhe</w:t>
          </w:r>
          <w:proofErr w:type="spellEnd"/>
          <w:r>
            <w:rPr>
              <w:rFonts w:eastAsia="Times New Roman"/>
            </w:rPr>
            <w:t xml:space="preserve"> watershed, China. </w:t>
          </w:r>
          <w:r>
            <w:rPr>
              <w:rFonts w:eastAsia="Times New Roman"/>
              <w:i/>
              <w:iCs/>
            </w:rPr>
            <w:t>Science of the Total Environment</w:t>
          </w:r>
          <w:r>
            <w:rPr>
              <w:rFonts w:eastAsia="Times New Roman"/>
            </w:rPr>
            <w:t xml:space="preserve">, </w:t>
          </w:r>
          <w:r>
            <w:rPr>
              <w:rFonts w:eastAsia="Times New Roman"/>
              <w:i/>
              <w:iCs/>
            </w:rPr>
            <w:t>644</w:t>
          </w:r>
          <w:r>
            <w:rPr>
              <w:rFonts w:eastAsia="Times New Roman"/>
            </w:rPr>
            <w:t>. https://doi.org/10.1016/j.scitotenv.2018.06.348</w:t>
          </w:r>
        </w:p>
        <w:p w14:paraId="4B860AE2" w14:textId="77777777" w:rsidR="007A3662" w:rsidRDefault="007A3662" w:rsidP="007A3662">
          <w:pPr>
            <w:autoSpaceDE w:val="0"/>
            <w:autoSpaceDN w:val="0"/>
            <w:spacing w:line="360" w:lineRule="auto"/>
            <w:ind w:hanging="480"/>
            <w:divId w:val="401148970"/>
            <w:rPr>
              <w:rFonts w:eastAsia="Times New Roman"/>
            </w:rPr>
          </w:pPr>
          <w:proofErr w:type="spellStart"/>
          <w:r>
            <w:rPr>
              <w:rFonts w:eastAsia="Times New Roman"/>
            </w:rPr>
            <w:t>Yeates</w:t>
          </w:r>
          <w:proofErr w:type="spellEnd"/>
          <w:r>
            <w:rPr>
              <w:rFonts w:eastAsia="Times New Roman"/>
            </w:rPr>
            <w:t xml:space="preserve">, G. W., </w:t>
          </w:r>
          <w:proofErr w:type="spellStart"/>
          <w:r>
            <w:rPr>
              <w:rFonts w:eastAsia="Times New Roman"/>
            </w:rPr>
            <w:t>Bongers</w:t>
          </w:r>
          <w:proofErr w:type="spellEnd"/>
          <w:r>
            <w:rPr>
              <w:rFonts w:eastAsia="Times New Roman"/>
            </w:rPr>
            <w:t xml:space="preserve">, T., de Goede, R. G. M., </w:t>
          </w:r>
          <w:proofErr w:type="spellStart"/>
          <w:r>
            <w:rPr>
              <w:rFonts w:eastAsia="Times New Roman"/>
            </w:rPr>
            <w:t>Freckman</w:t>
          </w:r>
          <w:proofErr w:type="spellEnd"/>
          <w:r>
            <w:rPr>
              <w:rFonts w:eastAsia="Times New Roman"/>
            </w:rPr>
            <w:t xml:space="preserve">, D. W., &amp; Georgieva, S. S. (1993). Feeding Habits in Soil Nematode Families and Genera-An Outline for Soil Ecologists. In </w:t>
          </w:r>
          <w:r>
            <w:rPr>
              <w:rFonts w:eastAsia="Times New Roman"/>
              <w:i/>
              <w:iCs/>
            </w:rPr>
            <w:t>Journal of Nematology</w:t>
          </w:r>
          <w:r>
            <w:rPr>
              <w:rFonts w:eastAsia="Times New Roman"/>
            </w:rPr>
            <w:t xml:space="preserve"> (Vol. 25, Issue 3).</w:t>
          </w:r>
        </w:p>
        <w:p w14:paraId="705C4E66" w14:textId="77777777" w:rsidR="007A3662" w:rsidRDefault="007A3662" w:rsidP="007A3662">
          <w:pPr>
            <w:autoSpaceDE w:val="0"/>
            <w:autoSpaceDN w:val="0"/>
            <w:spacing w:line="360" w:lineRule="auto"/>
            <w:ind w:hanging="480"/>
            <w:divId w:val="806701783"/>
            <w:rPr>
              <w:rFonts w:eastAsia="Times New Roman"/>
            </w:rPr>
          </w:pPr>
          <w:r>
            <w:rPr>
              <w:rFonts w:eastAsia="Times New Roman"/>
            </w:rPr>
            <w:t xml:space="preserve">Young, I. M., </w:t>
          </w:r>
          <w:proofErr w:type="spellStart"/>
          <w:r>
            <w:rPr>
              <w:rFonts w:eastAsia="Times New Roman"/>
            </w:rPr>
            <w:t>Blanchart</w:t>
          </w:r>
          <w:proofErr w:type="spellEnd"/>
          <w:r>
            <w:rPr>
              <w:rFonts w:eastAsia="Times New Roman"/>
            </w:rPr>
            <w:t xml:space="preserve">, E., </w:t>
          </w:r>
          <w:proofErr w:type="spellStart"/>
          <w:r>
            <w:rPr>
              <w:rFonts w:eastAsia="Times New Roman"/>
            </w:rPr>
            <w:t>Chenu</w:t>
          </w:r>
          <w:proofErr w:type="spellEnd"/>
          <w:r>
            <w:rPr>
              <w:rFonts w:eastAsia="Times New Roman"/>
            </w:rPr>
            <w:t xml:space="preserve">, C., Dangerfield, M., Fragoso, C., Grimaldi, M., Ingram, J., &amp; </w:t>
          </w:r>
          <w:proofErr w:type="spellStart"/>
          <w:r>
            <w:rPr>
              <w:rFonts w:eastAsia="Times New Roman"/>
            </w:rPr>
            <w:t>Monrozier</w:t>
          </w:r>
          <w:proofErr w:type="spellEnd"/>
          <w:r>
            <w:rPr>
              <w:rFonts w:eastAsia="Times New Roman"/>
            </w:rPr>
            <w:t xml:space="preserve">, L. J. (1998). The interaction of soil biota and soil structure under global change. </w:t>
          </w:r>
          <w:r>
            <w:rPr>
              <w:rFonts w:eastAsia="Times New Roman"/>
              <w:i/>
              <w:iCs/>
            </w:rPr>
            <w:t>Global Change Biology</w:t>
          </w:r>
          <w:r>
            <w:rPr>
              <w:rFonts w:eastAsia="Times New Roman"/>
            </w:rPr>
            <w:t xml:space="preserve">, </w:t>
          </w:r>
          <w:r>
            <w:rPr>
              <w:rFonts w:eastAsia="Times New Roman"/>
              <w:i/>
              <w:iCs/>
            </w:rPr>
            <w:t>4</w:t>
          </w:r>
          <w:r>
            <w:rPr>
              <w:rFonts w:eastAsia="Times New Roman"/>
            </w:rPr>
            <w:t>(7). https://doi.org/10.1046/j.1365-2486.1998.00194.x</w:t>
          </w:r>
        </w:p>
        <w:p w14:paraId="2038A39B" w14:textId="77777777" w:rsidR="007A3662" w:rsidRDefault="007A3662" w:rsidP="007A3662">
          <w:pPr>
            <w:autoSpaceDE w:val="0"/>
            <w:autoSpaceDN w:val="0"/>
            <w:spacing w:line="360" w:lineRule="auto"/>
            <w:ind w:hanging="480"/>
            <w:divId w:val="1007637509"/>
            <w:rPr>
              <w:rFonts w:eastAsia="Times New Roman"/>
            </w:rPr>
          </w:pPr>
          <w:r>
            <w:rPr>
              <w:rFonts w:eastAsia="Times New Roman"/>
            </w:rPr>
            <w:t xml:space="preserve">Zaitsev, A. S., </w:t>
          </w:r>
          <w:proofErr w:type="spellStart"/>
          <w:r>
            <w:rPr>
              <w:rFonts w:eastAsia="Times New Roman"/>
            </w:rPr>
            <w:t>Gongalsky</w:t>
          </w:r>
          <w:proofErr w:type="spellEnd"/>
          <w:r>
            <w:rPr>
              <w:rFonts w:eastAsia="Times New Roman"/>
            </w:rPr>
            <w:t xml:space="preserve">, K. B., Persson, T., &amp; Bengtsson, J. (2014). Connectivity of litter islands remaining after a fire and unburnt forest determines the recovery of soil fauna. </w:t>
          </w:r>
          <w:r>
            <w:rPr>
              <w:rFonts w:eastAsia="Times New Roman"/>
              <w:i/>
              <w:iCs/>
            </w:rPr>
            <w:t>Applied Soil Ecology</w:t>
          </w:r>
          <w:r>
            <w:rPr>
              <w:rFonts w:eastAsia="Times New Roman"/>
            </w:rPr>
            <w:t xml:space="preserve">, </w:t>
          </w:r>
          <w:r>
            <w:rPr>
              <w:rFonts w:eastAsia="Times New Roman"/>
              <w:i/>
              <w:iCs/>
            </w:rPr>
            <w:t>83</w:t>
          </w:r>
          <w:r>
            <w:rPr>
              <w:rFonts w:eastAsia="Times New Roman"/>
            </w:rPr>
            <w:t>. https://doi.org/10.1016/j.apsoil.2014.01.007</w:t>
          </w:r>
        </w:p>
        <w:p w14:paraId="37E93139" w14:textId="77777777" w:rsidR="007A3662" w:rsidRDefault="007A3662" w:rsidP="007A3662">
          <w:pPr>
            <w:autoSpaceDE w:val="0"/>
            <w:autoSpaceDN w:val="0"/>
            <w:spacing w:line="360" w:lineRule="auto"/>
            <w:ind w:hanging="480"/>
            <w:divId w:val="1418592425"/>
            <w:rPr>
              <w:rFonts w:eastAsia="Times New Roman"/>
            </w:rPr>
          </w:pPr>
          <w:r>
            <w:rPr>
              <w:rFonts w:eastAsia="Times New Roman"/>
            </w:rPr>
            <w:t xml:space="preserve">Zhang, Q., Shao, M., Jia, X., &amp; Wei, X. (2018). </w:t>
          </w:r>
          <w:r>
            <w:rPr>
              <w:rFonts w:eastAsia="Times New Roman"/>
              <w:i/>
              <w:iCs/>
            </w:rPr>
            <w:t>Changes in soil physical and chemical properties after short drought stress in semi-humid forests</w:t>
          </w:r>
          <w:r>
            <w:rPr>
              <w:rFonts w:eastAsia="Times New Roman"/>
            </w:rPr>
            <w:t>. https://doi.org/10.1016/j.geoderma.2018.11.051</w:t>
          </w:r>
        </w:p>
        <w:p w14:paraId="08122F3A" w14:textId="77777777" w:rsidR="007A3662" w:rsidRDefault="007A3662" w:rsidP="007A3662">
          <w:pPr>
            <w:autoSpaceDE w:val="0"/>
            <w:autoSpaceDN w:val="0"/>
            <w:spacing w:line="360" w:lineRule="auto"/>
            <w:ind w:hanging="480"/>
            <w:divId w:val="1736858789"/>
            <w:rPr>
              <w:rFonts w:eastAsia="Times New Roman"/>
            </w:rPr>
          </w:pPr>
          <w:r>
            <w:rPr>
              <w:rFonts w:eastAsia="Times New Roman"/>
            </w:rPr>
            <w:lastRenderedPageBreak/>
            <w:t xml:space="preserve">Zhou, J., Wu, J., Huang, J., Sheng, X., Dou, X., &amp; Lu, M. (2022). A synthesis of soil nematode responses to global change factors. </w:t>
          </w:r>
          <w:r>
            <w:rPr>
              <w:rFonts w:eastAsia="Times New Roman"/>
              <w:i/>
              <w:iCs/>
            </w:rPr>
            <w:t>Soil Biology and Biochemistry</w:t>
          </w:r>
          <w:r>
            <w:rPr>
              <w:rFonts w:eastAsia="Times New Roman"/>
            </w:rPr>
            <w:t xml:space="preserve">, </w:t>
          </w:r>
          <w:r>
            <w:rPr>
              <w:rFonts w:eastAsia="Times New Roman"/>
              <w:i/>
              <w:iCs/>
            </w:rPr>
            <w:t>165</w:t>
          </w:r>
          <w:r>
            <w:rPr>
              <w:rFonts w:eastAsia="Times New Roman"/>
            </w:rPr>
            <w:t>. https://doi.org/10.1016/j.soilbio.2021.108538</w:t>
          </w:r>
        </w:p>
        <w:p w14:paraId="3CAA7D8A" w14:textId="77777777" w:rsidR="007A3662" w:rsidRDefault="007A3662" w:rsidP="007A3662">
          <w:pPr>
            <w:autoSpaceDE w:val="0"/>
            <w:autoSpaceDN w:val="0"/>
            <w:spacing w:line="360" w:lineRule="auto"/>
            <w:ind w:hanging="480"/>
            <w:divId w:val="1483545057"/>
            <w:rPr>
              <w:rFonts w:eastAsia="Times New Roman"/>
            </w:rPr>
          </w:pPr>
          <w:proofErr w:type="spellStart"/>
          <w:r>
            <w:rPr>
              <w:rFonts w:eastAsia="Times New Roman"/>
            </w:rPr>
            <w:t>Zvereva</w:t>
          </w:r>
          <w:proofErr w:type="spellEnd"/>
          <w:r>
            <w:rPr>
              <w:rFonts w:eastAsia="Times New Roman"/>
            </w:rPr>
            <w:t xml:space="preserve">, E. L., </w:t>
          </w:r>
          <w:proofErr w:type="spellStart"/>
          <w:r>
            <w:rPr>
              <w:rFonts w:eastAsia="Times New Roman"/>
            </w:rPr>
            <w:t>Toivonen</w:t>
          </w:r>
          <w:proofErr w:type="spellEnd"/>
          <w:r>
            <w:rPr>
              <w:rFonts w:eastAsia="Times New Roman"/>
            </w:rPr>
            <w:t xml:space="preserve">, E., &amp; Kozlov, M. v. (2008). Changes in species richness of vascular plants under the impact of air pollution: A global perspective. </w:t>
          </w:r>
          <w:r>
            <w:rPr>
              <w:rFonts w:eastAsia="Times New Roman"/>
              <w:i/>
              <w:iCs/>
            </w:rPr>
            <w:t>Global Ecology and Biogeography</w:t>
          </w:r>
          <w:r>
            <w:rPr>
              <w:rFonts w:eastAsia="Times New Roman"/>
            </w:rPr>
            <w:t xml:space="preserve">, </w:t>
          </w:r>
          <w:r>
            <w:rPr>
              <w:rFonts w:eastAsia="Times New Roman"/>
              <w:i/>
              <w:iCs/>
            </w:rPr>
            <w:t>17</w:t>
          </w:r>
          <w:r>
            <w:rPr>
              <w:rFonts w:eastAsia="Times New Roman"/>
            </w:rPr>
            <w:t>(3). https://doi.org/10.1111/j.1466-8238.2007.00366.x</w:t>
          </w:r>
        </w:p>
        <w:p w14:paraId="232F1042" w14:textId="739EFD2F" w:rsidR="005523BC" w:rsidRPr="00485ECF" w:rsidRDefault="007A3662" w:rsidP="007A3662">
          <w:pPr>
            <w:spacing w:line="360" w:lineRule="auto"/>
            <w:sectPr w:rsidR="005523BC" w:rsidRPr="00485ECF" w:rsidSect="00CB3ACF">
              <w:pgSz w:w="11906" w:h="16838"/>
              <w:pgMar w:top="1440" w:right="1440" w:bottom="1440" w:left="1440" w:header="708" w:footer="708" w:gutter="0"/>
              <w:cols w:space="708"/>
              <w:docGrid w:linePitch="360"/>
            </w:sectPr>
          </w:pPr>
          <w:r>
            <w:rPr>
              <w:rFonts w:eastAsia="Times New Roman"/>
            </w:rPr>
            <w:t> </w:t>
          </w:r>
        </w:p>
      </w:sdtContent>
    </w:sdt>
    <w:p w14:paraId="5F8F78D6" w14:textId="39B00F0F" w:rsidR="005523BC" w:rsidRPr="000A0441" w:rsidRDefault="005523BC" w:rsidP="005523BC">
      <w:pPr>
        <w:pStyle w:val="Caption"/>
        <w:keepNext/>
        <w:rPr>
          <w:rFonts w:cs="Times New Roman"/>
          <w:color w:val="000000" w:themeColor="text1"/>
        </w:rPr>
      </w:pPr>
      <w:r w:rsidRPr="000A0441">
        <w:rPr>
          <w:rFonts w:cs="Times New Roman"/>
          <w:color w:val="000000" w:themeColor="text1"/>
        </w:rPr>
        <w:lastRenderedPageBreak/>
        <w:t xml:space="preserve">Appendix </w:t>
      </w:r>
      <w:r>
        <w:rPr>
          <w:rFonts w:cs="Times New Roman"/>
          <w:color w:val="000000" w:themeColor="text1"/>
        </w:rPr>
        <w:fldChar w:fldCharType="begin"/>
      </w:r>
      <w:r>
        <w:rPr>
          <w:rFonts w:cs="Times New Roman"/>
          <w:color w:val="000000" w:themeColor="text1"/>
        </w:rPr>
        <w:instrText xml:space="preserve"> SEQ Appendix \* ARABIC </w:instrText>
      </w:r>
      <w:r>
        <w:rPr>
          <w:rFonts w:cs="Times New Roman"/>
          <w:color w:val="000000" w:themeColor="text1"/>
        </w:rPr>
        <w:fldChar w:fldCharType="separate"/>
      </w:r>
      <w:r>
        <w:rPr>
          <w:rFonts w:cs="Times New Roman"/>
          <w:noProof/>
          <w:color w:val="000000" w:themeColor="text1"/>
        </w:rPr>
        <w:t>1</w:t>
      </w:r>
      <w:r>
        <w:rPr>
          <w:rFonts w:cs="Times New Roman"/>
          <w:color w:val="000000" w:themeColor="text1"/>
        </w:rPr>
        <w:fldChar w:fldCharType="end"/>
      </w:r>
      <w:r w:rsidRPr="000A0441">
        <w:rPr>
          <w:rFonts w:cs="Times New Roman"/>
          <w:color w:val="000000" w:themeColor="text1"/>
        </w:rPr>
        <w:t xml:space="preserve">. Criteria for study validity assessment </w:t>
      </w:r>
      <w:sdt>
        <w:sdtPr>
          <w:rPr>
            <w:rFonts w:cs="Times New Roman"/>
            <w:i w:val="0"/>
            <w:color w:val="000000"/>
          </w:rPr>
          <w:tag w:val="MENDELEY_CITATION_v3_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"/>
          <w:id w:val="1525518330"/>
          <w:placeholder>
            <w:docPart w:val="8C10A7D549282E43B9079DAA59A69E79"/>
          </w:placeholder>
        </w:sdtPr>
        <w:sdtContent>
          <w:r w:rsidR="007A3662" w:rsidRPr="007A3662">
            <w:rPr>
              <w:rFonts w:eastAsia="Times New Roman"/>
              <w:i w:val="0"/>
              <w:color w:val="000000"/>
            </w:rPr>
            <w:t>(P. A. Martin et al., 2020)</w:t>
          </w:r>
        </w:sdtContent>
      </w:sdt>
      <w:r w:rsidRPr="000A0441">
        <w:rPr>
          <w:rFonts w:cs="Times New Roman"/>
          <w:color w:val="000000" w:themeColor="text1"/>
        </w:rPr>
        <w:t xml:space="preserve">. Any studies for which the answer to any of the questions is ‘no’ or ‘unclear’ will be assigned as having low validity; remaining studies will be assigned as having medium validity if any of the answers are ‘partially’ and high validity if all the answers are ‘yes’.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3163"/>
        <w:gridCol w:w="3686"/>
        <w:gridCol w:w="2207"/>
        <w:gridCol w:w="1255"/>
        <w:gridCol w:w="1707"/>
      </w:tblGrid>
      <w:tr w:rsidR="005523BC" w:rsidRPr="000A0441" w14:paraId="341B95F9" w14:textId="77777777" w:rsidTr="00CB3ACF">
        <w:trPr>
          <w:trHeight w:val="557"/>
        </w:trPr>
        <w:tc>
          <w:tcPr>
            <w:tcW w:w="1940" w:type="dxa"/>
            <w:tcBorders>
              <w:top w:val="single" w:sz="4" w:space="0" w:color="auto"/>
              <w:bottom w:val="nil"/>
            </w:tcBorders>
            <w:hideMark/>
          </w:tcPr>
          <w:p w14:paraId="1E1B80D0" w14:textId="77777777" w:rsidR="005523BC" w:rsidRPr="000A0441" w:rsidRDefault="005523BC" w:rsidP="00CB3ACF">
            <w:pPr>
              <w:spacing w:line="276" w:lineRule="auto"/>
              <w:rPr>
                <w:rFonts w:cs="Times New Roman"/>
                <w:b/>
                <w:bCs/>
                <w:color w:val="000000" w:themeColor="text1"/>
                <w:szCs w:val="22"/>
              </w:rPr>
            </w:pPr>
            <w:r w:rsidRPr="000A0441">
              <w:rPr>
                <w:rFonts w:cs="Times New Roman"/>
                <w:b/>
                <w:bCs/>
                <w:color w:val="000000" w:themeColor="text1"/>
                <w:szCs w:val="22"/>
              </w:rPr>
              <w:t>Question/criterion</w:t>
            </w:r>
          </w:p>
        </w:tc>
        <w:tc>
          <w:tcPr>
            <w:tcW w:w="3163" w:type="dxa"/>
            <w:tcBorders>
              <w:top w:val="single" w:sz="4" w:space="0" w:color="auto"/>
              <w:bottom w:val="nil"/>
            </w:tcBorders>
            <w:hideMark/>
          </w:tcPr>
          <w:p w14:paraId="20296197" w14:textId="77777777" w:rsidR="005523BC" w:rsidRPr="000A0441" w:rsidRDefault="005523BC" w:rsidP="00CB3ACF">
            <w:pPr>
              <w:spacing w:line="276" w:lineRule="auto"/>
              <w:rPr>
                <w:rFonts w:cs="Times New Roman"/>
                <w:b/>
                <w:bCs/>
                <w:color w:val="000000" w:themeColor="text1"/>
                <w:szCs w:val="22"/>
              </w:rPr>
            </w:pPr>
            <w:r w:rsidRPr="000A0441">
              <w:rPr>
                <w:rFonts w:cs="Times New Roman"/>
                <w:b/>
                <w:bCs/>
                <w:color w:val="000000" w:themeColor="text1"/>
                <w:szCs w:val="22"/>
              </w:rPr>
              <w:t>Response to question</w:t>
            </w:r>
          </w:p>
        </w:tc>
        <w:tc>
          <w:tcPr>
            <w:tcW w:w="3686" w:type="dxa"/>
            <w:tcBorders>
              <w:top w:val="single" w:sz="4" w:space="0" w:color="auto"/>
              <w:bottom w:val="nil"/>
            </w:tcBorders>
            <w:hideMark/>
          </w:tcPr>
          <w:p w14:paraId="6E918FE8" w14:textId="77777777" w:rsidR="005523BC" w:rsidRPr="000A0441" w:rsidRDefault="005523BC" w:rsidP="00CB3ACF">
            <w:pPr>
              <w:spacing w:line="276" w:lineRule="auto"/>
              <w:rPr>
                <w:rFonts w:cs="Times New Roman"/>
                <w:b/>
                <w:bCs/>
                <w:color w:val="000000" w:themeColor="text1"/>
                <w:szCs w:val="22"/>
              </w:rPr>
            </w:pPr>
          </w:p>
        </w:tc>
        <w:tc>
          <w:tcPr>
            <w:tcW w:w="2207" w:type="dxa"/>
            <w:tcBorders>
              <w:top w:val="single" w:sz="4" w:space="0" w:color="auto"/>
              <w:bottom w:val="nil"/>
            </w:tcBorders>
            <w:hideMark/>
          </w:tcPr>
          <w:p w14:paraId="614A9E02" w14:textId="77777777" w:rsidR="005523BC" w:rsidRPr="000A0441" w:rsidRDefault="005523BC" w:rsidP="00CB3ACF">
            <w:pPr>
              <w:spacing w:line="276" w:lineRule="auto"/>
              <w:rPr>
                <w:rFonts w:cs="Times New Roman"/>
                <w:b/>
                <w:bCs/>
                <w:color w:val="000000" w:themeColor="text1"/>
                <w:szCs w:val="22"/>
              </w:rPr>
            </w:pPr>
          </w:p>
        </w:tc>
        <w:tc>
          <w:tcPr>
            <w:tcW w:w="1255" w:type="dxa"/>
            <w:tcBorders>
              <w:top w:val="single" w:sz="4" w:space="0" w:color="auto"/>
              <w:bottom w:val="nil"/>
            </w:tcBorders>
            <w:hideMark/>
          </w:tcPr>
          <w:p w14:paraId="069C8DC5" w14:textId="77777777" w:rsidR="005523BC" w:rsidRPr="000A0441" w:rsidRDefault="005523BC" w:rsidP="00CB3ACF">
            <w:pPr>
              <w:spacing w:line="276" w:lineRule="auto"/>
              <w:rPr>
                <w:rFonts w:cs="Times New Roman"/>
                <w:b/>
                <w:bCs/>
                <w:color w:val="000000" w:themeColor="text1"/>
                <w:szCs w:val="22"/>
              </w:rPr>
            </w:pPr>
          </w:p>
        </w:tc>
        <w:tc>
          <w:tcPr>
            <w:tcW w:w="1707" w:type="dxa"/>
            <w:vMerge w:val="restart"/>
            <w:tcBorders>
              <w:top w:val="single" w:sz="4" w:space="0" w:color="auto"/>
              <w:bottom w:val="single" w:sz="4" w:space="0" w:color="auto"/>
            </w:tcBorders>
            <w:hideMark/>
          </w:tcPr>
          <w:p w14:paraId="3EF76647" w14:textId="77777777" w:rsidR="005523BC" w:rsidRPr="000A0441" w:rsidRDefault="005523BC" w:rsidP="00CB3ACF">
            <w:pPr>
              <w:spacing w:line="276" w:lineRule="auto"/>
              <w:rPr>
                <w:rFonts w:cs="Times New Roman"/>
                <w:b/>
                <w:bCs/>
                <w:color w:val="000000" w:themeColor="text1"/>
                <w:szCs w:val="22"/>
              </w:rPr>
            </w:pPr>
            <w:r w:rsidRPr="000A0441">
              <w:rPr>
                <w:rFonts w:cs="Times New Roman"/>
                <w:b/>
                <w:bCs/>
                <w:color w:val="000000" w:themeColor="text1"/>
                <w:szCs w:val="22"/>
              </w:rPr>
              <w:t>Type of bias addressed</w:t>
            </w:r>
          </w:p>
        </w:tc>
      </w:tr>
      <w:tr w:rsidR="005523BC" w:rsidRPr="000A0441" w14:paraId="59BCD715" w14:textId="77777777" w:rsidTr="00CB3ACF">
        <w:trPr>
          <w:trHeight w:val="320"/>
        </w:trPr>
        <w:tc>
          <w:tcPr>
            <w:tcW w:w="1940" w:type="dxa"/>
            <w:tcBorders>
              <w:top w:val="nil"/>
              <w:bottom w:val="single" w:sz="4" w:space="0" w:color="auto"/>
            </w:tcBorders>
            <w:hideMark/>
          </w:tcPr>
          <w:p w14:paraId="215545AE" w14:textId="77777777" w:rsidR="005523BC" w:rsidRPr="000A0441" w:rsidRDefault="005523BC" w:rsidP="00CB3ACF">
            <w:pPr>
              <w:spacing w:line="276" w:lineRule="auto"/>
              <w:jc w:val="both"/>
              <w:rPr>
                <w:rFonts w:cs="Times New Roman"/>
                <w:color w:val="000000" w:themeColor="text1"/>
                <w:szCs w:val="22"/>
              </w:rPr>
            </w:pPr>
          </w:p>
        </w:tc>
        <w:tc>
          <w:tcPr>
            <w:tcW w:w="3163" w:type="dxa"/>
            <w:tcBorders>
              <w:top w:val="nil"/>
              <w:bottom w:val="single" w:sz="4" w:space="0" w:color="auto"/>
            </w:tcBorders>
            <w:hideMark/>
          </w:tcPr>
          <w:p w14:paraId="5F5EDDFB" w14:textId="77777777" w:rsidR="005523BC" w:rsidRPr="000A0441" w:rsidRDefault="005523BC" w:rsidP="00CB3ACF">
            <w:pPr>
              <w:spacing w:line="276" w:lineRule="auto"/>
              <w:jc w:val="both"/>
              <w:rPr>
                <w:rFonts w:cs="Times New Roman"/>
                <w:b/>
                <w:bCs/>
                <w:color w:val="000000" w:themeColor="text1"/>
                <w:szCs w:val="22"/>
              </w:rPr>
            </w:pPr>
            <w:r w:rsidRPr="000A0441">
              <w:rPr>
                <w:rFonts w:cs="Times New Roman"/>
                <w:b/>
                <w:bCs/>
                <w:color w:val="000000" w:themeColor="text1"/>
                <w:szCs w:val="22"/>
              </w:rPr>
              <w:t>Yes</w:t>
            </w:r>
          </w:p>
        </w:tc>
        <w:tc>
          <w:tcPr>
            <w:tcW w:w="3686" w:type="dxa"/>
            <w:tcBorders>
              <w:top w:val="nil"/>
              <w:bottom w:val="single" w:sz="4" w:space="0" w:color="auto"/>
            </w:tcBorders>
            <w:hideMark/>
          </w:tcPr>
          <w:p w14:paraId="5576C1BF" w14:textId="77777777" w:rsidR="005523BC" w:rsidRPr="000A0441" w:rsidRDefault="005523BC" w:rsidP="00CB3ACF">
            <w:pPr>
              <w:spacing w:line="276" w:lineRule="auto"/>
              <w:jc w:val="both"/>
              <w:rPr>
                <w:rFonts w:cs="Times New Roman"/>
                <w:b/>
                <w:bCs/>
                <w:color w:val="000000" w:themeColor="text1"/>
                <w:szCs w:val="22"/>
              </w:rPr>
            </w:pPr>
            <w:r w:rsidRPr="000A0441">
              <w:rPr>
                <w:rFonts w:cs="Times New Roman"/>
                <w:b/>
                <w:bCs/>
                <w:color w:val="000000" w:themeColor="text1"/>
                <w:szCs w:val="22"/>
              </w:rPr>
              <w:t>Partially</w:t>
            </w:r>
          </w:p>
        </w:tc>
        <w:tc>
          <w:tcPr>
            <w:tcW w:w="2207" w:type="dxa"/>
            <w:tcBorders>
              <w:top w:val="nil"/>
              <w:bottom w:val="single" w:sz="4" w:space="0" w:color="auto"/>
            </w:tcBorders>
            <w:hideMark/>
          </w:tcPr>
          <w:p w14:paraId="47F394E0" w14:textId="77777777" w:rsidR="005523BC" w:rsidRPr="000A0441" w:rsidRDefault="005523BC" w:rsidP="00CB3ACF">
            <w:pPr>
              <w:spacing w:line="276" w:lineRule="auto"/>
              <w:jc w:val="both"/>
              <w:rPr>
                <w:rFonts w:cs="Times New Roman"/>
                <w:b/>
                <w:bCs/>
                <w:color w:val="000000" w:themeColor="text1"/>
                <w:szCs w:val="22"/>
              </w:rPr>
            </w:pPr>
            <w:r w:rsidRPr="000A0441">
              <w:rPr>
                <w:rFonts w:cs="Times New Roman"/>
                <w:b/>
                <w:bCs/>
                <w:color w:val="000000" w:themeColor="text1"/>
                <w:szCs w:val="22"/>
              </w:rPr>
              <w:t>No</w:t>
            </w:r>
          </w:p>
        </w:tc>
        <w:tc>
          <w:tcPr>
            <w:tcW w:w="1255" w:type="dxa"/>
            <w:tcBorders>
              <w:top w:val="nil"/>
              <w:bottom w:val="single" w:sz="4" w:space="0" w:color="auto"/>
            </w:tcBorders>
            <w:hideMark/>
          </w:tcPr>
          <w:p w14:paraId="66A34311" w14:textId="77777777" w:rsidR="005523BC" w:rsidRPr="000A0441" w:rsidRDefault="005523BC" w:rsidP="00CB3ACF">
            <w:pPr>
              <w:spacing w:line="276" w:lineRule="auto"/>
              <w:jc w:val="both"/>
              <w:rPr>
                <w:rFonts w:cs="Times New Roman"/>
                <w:b/>
                <w:bCs/>
                <w:color w:val="000000" w:themeColor="text1"/>
                <w:szCs w:val="22"/>
              </w:rPr>
            </w:pPr>
            <w:r w:rsidRPr="000A0441">
              <w:rPr>
                <w:rFonts w:cs="Times New Roman"/>
                <w:b/>
                <w:bCs/>
                <w:color w:val="000000" w:themeColor="text1"/>
                <w:szCs w:val="22"/>
              </w:rPr>
              <w:t>Unclear</w:t>
            </w:r>
          </w:p>
        </w:tc>
        <w:tc>
          <w:tcPr>
            <w:tcW w:w="1707" w:type="dxa"/>
            <w:vMerge/>
            <w:tcBorders>
              <w:top w:val="nil"/>
              <w:bottom w:val="single" w:sz="4" w:space="0" w:color="auto"/>
            </w:tcBorders>
            <w:hideMark/>
          </w:tcPr>
          <w:p w14:paraId="2050E062" w14:textId="77777777" w:rsidR="005523BC" w:rsidRPr="000A0441" w:rsidRDefault="005523BC" w:rsidP="00CB3ACF">
            <w:pPr>
              <w:spacing w:line="276" w:lineRule="auto"/>
              <w:jc w:val="both"/>
              <w:rPr>
                <w:rFonts w:cs="Times New Roman"/>
                <w:color w:val="000000" w:themeColor="text1"/>
                <w:szCs w:val="22"/>
              </w:rPr>
            </w:pPr>
          </w:p>
        </w:tc>
      </w:tr>
      <w:tr w:rsidR="005523BC" w:rsidRPr="000A0441" w14:paraId="7DF8B483" w14:textId="77777777" w:rsidTr="00CB3ACF">
        <w:trPr>
          <w:trHeight w:val="1403"/>
        </w:trPr>
        <w:tc>
          <w:tcPr>
            <w:tcW w:w="1940" w:type="dxa"/>
            <w:tcBorders>
              <w:top w:val="single" w:sz="4" w:space="0" w:color="auto"/>
            </w:tcBorders>
            <w:hideMark/>
          </w:tcPr>
          <w:p w14:paraId="3C942568"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Did the study consist of both temporal and spatial comparisons?</w:t>
            </w:r>
          </w:p>
        </w:tc>
        <w:tc>
          <w:tcPr>
            <w:tcW w:w="3163" w:type="dxa"/>
            <w:tcBorders>
              <w:top w:val="single" w:sz="4" w:space="0" w:color="auto"/>
            </w:tcBorders>
            <w:hideMark/>
          </w:tcPr>
          <w:p w14:paraId="1A6BEC63"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Before-after-control-impact study</w:t>
            </w:r>
          </w:p>
        </w:tc>
        <w:tc>
          <w:tcPr>
            <w:tcW w:w="3686" w:type="dxa"/>
            <w:tcBorders>
              <w:top w:val="single" w:sz="4" w:space="0" w:color="auto"/>
            </w:tcBorders>
            <w:hideMark/>
          </w:tcPr>
          <w:p w14:paraId="39585121"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Before-and-after study or Controlled study</w:t>
            </w:r>
          </w:p>
        </w:tc>
        <w:tc>
          <w:tcPr>
            <w:tcW w:w="2207" w:type="dxa"/>
            <w:tcBorders>
              <w:top w:val="single" w:sz="4" w:space="0" w:color="auto"/>
            </w:tcBorders>
            <w:hideMark/>
          </w:tcPr>
          <w:p w14:paraId="0C2D3D8D"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N/A as study is not eligible for inclusion based on inclusion criteria</w:t>
            </w:r>
          </w:p>
        </w:tc>
        <w:tc>
          <w:tcPr>
            <w:tcW w:w="1255" w:type="dxa"/>
            <w:tcBorders>
              <w:top w:val="single" w:sz="4" w:space="0" w:color="auto"/>
            </w:tcBorders>
            <w:hideMark/>
          </w:tcPr>
          <w:p w14:paraId="3E9F068A"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Lacking sufficient information to judge</w:t>
            </w:r>
          </w:p>
        </w:tc>
        <w:tc>
          <w:tcPr>
            <w:tcW w:w="1707" w:type="dxa"/>
            <w:tcBorders>
              <w:top w:val="single" w:sz="4" w:space="0" w:color="auto"/>
            </w:tcBorders>
            <w:hideMark/>
          </w:tcPr>
          <w:p w14:paraId="75CABE70"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Selection bias</w:t>
            </w:r>
          </w:p>
        </w:tc>
      </w:tr>
      <w:tr w:rsidR="005523BC" w:rsidRPr="000A0441" w14:paraId="7B1EC03C" w14:textId="77777777" w:rsidTr="00CB3ACF">
        <w:trPr>
          <w:trHeight w:val="1723"/>
        </w:trPr>
        <w:tc>
          <w:tcPr>
            <w:tcW w:w="1940" w:type="dxa"/>
            <w:hideMark/>
          </w:tcPr>
          <w:p w14:paraId="49320019"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Did the study use randomization?</w:t>
            </w:r>
          </w:p>
        </w:tc>
        <w:tc>
          <w:tcPr>
            <w:tcW w:w="3163" w:type="dxa"/>
            <w:hideMark/>
          </w:tcPr>
          <w:p w14:paraId="1E3A9853"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Study accounts for spatial heterogeneity by using appropriate randomisation of samples</w:t>
            </w:r>
          </w:p>
        </w:tc>
        <w:tc>
          <w:tcPr>
            <w:tcW w:w="3686" w:type="dxa"/>
            <w:hideMark/>
          </w:tcPr>
          <w:p w14:paraId="48F26871"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N/A as study was either randomized with respect to the management intervention or not (e.g. random site selection but not random allocation of treatments/controls)</w:t>
            </w:r>
          </w:p>
        </w:tc>
        <w:tc>
          <w:tcPr>
            <w:tcW w:w="2207" w:type="dxa"/>
            <w:hideMark/>
          </w:tcPr>
          <w:p w14:paraId="169D8B0C"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Study does not attempt to randomize sampling</w:t>
            </w:r>
          </w:p>
        </w:tc>
        <w:tc>
          <w:tcPr>
            <w:tcW w:w="1255" w:type="dxa"/>
            <w:hideMark/>
          </w:tcPr>
          <w:p w14:paraId="34EC1697"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Lacking sufficient information to judge</w:t>
            </w:r>
          </w:p>
        </w:tc>
        <w:tc>
          <w:tcPr>
            <w:tcW w:w="1707" w:type="dxa"/>
            <w:hideMark/>
          </w:tcPr>
          <w:p w14:paraId="602B606B"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Selection bias</w:t>
            </w:r>
          </w:p>
        </w:tc>
      </w:tr>
      <w:tr w:rsidR="005523BC" w:rsidRPr="000A0441" w14:paraId="0DED48C8" w14:textId="77777777" w:rsidTr="00CB3ACF">
        <w:trPr>
          <w:trHeight w:val="1833"/>
        </w:trPr>
        <w:tc>
          <w:tcPr>
            <w:tcW w:w="1940" w:type="dxa"/>
            <w:hideMark/>
          </w:tcPr>
          <w:p w14:paraId="65C1B60E"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Did the study avoid confounding factors?</w:t>
            </w:r>
          </w:p>
        </w:tc>
        <w:tc>
          <w:tcPr>
            <w:tcW w:w="3163" w:type="dxa"/>
            <w:hideMark/>
          </w:tcPr>
          <w:p w14:paraId="53722574"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Confounding factors were likely to be minimal as a result of blocking/pairing or stated attempts to match samples</w:t>
            </w:r>
          </w:p>
        </w:tc>
        <w:tc>
          <w:tcPr>
            <w:tcW w:w="3686" w:type="dxa"/>
            <w:hideMark/>
          </w:tcPr>
          <w:p w14:paraId="5D13C255"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Some confounding factors present, likely to have a moderate impact on outcome</w:t>
            </w:r>
          </w:p>
        </w:tc>
        <w:tc>
          <w:tcPr>
            <w:tcW w:w="2207" w:type="dxa"/>
            <w:hideMark/>
          </w:tcPr>
          <w:p w14:paraId="5A1325FF"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Study was subject to confounding factors that could have a major impact on the outcome</w:t>
            </w:r>
          </w:p>
        </w:tc>
        <w:tc>
          <w:tcPr>
            <w:tcW w:w="1255" w:type="dxa"/>
            <w:hideMark/>
          </w:tcPr>
          <w:p w14:paraId="2BA58FCA"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Lacking sufficient information to judge</w:t>
            </w:r>
          </w:p>
        </w:tc>
        <w:tc>
          <w:tcPr>
            <w:tcW w:w="1707" w:type="dxa"/>
            <w:hideMark/>
          </w:tcPr>
          <w:p w14:paraId="0989FE4B"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Selection bias and performance bias</w:t>
            </w:r>
          </w:p>
        </w:tc>
      </w:tr>
      <w:tr w:rsidR="005523BC" w:rsidRPr="000A0441" w14:paraId="598A8C0C" w14:textId="77777777" w:rsidTr="00CB3ACF">
        <w:trPr>
          <w:trHeight w:val="416"/>
        </w:trPr>
        <w:tc>
          <w:tcPr>
            <w:tcW w:w="1940" w:type="dxa"/>
            <w:hideMark/>
          </w:tcPr>
          <w:p w14:paraId="630DE9B6"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Can study determine causality?</w:t>
            </w:r>
          </w:p>
        </w:tc>
        <w:tc>
          <w:tcPr>
            <w:tcW w:w="3163" w:type="dxa"/>
            <w:hideMark/>
          </w:tcPr>
          <w:p w14:paraId="27CBC8C8"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Experimental study in which comparator samples were selected prior to the management intervention being used</w:t>
            </w:r>
          </w:p>
        </w:tc>
        <w:tc>
          <w:tcPr>
            <w:tcW w:w="3686" w:type="dxa"/>
            <w:hideMark/>
          </w:tcPr>
          <w:p w14:paraId="4FE25614"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Correlative study in which comparators are selected after the management intervention has already been implemented, thereby limiting the ability of researchers to determine the similarity of comparators prior to management intervention use.</w:t>
            </w:r>
          </w:p>
        </w:tc>
        <w:tc>
          <w:tcPr>
            <w:tcW w:w="2207" w:type="dxa"/>
            <w:hideMark/>
          </w:tcPr>
          <w:p w14:paraId="390D2AA9"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N/A - Studies with no comparator will be excluded</w:t>
            </w:r>
          </w:p>
        </w:tc>
        <w:tc>
          <w:tcPr>
            <w:tcW w:w="1255" w:type="dxa"/>
            <w:hideMark/>
          </w:tcPr>
          <w:p w14:paraId="492A76BA"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Lacking sufficient information to judge</w:t>
            </w:r>
          </w:p>
        </w:tc>
        <w:tc>
          <w:tcPr>
            <w:tcW w:w="1707" w:type="dxa"/>
            <w:hideMark/>
          </w:tcPr>
          <w:p w14:paraId="7D199588" w14:textId="77777777" w:rsidR="005523BC" w:rsidRPr="000A0441" w:rsidRDefault="005523BC" w:rsidP="00CB3ACF">
            <w:pPr>
              <w:spacing w:line="276" w:lineRule="auto"/>
              <w:rPr>
                <w:rFonts w:cs="Times New Roman"/>
                <w:color w:val="000000" w:themeColor="text1"/>
                <w:szCs w:val="22"/>
              </w:rPr>
            </w:pPr>
            <w:r w:rsidRPr="000A0441">
              <w:rPr>
                <w:rFonts w:cs="Times New Roman"/>
                <w:color w:val="000000" w:themeColor="text1"/>
                <w:szCs w:val="22"/>
              </w:rPr>
              <w:t>Selection bias and performance bias</w:t>
            </w:r>
          </w:p>
        </w:tc>
      </w:tr>
    </w:tbl>
    <w:p w14:paraId="332B9C20" w14:textId="77777777" w:rsidR="005523BC" w:rsidRPr="000A0441" w:rsidRDefault="005523BC" w:rsidP="005523BC">
      <w:pPr>
        <w:spacing w:line="360" w:lineRule="auto"/>
        <w:jc w:val="both"/>
        <w:rPr>
          <w:rFonts w:cs="Times New Roman"/>
          <w:b/>
          <w:bCs/>
          <w:szCs w:val="22"/>
        </w:rPr>
      </w:pPr>
    </w:p>
    <w:p w14:paraId="2B114374" w14:textId="77777777" w:rsidR="005523BC" w:rsidRPr="000A0441" w:rsidRDefault="005523BC" w:rsidP="005523BC">
      <w:pPr>
        <w:pStyle w:val="Caption"/>
        <w:keepNext/>
        <w:rPr>
          <w:rFonts w:cs="Times New Roman"/>
          <w:color w:val="000000" w:themeColor="text1"/>
        </w:rPr>
      </w:pPr>
      <w:bookmarkStart w:id="269" w:name="_Ref112409211"/>
      <w:r w:rsidRPr="000A0441">
        <w:rPr>
          <w:rFonts w:cs="Times New Roman"/>
          <w:color w:val="000000" w:themeColor="text1"/>
        </w:rPr>
        <w:lastRenderedPageBreak/>
        <w:t xml:space="preserve">Appendix </w:t>
      </w:r>
      <w:r>
        <w:rPr>
          <w:rFonts w:cs="Times New Roman"/>
          <w:color w:val="000000" w:themeColor="text1"/>
        </w:rPr>
        <w:fldChar w:fldCharType="begin"/>
      </w:r>
      <w:r>
        <w:rPr>
          <w:rFonts w:cs="Times New Roman"/>
          <w:color w:val="000000" w:themeColor="text1"/>
        </w:rPr>
        <w:instrText xml:space="preserve"> SEQ Appendix \* ARABIC </w:instrText>
      </w:r>
      <w:r>
        <w:rPr>
          <w:rFonts w:cs="Times New Roman"/>
          <w:color w:val="000000" w:themeColor="text1"/>
        </w:rPr>
        <w:fldChar w:fldCharType="separate"/>
      </w:r>
      <w:r>
        <w:rPr>
          <w:rFonts w:cs="Times New Roman"/>
          <w:noProof/>
          <w:color w:val="000000" w:themeColor="text1"/>
        </w:rPr>
        <w:t>3</w:t>
      </w:r>
      <w:r>
        <w:rPr>
          <w:rFonts w:cs="Times New Roman"/>
          <w:color w:val="000000" w:themeColor="text1"/>
        </w:rPr>
        <w:fldChar w:fldCharType="end"/>
      </w:r>
      <w:bookmarkEnd w:id="269"/>
      <w:r w:rsidRPr="000A0441">
        <w:rPr>
          <w:rFonts w:cs="Times New Roman"/>
          <w:color w:val="000000" w:themeColor="text1"/>
        </w:rPr>
        <w:t xml:space="preserve">. Results of study validity assessment </w:t>
      </w:r>
    </w:p>
    <w:tbl>
      <w:tblPr>
        <w:tblStyle w:val="TableGrid"/>
        <w:tblW w:w="1369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2835"/>
        <w:gridCol w:w="2401"/>
        <w:gridCol w:w="2055"/>
        <w:gridCol w:w="1639"/>
        <w:gridCol w:w="1784"/>
      </w:tblGrid>
      <w:tr w:rsidR="005523BC" w:rsidRPr="000A0441" w14:paraId="33D894C0" w14:textId="77777777" w:rsidTr="00CB3ACF">
        <w:trPr>
          <w:trHeight w:val="260"/>
        </w:trPr>
        <w:tc>
          <w:tcPr>
            <w:tcW w:w="2977" w:type="dxa"/>
            <w:tcBorders>
              <w:top w:val="single" w:sz="4" w:space="0" w:color="auto"/>
              <w:bottom w:val="single" w:sz="4" w:space="0" w:color="auto"/>
            </w:tcBorders>
            <w:noWrap/>
            <w:hideMark/>
          </w:tcPr>
          <w:p w14:paraId="50558C16" w14:textId="77777777" w:rsidR="005523BC" w:rsidRPr="000A0441" w:rsidRDefault="005523BC" w:rsidP="00CB3ACF">
            <w:pPr>
              <w:spacing w:line="360" w:lineRule="auto"/>
              <w:rPr>
                <w:rFonts w:cs="Times New Roman"/>
                <w:b/>
                <w:bCs/>
                <w:szCs w:val="22"/>
              </w:rPr>
            </w:pPr>
            <w:r w:rsidRPr="000A0441">
              <w:rPr>
                <w:rFonts w:cs="Times New Roman"/>
                <w:b/>
                <w:bCs/>
                <w:szCs w:val="22"/>
              </w:rPr>
              <w:t xml:space="preserve">Article </w:t>
            </w:r>
          </w:p>
        </w:tc>
        <w:tc>
          <w:tcPr>
            <w:tcW w:w="2835" w:type="dxa"/>
            <w:tcBorders>
              <w:top w:val="single" w:sz="4" w:space="0" w:color="auto"/>
              <w:bottom w:val="single" w:sz="4" w:space="0" w:color="auto"/>
            </w:tcBorders>
            <w:noWrap/>
            <w:hideMark/>
          </w:tcPr>
          <w:p w14:paraId="7CEC04C0" w14:textId="77777777" w:rsidR="005523BC" w:rsidRPr="000A0441" w:rsidRDefault="005523BC" w:rsidP="00CB3ACF">
            <w:pPr>
              <w:spacing w:line="360" w:lineRule="auto"/>
              <w:rPr>
                <w:rFonts w:cs="Times New Roman"/>
                <w:b/>
                <w:bCs/>
                <w:szCs w:val="22"/>
              </w:rPr>
            </w:pPr>
            <w:r w:rsidRPr="000A0441">
              <w:rPr>
                <w:rFonts w:cs="Times New Roman"/>
                <w:b/>
                <w:bCs/>
                <w:szCs w:val="22"/>
              </w:rPr>
              <w:t>Did the study consist of both temporal and spatial comparisons?</w:t>
            </w:r>
          </w:p>
        </w:tc>
        <w:tc>
          <w:tcPr>
            <w:tcW w:w="2401" w:type="dxa"/>
            <w:tcBorders>
              <w:top w:val="single" w:sz="4" w:space="0" w:color="auto"/>
              <w:bottom w:val="single" w:sz="4" w:space="0" w:color="auto"/>
            </w:tcBorders>
            <w:noWrap/>
            <w:hideMark/>
          </w:tcPr>
          <w:p w14:paraId="057F3503" w14:textId="77777777" w:rsidR="005523BC" w:rsidRPr="000A0441" w:rsidRDefault="005523BC" w:rsidP="00CB3ACF">
            <w:pPr>
              <w:spacing w:line="360" w:lineRule="auto"/>
              <w:rPr>
                <w:rFonts w:cs="Times New Roman"/>
                <w:b/>
                <w:bCs/>
                <w:szCs w:val="22"/>
              </w:rPr>
            </w:pPr>
            <w:r w:rsidRPr="000A0441">
              <w:rPr>
                <w:rFonts w:cs="Times New Roman"/>
                <w:b/>
                <w:bCs/>
                <w:szCs w:val="22"/>
              </w:rPr>
              <w:t>Did the study use randomization?</w:t>
            </w:r>
          </w:p>
        </w:tc>
        <w:tc>
          <w:tcPr>
            <w:tcW w:w="2055" w:type="dxa"/>
            <w:tcBorders>
              <w:top w:val="single" w:sz="4" w:space="0" w:color="auto"/>
              <w:bottom w:val="single" w:sz="4" w:space="0" w:color="auto"/>
            </w:tcBorders>
            <w:noWrap/>
            <w:hideMark/>
          </w:tcPr>
          <w:p w14:paraId="7C215FEB" w14:textId="77777777" w:rsidR="005523BC" w:rsidRPr="000A0441" w:rsidRDefault="005523BC" w:rsidP="00CB3ACF">
            <w:pPr>
              <w:spacing w:line="360" w:lineRule="auto"/>
              <w:rPr>
                <w:rFonts w:cs="Times New Roman"/>
                <w:b/>
                <w:bCs/>
                <w:szCs w:val="22"/>
              </w:rPr>
            </w:pPr>
            <w:r w:rsidRPr="000A0441">
              <w:rPr>
                <w:rFonts w:cs="Times New Roman"/>
                <w:b/>
                <w:bCs/>
                <w:szCs w:val="22"/>
              </w:rPr>
              <w:t>Did the study avoid confounding factors?</w:t>
            </w:r>
          </w:p>
        </w:tc>
        <w:tc>
          <w:tcPr>
            <w:tcW w:w="1639" w:type="dxa"/>
            <w:tcBorders>
              <w:top w:val="single" w:sz="4" w:space="0" w:color="auto"/>
              <w:bottom w:val="single" w:sz="4" w:space="0" w:color="auto"/>
            </w:tcBorders>
            <w:noWrap/>
            <w:hideMark/>
          </w:tcPr>
          <w:p w14:paraId="2769C48A" w14:textId="77777777" w:rsidR="005523BC" w:rsidRPr="000A0441" w:rsidRDefault="005523BC" w:rsidP="00CB3ACF">
            <w:pPr>
              <w:spacing w:line="360" w:lineRule="auto"/>
              <w:rPr>
                <w:rFonts w:cs="Times New Roman"/>
                <w:b/>
                <w:bCs/>
                <w:szCs w:val="22"/>
              </w:rPr>
            </w:pPr>
            <w:r w:rsidRPr="000A0441">
              <w:rPr>
                <w:rFonts w:cs="Times New Roman"/>
                <w:b/>
                <w:bCs/>
                <w:szCs w:val="22"/>
              </w:rPr>
              <w:t>Can study determine causality?</w:t>
            </w:r>
          </w:p>
        </w:tc>
        <w:tc>
          <w:tcPr>
            <w:tcW w:w="1784" w:type="dxa"/>
            <w:tcBorders>
              <w:top w:val="single" w:sz="4" w:space="0" w:color="auto"/>
              <w:bottom w:val="single" w:sz="4" w:space="0" w:color="auto"/>
            </w:tcBorders>
          </w:tcPr>
          <w:p w14:paraId="1FA5B9E0" w14:textId="77777777" w:rsidR="005523BC" w:rsidRPr="000A0441" w:rsidRDefault="005523BC" w:rsidP="00CB3ACF">
            <w:pPr>
              <w:spacing w:line="360" w:lineRule="auto"/>
              <w:rPr>
                <w:rFonts w:cs="Times New Roman"/>
                <w:b/>
                <w:bCs/>
                <w:szCs w:val="22"/>
              </w:rPr>
            </w:pPr>
            <w:r w:rsidRPr="000A0441">
              <w:rPr>
                <w:rFonts w:cs="Times New Roman"/>
                <w:b/>
                <w:bCs/>
                <w:szCs w:val="22"/>
              </w:rPr>
              <w:t>Validity</w:t>
            </w:r>
          </w:p>
        </w:tc>
      </w:tr>
      <w:tr w:rsidR="005523BC" w:rsidRPr="000A0441" w14:paraId="024AD18F" w14:textId="77777777" w:rsidTr="00CB3ACF">
        <w:trPr>
          <w:trHeight w:val="260"/>
        </w:trPr>
        <w:tc>
          <w:tcPr>
            <w:tcW w:w="2977" w:type="dxa"/>
            <w:tcBorders>
              <w:top w:val="single" w:sz="4" w:space="0" w:color="auto"/>
            </w:tcBorders>
            <w:noWrap/>
            <w:hideMark/>
          </w:tcPr>
          <w:p w14:paraId="16CF6371" w14:textId="77777777" w:rsidR="005523BC" w:rsidRPr="000A0441" w:rsidRDefault="005523BC" w:rsidP="00CB3ACF">
            <w:pPr>
              <w:spacing w:line="360" w:lineRule="auto"/>
              <w:rPr>
                <w:rFonts w:cs="Times New Roman"/>
                <w:szCs w:val="22"/>
              </w:rPr>
            </w:pPr>
            <w:r w:rsidRPr="000A0441">
              <w:rPr>
                <w:rFonts w:cs="Times New Roman"/>
                <w:szCs w:val="22"/>
              </w:rPr>
              <w:t>Ashton et al. 2019</w:t>
            </w:r>
          </w:p>
        </w:tc>
        <w:tc>
          <w:tcPr>
            <w:tcW w:w="2835" w:type="dxa"/>
            <w:tcBorders>
              <w:top w:val="single" w:sz="4" w:space="0" w:color="auto"/>
            </w:tcBorders>
            <w:noWrap/>
            <w:hideMark/>
          </w:tcPr>
          <w:p w14:paraId="2D26A9CA"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tcBorders>
              <w:top w:val="single" w:sz="4" w:space="0" w:color="auto"/>
            </w:tcBorders>
            <w:noWrap/>
            <w:hideMark/>
          </w:tcPr>
          <w:p w14:paraId="3F4C65A7"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tcBorders>
              <w:top w:val="single" w:sz="4" w:space="0" w:color="auto"/>
            </w:tcBorders>
            <w:noWrap/>
            <w:hideMark/>
          </w:tcPr>
          <w:p w14:paraId="70E4852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tcBorders>
              <w:top w:val="single" w:sz="4" w:space="0" w:color="auto"/>
            </w:tcBorders>
            <w:noWrap/>
            <w:hideMark/>
          </w:tcPr>
          <w:p w14:paraId="09D4AF3E"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tcBorders>
              <w:top w:val="single" w:sz="4" w:space="0" w:color="auto"/>
            </w:tcBorders>
            <w:noWrap/>
            <w:hideMark/>
          </w:tcPr>
          <w:p w14:paraId="3F53860F"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6F6014A1" w14:textId="77777777" w:rsidTr="00CB3ACF">
        <w:trPr>
          <w:trHeight w:val="260"/>
        </w:trPr>
        <w:tc>
          <w:tcPr>
            <w:tcW w:w="2977" w:type="dxa"/>
            <w:noWrap/>
            <w:hideMark/>
          </w:tcPr>
          <w:p w14:paraId="0B5601D7" w14:textId="77777777" w:rsidR="005523BC" w:rsidRPr="000A0441" w:rsidRDefault="005523BC" w:rsidP="00CB3ACF">
            <w:pPr>
              <w:spacing w:line="360" w:lineRule="auto"/>
              <w:rPr>
                <w:rFonts w:cs="Times New Roman"/>
                <w:szCs w:val="22"/>
              </w:rPr>
            </w:pPr>
            <w:r w:rsidRPr="000A0441">
              <w:rPr>
                <w:rFonts w:cs="Times New Roman"/>
                <w:szCs w:val="22"/>
              </w:rPr>
              <w:t>Aslam et al. 2015</w:t>
            </w:r>
          </w:p>
        </w:tc>
        <w:tc>
          <w:tcPr>
            <w:tcW w:w="2835" w:type="dxa"/>
            <w:noWrap/>
            <w:hideMark/>
          </w:tcPr>
          <w:p w14:paraId="7D9152FF"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4B29F2D1"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2355261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14A375AF"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5DE683ED"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50B25279" w14:textId="77777777" w:rsidTr="00CB3ACF">
        <w:trPr>
          <w:trHeight w:val="260"/>
        </w:trPr>
        <w:tc>
          <w:tcPr>
            <w:tcW w:w="2977" w:type="dxa"/>
            <w:noWrap/>
            <w:hideMark/>
          </w:tcPr>
          <w:p w14:paraId="54045627" w14:textId="77777777" w:rsidR="005523BC" w:rsidRPr="000A0441" w:rsidRDefault="005523BC" w:rsidP="00CB3ACF">
            <w:pPr>
              <w:spacing w:line="360" w:lineRule="auto"/>
              <w:rPr>
                <w:rFonts w:cs="Times New Roman"/>
                <w:szCs w:val="22"/>
              </w:rPr>
            </w:pPr>
            <w:proofErr w:type="spellStart"/>
            <w:r w:rsidRPr="000A0441">
              <w:rPr>
                <w:rFonts w:cs="Times New Roman"/>
                <w:szCs w:val="22"/>
              </w:rPr>
              <w:t>Aupic-Samain</w:t>
            </w:r>
            <w:proofErr w:type="spellEnd"/>
            <w:r w:rsidRPr="000A0441">
              <w:rPr>
                <w:rFonts w:cs="Times New Roman"/>
                <w:szCs w:val="22"/>
              </w:rPr>
              <w:t xml:space="preserve"> et al. 2021</w:t>
            </w:r>
          </w:p>
        </w:tc>
        <w:tc>
          <w:tcPr>
            <w:tcW w:w="2835" w:type="dxa"/>
            <w:noWrap/>
            <w:hideMark/>
          </w:tcPr>
          <w:p w14:paraId="456A0523"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0F53E9EF"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21421D9D"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0076D4D3"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69CF4C63"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0ACEED2C" w14:textId="77777777" w:rsidTr="00CB3ACF">
        <w:trPr>
          <w:trHeight w:val="260"/>
        </w:trPr>
        <w:tc>
          <w:tcPr>
            <w:tcW w:w="2977" w:type="dxa"/>
            <w:noWrap/>
            <w:hideMark/>
          </w:tcPr>
          <w:p w14:paraId="6412CF76" w14:textId="77777777" w:rsidR="005523BC" w:rsidRPr="000A0441" w:rsidRDefault="005523BC" w:rsidP="00CB3ACF">
            <w:pPr>
              <w:spacing w:line="360" w:lineRule="auto"/>
              <w:rPr>
                <w:rFonts w:cs="Times New Roman"/>
                <w:szCs w:val="22"/>
              </w:rPr>
            </w:pPr>
            <w:proofErr w:type="spellStart"/>
            <w:r w:rsidRPr="000A0441">
              <w:rPr>
                <w:rFonts w:cs="Times New Roman"/>
                <w:szCs w:val="22"/>
              </w:rPr>
              <w:t>Bakonyi</w:t>
            </w:r>
            <w:proofErr w:type="spellEnd"/>
            <w:r w:rsidRPr="000A0441">
              <w:rPr>
                <w:rFonts w:cs="Times New Roman"/>
                <w:szCs w:val="22"/>
              </w:rPr>
              <w:t xml:space="preserve"> et al. 2007</w:t>
            </w:r>
          </w:p>
        </w:tc>
        <w:tc>
          <w:tcPr>
            <w:tcW w:w="2835" w:type="dxa"/>
            <w:noWrap/>
            <w:hideMark/>
          </w:tcPr>
          <w:p w14:paraId="40ADC419"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6548D1F0"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35AAE2BE"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77C964D8"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042E99CD"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1A8BEAA5" w14:textId="77777777" w:rsidTr="00CB3ACF">
        <w:trPr>
          <w:trHeight w:val="260"/>
        </w:trPr>
        <w:tc>
          <w:tcPr>
            <w:tcW w:w="2977" w:type="dxa"/>
            <w:noWrap/>
            <w:hideMark/>
          </w:tcPr>
          <w:p w14:paraId="3F6D5E17" w14:textId="77777777" w:rsidR="005523BC" w:rsidRPr="000A0441" w:rsidRDefault="005523BC" w:rsidP="00CB3ACF">
            <w:pPr>
              <w:spacing w:line="360" w:lineRule="auto"/>
              <w:rPr>
                <w:rFonts w:cs="Times New Roman"/>
                <w:szCs w:val="22"/>
              </w:rPr>
            </w:pPr>
            <w:proofErr w:type="spellStart"/>
            <w:r w:rsidRPr="000A0441">
              <w:rPr>
                <w:rFonts w:cs="Times New Roman"/>
                <w:szCs w:val="22"/>
              </w:rPr>
              <w:t>Chikoski</w:t>
            </w:r>
            <w:proofErr w:type="spellEnd"/>
            <w:r w:rsidRPr="000A0441">
              <w:rPr>
                <w:rFonts w:cs="Times New Roman"/>
                <w:szCs w:val="22"/>
              </w:rPr>
              <w:t xml:space="preserve"> et al. 2006</w:t>
            </w:r>
          </w:p>
        </w:tc>
        <w:tc>
          <w:tcPr>
            <w:tcW w:w="2835" w:type="dxa"/>
            <w:noWrap/>
            <w:hideMark/>
          </w:tcPr>
          <w:p w14:paraId="61BF7F88"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0A8C62D2"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46B7C0AB"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12674AAC"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1FA86734"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6D78CFF5" w14:textId="77777777" w:rsidTr="00CB3ACF">
        <w:trPr>
          <w:trHeight w:val="260"/>
        </w:trPr>
        <w:tc>
          <w:tcPr>
            <w:tcW w:w="2977" w:type="dxa"/>
            <w:noWrap/>
            <w:hideMark/>
          </w:tcPr>
          <w:p w14:paraId="04B56AA0" w14:textId="77777777" w:rsidR="005523BC" w:rsidRPr="000A0441" w:rsidRDefault="005523BC" w:rsidP="00CB3ACF">
            <w:pPr>
              <w:spacing w:line="360" w:lineRule="auto"/>
              <w:rPr>
                <w:rFonts w:cs="Times New Roman"/>
                <w:szCs w:val="22"/>
              </w:rPr>
            </w:pPr>
            <w:r w:rsidRPr="000A0441">
              <w:rPr>
                <w:rFonts w:cs="Times New Roman"/>
                <w:szCs w:val="22"/>
              </w:rPr>
              <w:t>Ferguson and Joly, 2002</w:t>
            </w:r>
          </w:p>
        </w:tc>
        <w:tc>
          <w:tcPr>
            <w:tcW w:w="2835" w:type="dxa"/>
            <w:noWrap/>
            <w:hideMark/>
          </w:tcPr>
          <w:p w14:paraId="3EC835D2"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1C58DE3"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2E0F3B7"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7AF27A6F"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434FF50D"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5BE9A7DE" w14:textId="77777777" w:rsidTr="00CB3ACF">
        <w:trPr>
          <w:trHeight w:val="260"/>
        </w:trPr>
        <w:tc>
          <w:tcPr>
            <w:tcW w:w="2977" w:type="dxa"/>
            <w:noWrap/>
            <w:hideMark/>
          </w:tcPr>
          <w:p w14:paraId="4ECEDAD8" w14:textId="77777777" w:rsidR="005523BC" w:rsidRPr="000A0441" w:rsidRDefault="005523BC" w:rsidP="00CB3ACF">
            <w:pPr>
              <w:spacing w:line="360" w:lineRule="auto"/>
              <w:rPr>
                <w:rFonts w:cs="Times New Roman"/>
                <w:szCs w:val="22"/>
              </w:rPr>
            </w:pPr>
            <w:r w:rsidRPr="000A0441">
              <w:rPr>
                <w:rFonts w:cs="Times New Roman"/>
                <w:szCs w:val="22"/>
              </w:rPr>
              <w:t>Frew et al. 2013</w:t>
            </w:r>
          </w:p>
        </w:tc>
        <w:tc>
          <w:tcPr>
            <w:tcW w:w="2835" w:type="dxa"/>
            <w:noWrap/>
            <w:hideMark/>
          </w:tcPr>
          <w:p w14:paraId="70AE7F96"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716185A4"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4550D100"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486EC08B"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5BDD82A4"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19A2FBB9" w14:textId="77777777" w:rsidTr="00CB3ACF">
        <w:trPr>
          <w:trHeight w:val="260"/>
        </w:trPr>
        <w:tc>
          <w:tcPr>
            <w:tcW w:w="2977" w:type="dxa"/>
            <w:noWrap/>
            <w:hideMark/>
          </w:tcPr>
          <w:p w14:paraId="2DD9C4C5" w14:textId="77777777" w:rsidR="005523BC" w:rsidRPr="000A0441" w:rsidRDefault="005523BC" w:rsidP="00CB3ACF">
            <w:pPr>
              <w:spacing w:line="360" w:lineRule="auto"/>
              <w:rPr>
                <w:rFonts w:cs="Times New Roman"/>
                <w:szCs w:val="22"/>
              </w:rPr>
            </w:pPr>
            <w:proofErr w:type="spellStart"/>
            <w:r w:rsidRPr="000A0441">
              <w:rPr>
                <w:rFonts w:cs="Times New Roman"/>
                <w:szCs w:val="22"/>
              </w:rPr>
              <w:t>Homet</w:t>
            </w:r>
            <w:proofErr w:type="spellEnd"/>
            <w:r w:rsidRPr="000A0441">
              <w:rPr>
                <w:rFonts w:cs="Times New Roman"/>
                <w:szCs w:val="22"/>
              </w:rPr>
              <w:t xml:space="preserve"> et al. 2021</w:t>
            </w:r>
          </w:p>
        </w:tc>
        <w:tc>
          <w:tcPr>
            <w:tcW w:w="2835" w:type="dxa"/>
            <w:noWrap/>
            <w:hideMark/>
          </w:tcPr>
          <w:p w14:paraId="165E7A3B"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4183F9E8" w14:textId="77777777" w:rsidR="005523BC" w:rsidRPr="000A0441" w:rsidRDefault="005523BC" w:rsidP="00CB3ACF">
            <w:pPr>
              <w:spacing w:line="360" w:lineRule="auto"/>
              <w:rPr>
                <w:rFonts w:cs="Times New Roman"/>
                <w:szCs w:val="22"/>
              </w:rPr>
            </w:pPr>
            <w:r w:rsidRPr="000A0441">
              <w:rPr>
                <w:rFonts w:cs="Times New Roman"/>
                <w:szCs w:val="22"/>
              </w:rPr>
              <w:t xml:space="preserve">No </w:t>
            </w:r>
          </w:p>
        </w:tc>
        <w:tc>
          <w:tcPr>
            <w:tcW w:w="2055" w:type="dxa"/>
            <w:noWrap/>
            <w:hideMark/>
          </w:tcPr>
          <w:p w14:paraId="7F17164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33BE1881"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1EBED2A0"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561529CF" w14:textId="77777777" w:rsidTr="00CB3ACF">
        <w:trPr>
          <w:trHeight w:val="260"/>
        </w:trPr>
        <w:tc>
          <w:tcPr>
            <w:tcW w:w="2977" w:type="dxa"/>
            <w:noWrap/>
            <w:hideMark/>
          </w:tcPr>
          <w:p w14:paraId="1C9FB982" w14:textId="77777777" w:rsidR="005523BC" w:rsidRPr="000A0441" w:rsidRDefault="005523BC" w:rsidP="00CB3ACF">
            <w:pPr>
              <w:spacing w:line="360" w:lineRule="auto"/>
              <w:rPr>
                <w:rFonts w:cs="Times New Roman"/>
                <w:szCs w:val="22"/>
              </w:rPr>
            </w:pPr>
            <w:r w:rsidRPr="000A0441">
              <w:rPr>
                <w:rFonts w:cs="Times New Roman"/>
                <w:szCs w:val="22"/>
              </w:rPr>
              <w:t>Johnson et al. 2018</w:t>
            </w:r>
          </w:p>
        </w:tc>
        <w:tc>
          <w:tcPr>
            <w:tcW w:w="2835" w:type="dxa"/>
            <w:noWrap/>
            <w:hideMark/>
          </w:tcPr>
          <w:p w14:paraId="369C66C6"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91F9CC3" w14:textId="77777777" w:rsidR="005523BC" w:rsidRPr="000A0441" w:rsidRDefault="005523BC" w:rsidP="00CB3ACF">
            <w:pPr>
              <w:spacing w:line="360" w:lineRule="auto"/>
              <w:rPr>
                <w:rFonts w:cs="Times New Roman"/>
                <w:szCs w:val="22"/>
              </w:rPr>
            </w:pPr>
            <w:r w:rsidRPr="000A0441">
              <w:rPr>
                <w:rFonts w:cs="Times New Roman"/>
                <w:szCs w:val="22"/>
              </w:rPr>
              <w:t xml:space="preserve">No </w:t>
            </w:r>
          </w:p>
        </w:tc>
        <w:tc>
          <w:tcPr>
            <w:tcW w:w="2055" w:type="dxa"/>
            <w:noWrap/>
            <w:hideMark/>
          </w:tcPr>
          <w:p w14:paraId="3CCDAEB8"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39B4A66E"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62619EC7"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149C9BE6" w14:textId="77777777" w:rsidTr="00CB3ACF">
        <w:trPr>
          <w:trHeight w:val="260"/>
        </w:trPr>
        <w:tc>
          <w:tcPr>
            <w:tcW w:w="2977" w:type="dxa"/>
            <w:noWrap/>
            <w:hideMark/>
          </w:tcPr>
          <w:p w14:paraId="04F1CB29" w14:textId="77777777" w:rsidR="005523BC" w:rsidRPr="000A0441" w:rsidRDefault="005523BC" w:rsidP="00CB3ACF">
            <w:pPr>
              <w:spacing w:line="360" w:lineRule="auto"/>
              <w:rPr>
                <w:rFonts w:cs="Times New Roman"/>
                <w:szCs w:val="22"/>
              </w:rPr>
            </w:pPr>
            <w:proofErr w:type="spellStart"/>
            <w:r w:rsidRPr="000A0441">
              <w:rPr>
                <w:rFonts w:cs="Times New Roman"/>
                <w:szCs w:val="22"/>
              </w:rPr>
              <w:t>Krashevska</w:t>
            </w:r>
            <w:proofErr w:type="spellEnd"/>
            <w:r w:rsidRPr="000A0441">
              <w:rPr>
                <w:rFonts w:cs="Times New Roman"/>
                <w:szCs w:val="22"/>
              </w:rPr>
              <w:t xml:space="preserve"> et al. 2012</w:t>
            </w:r>
          </w:p>
        </w:tc>
        <w:tc>
          <w:tcPr>
            <w:tcW w:w="2835" w:type="dxa"/>
            <w:noWrap/>
            <w:hideMark/>
          </w:tcPr>
          <w:p w14:paraId="4B0B9905"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16FA2657"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159DA310"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5B854CE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23E49E60"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6039D79E" w14:textId="77777777" w:rsidTr="00CB3ACF">
        <w:trPr>
          <w:trHeight w:val="260"/>
        </w:trPr>
        <w:tc>
          <w:tcPr>
            <w:tcW w:w="2977" w:type="dxa"/>
            <w:noWrap/>
            <w:hideMark/>
          </w:tcPr>
          <w:p w14:paraId="571583EB" w14:textId="77777777" w:rsidR="005523BC" w:rsidRPr="000A0441" w:rsidRDefault="005523BC" w:rsidP="00CB3ACF">
            <w:pPr>
              <w:spacing w:line="360" w:lineRule="auto"/>
              <w:rPr>
                <w:rFonts w:cs="Times New Roman"/>
                <w:szCs w:val="22"/>
              </w:rPr>
            </w:pPr>
            <w:proofErr w:type="spellStart"/>
            <w:r w:rsidRPr="000A0441">
              <w:rPr>
                <w:rFonts w:cs="Times New Roman"/>
                <w:szCs w:val="22"/>
              </w:rPr>
              <w:t>Kuperman</w:t>
            </w:r>
            <w:proofErr w:type="spellEnd"/>
            <w:r w:rsidRPr="000A0441">
              <w:rPr>
                <w:rFonts w:cs="Times New Roman"/>
                <w:szCs w:val="22"/>
              </w:rPr>
              <w:t xml:space="preserve"> et al. 2002</w:t>
            </w:r>
          </w:p>
        </w:tc>
        <w:tc>
          <w:tcPr>
            <w:tcW w:w="2835" w:type="dxa"/>
            <w:noWrap/>
            <w:hideMark/>
          </w:tcPr>
          <w:p w14:paraId="6F72C581"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10FDEB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78E03898"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4CE813CF"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784" w:type="dxa"/>
            <w:noWrap/>
            <w:hideMark/>
          </w:tcPr>
          <w:p w14:paraId="7E4CB7F3"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44D67F08" w14:textId="77777777" w:rsidTr="00CB3ACF">
        <w:trPr>
          <w:trHeight w:val="260"/>
        </w:trPr>
        <w:tc>
          <w:tcPr>
            <w:tcW w:w="2977" w:type="dxa"/>
            <w:noWrap/>
            <w:hideMark/>
          </w:tcPr>
          <w:p w14:paraId="2611A96F" w14:textId="77777777" w:rsidR="005523BC" w:rsidRPr="000A0441" w:rsidRDefault="005523BC" w:rsidP="00CB3ACF">
            <w:pPr>
              <w:spacing w:line="360" w:lineRule="auto"/>
              <w:rPr>
                <w:rFonts w:cs="Times New Roman"/>
                <w:szCs w:val="22"/>
              </w:rPr>
            </w:pPr>
            <w:proofErr w:type="spellStart"/>
            <w:r w:rsidRPr="000A0441">
              <w:rPr>
                <w:rFonts w:cs="Times New Roman"/>
                <w:szCs w:val="22"/>
              </w:rPr>
              <w:t>Landesman</w:t>
            </w:r>
            <w:proofErr w:type="spellEnd"/>
            <w:r w:rsidRPr="000A0441">
              <w:rPr>
                <w:rFonts w:cs="Times New Roman"/>
                <w:szCs w:val="22"/>
              </w:rPr>
              <w:t xml:space="preserve"> et al. 2011</w:t>
            </w:r>
          </w:p>
        </w:tc>
        <w:tc>
          <w:tcPr>
            <w:tcW w:w="2835" w:type="dxa"/>
            <w:noWrap/>
            <w:hideMark/>
          </w:tcPr>
          <w:p w14:paraId="0E9DC36C"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555EAD45" w14:textId="77777777" w:rsidR="005523BC" w:rsidRPr="000A0441" w:rsidRDefault="005523BC" w:rsidP="00CB3ACF">
            <w:pPr>
              <w:spacing w:line="360" w:lineRule="auto"/>
              <w:rPr>
                <w:rFonts w:cs="Times New Roman"/>
                <w:szCs w:val="22"/>
              </w:rPr>
            </w:pPr>
            <w:r w:rsidRPr="000A0441">
              <w:rPr>
                <w:rFonts w:cs="Times New Roman"/>
                <w:szCs w:val="22"/>
              </w:rPr>
              <w:t xml:space="preserve">No </w:t>
            </w:r>
          </w:p>
        </w:tc>
        <w:tc>
          <w:tcPr>
            <w:tcW w:w="2055" w:type="dxa"/>
            <w:noWrap/>
            <w:hideMark/>
          </w:tcPr>
          <w:p w14:paraId="2C2A2242"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677110EC"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77A30A7E"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5A4D5224" w14:textId="77777777" w:rsidTr="00CB3ACF">
        <w:trPr>
          <w:trHeight w:val="260"/>
        </w:trPr>
        <w:tc>
          <w:tcPr>
            <w:tcW w:w="2977" w:type="dxa"/>
            <w:noWrap/>
            <w:hideMark/>
          </w:tcPr>
          <w:p w14:paraId="73D4281A" w14:textId="77777777" w:rsidR="005523BC" w:rsidRPr="000A0441" w:rsidRDefault="005523BC" w:rsidP="00CB3ACF">
            <w:pPr>
              <w:spacing w:line="360" w:lineRule="auto"/>
              <w:rPr>
                <w:rFonts w:cs="Times New Roman"/>
                <w:szCs w:val="22"/>
              </w:rPr>
            </w:pPr>
            <w:r w:rsidRPr="000A0441">
              <w:rPr>
                <w:rFonts w:cs="Times New Roman"/>
                <w:szCs w:val="22"/>
              </w:rPr>
              <w:t>Lensing et al. 2005</w:t>
            </w:r>
          </w:p>
        </w:tc>
        <w:tc>
          <w:tcPr>
            <w:tcW w:w="2835" w:type="dxa"/>
            <w:noWrap/>
            <w:hideMark/>
          </w:tcPr>
          <w:p w14:paraId="2D135140"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5920DBFD"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5CA46DA6"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1639" w:type="dxa"/>
            <w:noWrap/>
            <w:hideMark/>
          </w:tcPr>
          <w:p w14:paraId="2B0F52FF"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784" w:type="dxa"/>
            <w:noWrap/>
            <w:hideMark/>
          </w:tcPr>
          <w:p w14:paraId="05EFC460"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31974CCB" w14:textId="77777777" w:rsidTr="00CB3ACF">
        <w:trPr>
          <w:trHeight w:val="260"/>
        </w:trPr>
        <w:tc>
          <w:tcPr>
            <w:tcW w:w="2977" w:type="dxa"/>
            <w:noWrap/>
            <w:hideMark/>
          </w:tcPr>
          <w:p w14:paraId="635522EA" w14:textId="77777777" w:rsidR="005523BC" w:rsidRPr="000A0441" w:rsidRDefault="005523BC" w:rsidP="00CB3ACF">
            <w:pPr>
              <w:spacing w:line="360" w:lineRule="auto"/>
              <w:rPr>
                <w:rFonts w:cs="Times New Roman"/>
                <w:szCs w:val="22"/>
              </w:rPr>
            </w:pPr>
            <w:r w:rsidRPr="000A0441">
              <w:rPr>
                <w:rFonts w:cs="Times New Roman"/>
                <w:szCs w:val="22"/>
              </w:rPr>
              <w:t>Lindberg and Bengtsson, 2006</w:t>
            </w:r>
          </w:p>
        </w:tc>
        <w:tc>
          <w:tcPr>
            <w:tcW w:w="2835" w:type="dxa"/>
            <w:noWrap/>
            <w:hideMark/>
          </w:tcPr>
          <w:p w14:paraId="5429642A"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52F49472"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0BEFB68E"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063B1099"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22F87B1A"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6B85CFC4" w14:textId="77777777" w:rsidTr="00CB3ACF">
        <w:trPr>
          <w:trHeight w:val="260"/>
        </w:trPr>
        <w:tc>
          <w:tcPr>
            <w:tcW w:w="2977" w:type="dxa"/>
            <w:noWrap/>
            <w:hideMark/>
          </w:tcPr>
          <w:p w14:paraId="1469D201" w14:textId="77777777" w:rsidR="005523BC" w:rsidRPr="000A0441" w:rsidRDefault="005523BC" w:rsidP="00CB3ACF">
            <w:pPr>
              <w:spacing w:line="360" w:lineRule="auto"/>
              <w:rPr>
                <w:rFonts w:cs="Times New Roman"/>
                <w:szCs w:val="22"/>
              </w:rPr>
            </w:pPr>
            <w:r w:rsidRPr="000A0441">
              <w:rPr>
                <w:rFonts w:cs="Times New Roman"/>
                <w:szCs w:val="22"/>
              </w:rPr>
              <w:t>Lindberg and Persson, 2004</w:t>
            </w:r>
          </w:p>
        </w:tc>
        <w:tc>
          <w:tcPr>
            <w:tcW w:w="2835" w:type="dxa"/>
            <w:noWrap/>
            <w:hideMark/>
          </w:tcPr>
          <w:p w14:paraId="3AAA2411"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C36606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D1CA95B"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0F99D769"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1BE99856"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65905F6C" w14:textId="77777777" w:rsidTr="00CB3ACF">
        <w:trPr>
          <w:trHeight w:val="260"/>
        </w:trPr>
        <w:tc>
          <w:tcPr>
            <w:tcW w:w="2977" w:type="dxa"/>
            <w:noWrap/>
            <w:hideMark/>
          </w:tcPr>
          <w:p w14:paraId="078078B5" w14:textId="77777777" w:rsidR="005523BC" w:rsidRPr="000A0441" w:rsidRDefault="005523BC" w:rsidP="00CB3ACF">
            <w:pPr>
              <w:spacing w:line="360" w:lineRule="auto"/>
              <w:rPr>
                <w:rFonts w:cs="Times New Roman"/>
                <w:szCs w:val="22"/>
              </w:rPr>
            </w:pPr>
            <w:r w:rsidRPr="000A0441">
              <w:rPr>
                <w:rFonts w:cs="Times New Roman"/>
                <w:szCs w:val="22"/>
              </w:rPr>
              <w:t>Lindberg et al. 2002</w:t>
            </w:r>
          </w:p>
        </w:tc>
        <w:tc>
          <w:tcPr>
            <w:tcW w:w="2835" w:type="dxa"/>
            <w:noWrap/>
            <w:hideMark/>
          </w:tcPr>
          <w:p w14:paraId="66A37DCF"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91E6809"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0E89E216"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5AB31E0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24943A61"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47850D79" w14:textId="77777777" w:rsidTr="00CB3ACF">
        <w:trPr>
          <w:trHeight w:val="260"/>
        </w:trPr>
        <w:tc>
          <w:tcPr>
            <w:tcW w:w="2977" w:type="dxa"/>
            <w:noWrap/>
            <w:hideMark/>
          </w:tcPr>
          <w:p w14:paraId="6EA9974F" w14:textId="77777777" w:rsidR="005523BC" w:rsidRPr="000A0441" w:rsidRDefault="005523BC" w:rsidP="00CB3ACF">
            <w:pPr>
              <w:spacing w:line="360" w:lineRule="auto"/>
              <w:rPr>
                <w:rFonts w:cs="Times New Roman"/>
                <w:szCs w:val="22"/>
              </w:rPr>
            </w:pPr>
            <w:r w:rsidRPr="000A0441">
              <w:rPr>
                <w:rFonts w:cs="Times New Roman"/>
                <w:szCs w:val="22"/>
              </w:rPr>
              <w:t>Liu et al. 2020</w:t>
            </w:r>
          </w:p>
        </w:tc>
        <w:tc>
          <w:tcPr>
            <w:tcW w:w="2835" w:type="dxa"/>
            <w:noWrap/>
            <w:hideMark/>
          </w:tcPr>
          <w:p w14:paraId="7B1EB32C"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63CC9A6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B4BCE76"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663C606D"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354C3474"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111A6A24" w14:textId="77777777" w:rsidTr="00CB3ACF">
        <w:trPr>
          <w:trHeight w:val="260"/>
        </w:trPr>
        <w:tc>
          <w:tcPr>
            <w:tcW w:w="2977" w:type="dxa"/>
            <w:noWrap/>
            <w:hideMark/>
          </w:tcPr>
          <w:p w14:paraId="5662B1CC" w14:textId="77777777" w:rsidR="005523BC" w:rsidRPr="000A0441" w:rsidRDefault="005523BC" w:rsidP="00CB3ACF">
            <w:pPr>
              <w:spacing w:line="360" w:lineRule="auto"/>
              <w:rPr>
                <w:rFonts w:cs="Times New Roman"/>
                <w:szCs w:val="22"/>
              </w:rPr>
            </w:pPr>
            <w:proofErr w:type="spellStart"/>
            <w:r w:rsidRPr="000A0441">
              <w:rPr>
                <w:rFonts w:cs="Times New Roman"/>
                <w:szCs w:val="22"/>
              </w:rPr>
              <w:t>Peguero</w:t>
            </w:r>
            <w:proofErr w:type="spellEnd"/>
            <w:r w:rsidRPr="000A0441">
              <w:rPr>
                <w:rFonts w:cs="Times New Roman"/>
                <w:szCs w:val="22"/>
              </w:rPr>
              <w:t xml:space="preserve"> et al. 2021</w:t>
            </w:r>
          </w:p>
        </w:tc>
        <w:tc>
          <w:tcPr>
            <w:tcW w:w="2835" w:type="dxa"/>
            <w:noWrap/>
            <w:hideMark/>
          </w:tcPr>
          <w:p w14:paraId="234BCCF5"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E02916C"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3919B7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7406567B"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3230B19C"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3D6DEE4C" w14:textId="77777777" w:rsidTr="00CB3ACF">
        <w:trPr>
          <w:trHeight w:val="260"/>
        </w:trPr>
        <w:tc>
          <w:tcPr>
            <w:tcW w:w="2977" w:type="dxa"/>
            <w:noWrap/>
            <w:hideMark/>
          </w:tcPr>
          <w:p w14:paraId="3D66B0F5" w14:textId="77777777" w:rsidR="005523BC" w:rsidRPr="000A0441" w:rsidRDefault="005523BC" w:rsidP="00CB3ACF">
            <w:pPr>
              <w:spacing w:line="360" w:lineRule="auto"/>
              <w:rPr>
                <w:rFonts w:cs="Times New Roman"/>
                <w:szCs w:val="22"/>
              </w:rPr>
            </w:pPr>
            <w:proofErr w:type="spellStart"/>
            <w:r w:rsidRPr="000A0441">
              <w:rPr>
                <w:rFonts w:cs="Times New Roman"/>
                <w:szCs w:val="22"/>
              </w:rPr>
              <w:t>Pflug</w:t>
            </w:r>
            <w:proofErr w:type="spellEnd"/>
            <w:r w:rsidRPr="000A0441">
              <w:rPr>
                <w:rFonts w:cs="Times New Roman"/>
                <w:szCs w:val="22"/>
              </w:rPr>
              <w:t xml:space="preserve"> and Wolters, 2001</w:t>
            </w:r>
          </w:p>
        </w:tc>
        <w:tc>
          <w:tcPr>
            <w:tcW w:w="2835" w:type="dxa"/>
            <w:noWrap/>
            <w:hideMark/>
          </w:tcPr>
          <w:p w14:paraId="279F8497"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2DAE69AD"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1718DD01"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2FE329F5"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38CD777E"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3E103106" w14:textId="77777777" w:rsidTr="00CB3ACF">
        <w:trPr>
          <w:trHeight w:val="260"/>
        </w:trPr>
        <w:tc>
          <w:tcPr>
            <w:tcW w:w="2977" w:type="dxa"/>
            <w:noWrap/>
            <w:hideMark/>
          </w:tcPr>
          <w:p w14:paraId="3D5BA510" w14:textId="77777777" w:rsidR="005523BC" w:rsidRPr="000A0441" w:rsidRDefault="005523BC" w:rsidP="00CB3ACF">
            <w:pPr>
              <w:spacing w:line="360" w:lineRule="auto"/>
              <w:rPr>
                <w:rFonts w:cs="Times New Roman"/>
                <w:szCs w:val="22"/>
              </w:rPr>
            </w:pPr>
            <w:proofErr w:type="spellStart"/>
            <w:r w:rsidRPr="000A0441">
              <w:rPr>
                <w:rFonts w:cs="Times New Roman"/>
                <w:szCs w:val="22"/>
              </w:rPr>
              <w:lastRenderedPageBreak/>
              <w:t>Ruitta</w:t>
            </w:r>
            <w:proofErr w:type="spellEnd"/>
            <w:r w:rsidRPr="000A0441">
              <w:rPr>
                <w:rFonts w:cs="Times New Roman"/>
                <w:szCs w:val="22"/>
              </w:rPr>
              <w:t xml:space="preserve"> et al. 2012</w:t>
            </w:r>
          </w:p>
        </w:tc>
        <w:tc>
          <w:tcPr>
            <w:tcW w:w="2835" w:type="dxa"/>
            <w:noWrap/>
            <w:hideMark/>
          </w:tcPr>
          <w:p w14:paraId="7FD82D47" w14:textId="77777777" w:rsidR="005523BC" w:rsidRPr="000A0441" w:rsidRDefault="005523BC" w:rsidP="00CB3ACF">
            <w:pPr>
              <w:spacing w:line="360" w:lineRule="auto"/>
              <w:jc w:val="both"/>
              <w:rPr>
                <w:rFonts w:cs="Times New Roman"/>
                <w:szCs w:val="22"/>
              </w:rPr>
            </w:pPr>
            <w:r w:rsidRPr="000A0441">
              <w:rPr>
                <w:rFonts w:cs="Times New Roman"/>
                <w:szCs w:val="22"/>
              </w:rPr>
              <w:t>Yes</w:t>
            </w:r>
          </w:p>
        </w:tc>
        <w:tc>
          <w:tcPr>
            <w:tcW w:w="2401" w:type="dxa"/>
            <w:noWrap/>
            <w:hideMark/>
          </w:tcPr>
          <w:p w14:paraId="234DEE29"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7FB66DFD"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14A66D9C"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4FC7C653"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5ADA5564" w14:textId="77777777" w:rsidTr="00CB3ACF">
        <w:trPr>
          <w:trHeight w:val="260"/>
        </w:trPr>
        <w:tc>
          <w:tcPr>
            <w:tcW w:w="2977" w:type="dxa"/>
            <w:noWrap/>
            <w:hideMark/>
          </w:tcPr>
          <w:p w14:paraId="0E3588FA" w14:textId="77777777" w:rsidR="005523BC" w:rsidRPr="000A0441" w:rsidRDefault="005523BC" w:rsidP="00CB3ACF">
            <w:pPr>
              <w:spacing w:line="360" w:lineRule="auto"/>
              <w:rPr>
                <w:rFonts w:cs="Times New Roman"/>
                <w:szCs w:val="22"/>
              </w:rPr>
            </w:pPr>
            <w:proofErr w:type="spellStart"/>
            <w:r w:rsidRPr="000A0441">
              <w:rPr>
                <w:rFonts w:cs="Times New Roman"/>
                <w:szCs w:val="22"/>
              </w:rPr>
              <w:t>Santonja</w:t>
            </w:r>
            <w:proofErr w:type="spellEnd"/>
            <w:r w:rsidRPr="000A0441">
              <w:rPr>
                <w:rFonts w:cs="Times New Roman"/>
                <w:szCs w:val="22"/>
              </w:rPr>
              <w:t xml:space="preserve"> et al. 2017</w:t>
            </w:r>
          </w:p>
        </w:tc>
        <w:tc>
          <w:tcPr>
            <w:tcW w:w="2835" w:type="dxa"/>
            <w:noWrap/>
            <w:hideMark/>
          </w:tcPr>
          <w:p w14:paraId="36D49179"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13DDA0B5"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386AF9C0"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7AFC04D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315311B0"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6FDD4E91" w14:textId="77777777" w:rsidTr="00CB3ACF">
        <w:trPr>
          <w:trHeight w:val="260"/>
        </w:trPr>
        <w:tc>
          <w:tcPr>
            <w:tcW w:w="2977" w:type="dxa"/>
            <w:noWrap/>
            <w:hideMark/>
          </w:tcPr>
          <w:p w14:paraId="050ACFF9" w14:textId="77777777" w:rsidR="005523BC" w:rsidRPr="000A0441" w:rsidRDefault="005523BC" w:rsidP="00CB3ACF">
            <w:pPr>
              <w:spacing w:line="360" w:lineRule="auto"/>
              <w:rPr>
                <w:rFonts w:cs="Times New Roman"/>
                <w:szCs w:val="22"/>
              </w:rPr>
            </w:pPr>
            <w:proofErr w:type="spellStart"/>
            <w:r w:rsidRPr="000A0441">
              <w:rPr>
                <w:rFonts w:cs="Times New Roman"/>
                <w:szCs w:val="22"/>
              </w:rPr>
              <w:t>Sohlenius</w:t>
            </w:r>
            <w:proofErr w:type="spellEnd"/>
            <w:r w:rsidRPr="000A0441">
              <w:rPr>
                <w:rFonts w:cs="Times New Roman"/>
                <w:szCs w:val="22"/>
              </w:rPr>
              <w:t xml:space="preserve"> and </w:t>
            </w:r>
            <w:proofErr w:type="spellStart"/>
            <w:r w:rsidRPr="000A0441">
              <w:rPr>
                <w:rFonts w:cs="Times New Roman"/>
                <w:szCs w:val="22"/>
              </w:rPr>
              <w:t>Wasilewska</w:t>
            </w:r>
            <w:proofErr w:type="spellEnd"/>
            <w:r w:rsidRPr="000A0441">
              <w:rPr>
                <w:rFonts w:cs="Times New Roman"/>
                <w:szCs w:val="22"/>
              </w:rPr>
              <w:t>, 1984</w:t>
            </w:r>
          </w:p>
        </w:tc>
        <w:tc>
          <w:tcPr>
            <w:tcW w:w="2835" w:type="dxa"/>
            <w:noWrap/>
            <w:hideMark/>
          </w:tcPr>
          <w:p w14:paraId="0AD9337D"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49990672"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0E991A8F"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229C9CF1"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6D3D9DD8"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4AFABC42" w14:textId="77777777" w:rsidTr="00CB3ACF">
        <w:trPr>
          <w:trHeight w:val="260"/>
        </w:trPr>
        <w:tc>
          <w:tcPr>
            <w:tcW w:w="2977" w:type="dxa"/>
            <w:noWrap/>
            <w:hideMark/>
          </w:tcPr>
          <w:p w14:paraId="181C0E7C" w14:textId="77777777" w:rsidR="005523BC" w:rsidRPr="000A0441" w:rsidRDefault="005523BC" w:rsidP="00CB3ACF">
            <w:pPr>
              <w:spacing w:line="360" w:lineRule="auto"/>
              <w:rPr>
                <w:rFonts w:cs="Times New Roman"/>
                <w:szCs w:val="22"/>
              </w:rPr>
            </w:pPr>
            <w:r w:rsidRPr="000A0441">
              <w:rPr>
                <w:rFonts w:cs="Times New Roman"/>
                <w:szCs w:val="22"/>
              </w:rPr>
              <w:t>Sun et al. 2013</w:t>
            </w:r>
          </w:p>
        </w:tc>
        <w:tc>
          <w:tcPr>
            <w:tcW w:w="2835" w:type="dxa"/>
            <w:noWrap/>
            <w:hideMark/>
          </w:tcPr>
          <w:p w14:paraId="07645DA1"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30688DE8"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618BB66"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6DDA01C8"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5F834BAB"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2746FC34" w14:textId="77777777" w:rsidTr="00CB3ACF">
        <w:trPr>
          <w:trHeight w:val="260"/>
        </w:trPr>
        <w:tc>
          <w:tcPr>
            <w:tcW w:w="2977" w:type="dxa"/>
            <w:noWrap/>
            <w:hideMark/>
          </w:tcPr>
          <w:p w14:paraId="1015015A" w14:textId="77777777" w:rsidR="005523BC" w:rsidRPr="000A0441" w:rsidRDefault="005523BC" w:rsidP="00CB3ACF">
            <w:pPr>
              <w:spacing w:line="360" w:lineRule="auto"/>
              <w:rPr>
                <w:rFonts w:cs="Times New Roman"/>
                <w:szCs w:val="22"/>
              </w:rPr>
            </w:pPr>
            <w:r w:rsidRPr="000A0441">
              <w:rPr>
                <w:rFonts w:cs="Times New Roman"/>
                <w:szCs w:val="22"/>
              </w:rPr>
              <w:t>Sun et al. 2020</w:t>
            </w:r>
          </w:p>
        </w:tc>
        <w:tc>
          <w:tcPr>
            <w:tcW w:w="2835" w:type="dxa"/>
            <w:noWrap/>
            <w:hideMark/>
          </w:tcPr>
          <w:p w14:paraId="10E19737"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3972D154"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04D54DC6"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061558A2"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7BF5FF10"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0113A4E3" w14:textId="77777777" w:rsidTr="00CB3ACF">
        <w:trPr>
          <w:trHeight w:val="260"/>
        </w:trPr>
        <w:tc>
          <w:tcPr>
            <w:tcW w:w="2977" w:type="dxa"/>
            <w:noWrap/>
            <w:hideMark/>
          </w:tcPr>
          <w:p w14:paraId="6946263D" w14:textId="77777777" w:rsidR="005523BC" w:rsidRPr="000A0441" w:rsidRDefault="005523BC" w:rsidP="00CB3ACF">
            <w:pPr>
              <w:spacing w:line="360" w:lineRule="auto"/>
              <w:rPr>
                <w:rFonts w:cs="Times New Roman"/>
                <w:szCs w:val="22"/>
              </w:rPr>
            </w:pPr>
            <w:r w:rsidRPr="000A0441">
              <w:rPr>
                <w:rFonts w:cs="Times New Roman"/>
                <w:szCs w:val="22"/>
              </w:rPr>
              <w:t>Taylor et al. 2004</w:t>
            </w:r>
          </w:p>
        </w:tc>
        <w:tc>
          <w:tcPr>
            <w:tcW w:w="2835" w:type="dxa"/>
            <w:noWrap/>
            <w:hideMark/>
          </w:tcPr>
          <w:p w14:paraId="4335D9B6"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03EDF602"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2055" w:type="dxa"/>
            <w:noWrap/>
            <w:hideMark/>
          </w:tcPr>
          <w:p w14:paraId="5B036ADD" w14:textId="77777777" w:rsidR="005523BC" w:rsidRPr="000A0441" w:rsidRDefault="005523BC" w:rsidP="00CB3ACF">
            <w:pPr>
              <w:spacing w:line="360" w:lineRule="auto"/>
              <w:rPr>
                <w:rFonts w:cs="Times New Roman"/>
                <w:szCs w:val="22"/>
              </w:rPr>
            </w:pPr>
            <w:r w:rsidRPr="000A0441">
              <w:rPr>
                <w:rFonts w:cs="Times New Roman"/>
                <w:szCs w:val="22"/>
              </w:rPr>
              <w:t>No</w:t>
            </w:r>
          </w:p>
        </w:tc>
        <w:tc>
          <w:tcPr>
            <w:tcW w:w="1639" w:type="dxa"/>
            <w:noWrap/>
            <w:hideMark/>
          </w:tcPr>
          <w:p w14:paraId="2D278CB5"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614DCF39" w14:textId="77777777" w:rsidR="005523BC" w:rsidRPr="000A0441" w:rsidRDefault="005523BC" w:rsidP="00CB3ACF">
            <w:pPr>
              <w:spacing w:line="360" w:lineRule="auto"/>
              <w:rPr>
                <w:rFonts w:cs="Times New Roman"/>
                <w:szCs w:val="22"/>
              </w:rPr>
            </w:pPr>
            <w:r w:rsidRPr="000A0441">
              <w:rPr>
                <w:rFonts w:cs="Times New Roman"/>
                <w:szCs w:val="22"/>
              </w:rPr>
              <w:t xml:space="preserve">Low validity </w:t>
            </w:r>
          </w:p>
        </w:tc>
      </w:tr>
      <w:tr w:rsidR="005523BC" w:rsidRPr="000A0441" w14:paraId="31E39771" w14:textId="77777777" w:rsidTr="00CB3ACF">
        <w:trPr>
          <w:trHeight w:val="260"/>
        </w:trPr>
        <w:tc>
          <w:tcPr>
            <w:tcW w:w="2977" w:type="dxa"/>
            <w:noWrap/>
            <w:hideMark/>
          </w:tcPr>
          <w:p w14:paraId="69A95082" w14:textId="77777777" w:rsidR="005523BC" w:rsidRPr="000A0441" w:rsidRDefault="005523BC" w:rsidP="00CB3ACF">
            <w:pPr>
              <w:spacing w:line="360" w:lineRule="auto"/>
              <w:rPr>
                <w:rFonts w:cs="Times New Roman"/>
                <w:szCs w:val="22"/>
              </w:rPr>
            </w:pPr>
            <w:proofErr w:type="spellStart"/>
            <w:r w:rsidRPr="000A0441">
              <w:rPr>
                <w:rFonts w:cs="Times New Roman"/>
                <w:szCs w:val="22"/>
              </w:rPr>
              <w:t>Tsiafouli</w:t>
            </w:r>
            <w:proofErr w:type="spellEnd"/>
            <w:r w:rsidRPr="000A0441">
              <w:rPr>
                <w:rFonts w:cs="Times New Roman"/>
                <w:szCs w:val="22"/>
              </w:rPr>
              <w:t xml:space="preserve"> et al. 2005</w:t>
            </w:r>
          </w:p>
        </w:tc>
        <w:tc>
          <w:tcPr>
            <w:tcW w:w="2835" w:type="dxa"/>
            <w:noWrap/>
            <w:hideMark/>
          </w:tcPr>
          <w:p w14:paraId="1F828656" w14:textId="77777777" w:rsidR="005523BC" w:rsidRPr="000A0441" w:rsidRDefault="005523BC" w:rsidP="00CB3ACF">
            <w:pPr>
              <w:spacing w:line="360" w:lineRule="auto"/>
              <w:jc w:val="both"/>
              <w:rPr>
                <w:rFonts w:cs="Times New Roman"/>
                <w:szCs w:val="22"/>
              </w:rPr>
            </w:pPr>
            <w:r w:rsidRPr="000A0441">
              <w:rPr>
                <w:rFonts w:cs="Times New Roman"/>
                <w:szCs w:val="22"/>
              </w:rPr>
              <w:t>Partially</w:t>
            </w:r>
          </w:p>
        </w:tc>
        <w:tc>
          <w:tcPr>
            <w:tcW w:w="2401" w:type="dxa"/>
            <w:noWrap/>
            <w:hideMark/>
          </w:tcPr>
          <w:p w14:paraId="6D6860E3"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5859E7E3"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0C21E063"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0AA9DF2E"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41F42070" w14:textId="77777777" w:rsidTr="00CB3ACF">
        <w:trPr>
          <w:trHeight w:val="260"/>
        </w:trPr>
        <w:tc>
          <w:tcPr>
            <w:tcW w:w="2977" w:type="dxa"/>
            <w:noWrap/>
            <w:hideMark/>
          </w:tcPr>
          <w:p w14:paraId="03359894" w14:textId="77777777" w:rsidR="005523BC" w:rsidRPr="000A0441" w:rsidRDefault="005523BC" w:rsidP="00CB3ACF">
            <w:pPr>
              <w:spacing w:line="360" w:lineRule="auto"/>
              <w:rPr>
                <w:rFonts w:cs="Times New Roman"/>
                <w:szCs w:val="22"/>
              </w:rPr>
            </w:pPr>
            <w:proofErr w:type="spellStart"/>
            <w:r w:rsidRPr="000A0441">
              <w:rPr>
                <w:rFonts w:cs="Times New Roman"/>
                <w:szCs w:val="22"/>
              </w:rPr>
              <w:t>Tsiafouli</w:t>
            </w:r>
            <w:proofErr w:type="spellEnd"/>
            <w:r w:rsidRPr="000A0441">
              <w:rPr>
                <w:rFonts w:cs="Times New Roman"/>
                <w:szCs w:val="22"/>
              </w:rPr>
              <w:t xml:space="preserve"> et al. 2018</w:t>
            </w:r>
          </w:p>
        </w:tc>
        <w:tc>
          <w:tcPr>
            <w:tcW w:w="2835" w:type="dxa"/>
            <w:noWrap/>
            <w:hideMark/>
          </w:tcPr>
          <w:p w14:paraId="3A2B2707"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2401" w:type="dxa"/>
            <w:noWrap/>
            <w:hideMark/>
          </w:tcPr>
          <w:p w14:paraId="24851967"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212C5771"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3D23476B"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0D77A4A6"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4B3DF659" w14:textId="77777777" w:rsidTr="00CB3ACF">
        <w:trPr>
          <w:trHeight w:val="260"/>
        </w:trPr>
        <w:tc>
          <w:tcPr>
            <w:tcW w:w="2977" w:type="dxa"/>
            <w:noWrap/>
            <w:hideMark/>
          </w:tcPr>
          <w:p w14:paraId="4D8D4200" w14:textId="77777777" w:rsidR="005523BC" w:rsidRPr="000A0441" w:rsidRDefault="005523BC" w:rsidP="00CB3ACF">
            <w:pPr>
              <w:spacing w:line="360" w:lineRule="auto"/>
              <w:rPr>
                <w:rFonts w:cs="Times New Roman"/>
                <w:szCs w:val="22"/>
              </w:rPr>
            </w:pPr>
            <w:r w:rsidRPr="000A0441">
              <w:rPr>
                <w:rFonts w:cs="Times New Roman"/>
                <w:szCs w:val="22"/>
              </w:rPr>
              <w:t>Wang et al. 2021</w:t>
            </w:r>
          </w:p>
        </w:tc>
        <w:tc>
          <w:tcPr>
            <w:tcW w:w="2835" w:type="dxa"/>
            <w:noWrap/>
            <w:hideMark/>
          </w:tcPr>
          <w:p w14:paraId="3F29E79F"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2401" w:type="dxa"/>
            <w:noWrap/>
            <w:hideMark/>
          </w:tcPr>
          <w:p w14:paraId="45A78EA3"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4817CED1"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54660C5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69F3DBA3"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3F75306A" w14:textId="77777777" w:rsidTr="00CB3ACF">
        <w:trPr>
          <w:trHeight w:val="260"/>
        </w:trPr>
        <w:tc>
          <w:tcPr>
            <w:tcW w:w="2977" w:type="dxa"/>
            <w:noWrap/>
            <w:hideMark/>
          </w:tcPr>
          <w:p w14:paraId="23209105" w14:textId="77777777" w:rsidR="005523BC" w:rsidRPr="000A0441" w:rsidRDefault="005523BC" w:rsidP="00CB3ACF">
            <w:pPr>
              <w:spacing w:line="360" w:lineRule="auto"/>
              <w:rPr>
                <w:rFonts w:cs="Times New Roman"/>
                <w:szCs w:val="22"/>
              </w:rPr>
            </w:pPr>
            <w:r w:rsidRPr="000A0441">
              <w:rPr>
                <w:rFonts w:cs="Times New Roman"/>
                <w:szCs w:val="22"/>
              </w:rPr>
              <w:t>Williams et al. 2014</w:t>
            </w:r>
          </w:p>
        </w:tc>
        <w:tc>
          <w:tcPr>
            <w:tcW w:w="2835" w:type="dxa"/>
            <w:noWrap/>
            <w:hideMark/>
          </w:tcPr>
          <w:p w14:paraId="33683ABE"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2401" w:type="dxa"/>
            <w:noWrap/>
            <w:hideMark/>
          </w:tcPr>
          <w:p w14:paraId="40A2614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307A4A2A" w14:textId="77777777" w:rsidR="005523BC" w:rsidRPr="000A0441" w:rsidRDefault="005523BC" w:rsidP="00CB3ACF">
            <w:pPr>
              <w:spacing w:line="360" w:lineRule="auto"/>
              <w:rPr>
                <w:rFonts w:cs="Times New Roman"/>
                <w:szCs w:val="22"/>
              </w:rPr>
            </w:pPr>
            <w:r w:rsidRPr="000A0441">
              <w:rPr>
                <w:rFonts w:cs="Times New Roman"/>
                <w:szCs w:val="22"/>
              </w:rPr>
              <w:t>Partially</w:t>
            </w:r>
          </w:p>
        </w:tc>
        <w:tc>
          <w:tcPr>
            <w:tcW w:w="1639" w:type="dxa"/>
            <w:noWrap/>
            <w:hideMark/>
          </w:tcPr>
          <w:p w14:paraId="5E7C0CA4"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57FDD22F" w14:textId="77777777" w:rsidR="005523BC" w:rsidRPr="000A0441" w:rsidRDefault="005523BC" w:rsidP="00CB3ACF">
            <w:pPr>
              <w:spacing w:line="360" w:lineRule="auto"/>
              <w:rPr>
                <w:rFonts w:cs="Times New Roman"/>
                <w:szCs w:val="22"/>
              </w:rPr>
            </w:pPr>
            <w:r w:rsidRPr="000A0441">
              <w:rPr>
                <w:rFonts w:cs="Times New Roman"/>
                <w:szCs w:val="22"/>
              </w:rPr>
              <w:t xml:space="preserve">Medium validity </w:t>
            </w:r>
          </w:p>
        </w:tc>
      </w:tr>
      <w:tr w:rsidR="005523BC" w:rsidRPr="000A0441" w14:paraId="0440BF11" w14:textId="77777777" w:rsidTr="00CB3ACF">
        <w:trPr>
          <w:trHeight w:val="260"/>
        </w:trPr>
        <w:tc>
          <w:tcPr>
            <w:tcW w:w="2977" w:type="dxa"/>
            <w:noWrap/>
            <w:hideMark/>
          </w:tcPr>
          <w:p w14:paraId="0DCF1619" w14:textId="77777777" w:rsidR="005523BC" w:rsidRPr="000A0441" w:rsidRDefault="005523BC" w:rsidP="00CB3ACF">
            <w:pPr>
              <w:spacing w:line="360" w:lineRule="auto"/>
              <w:rPr>
                <w:rFonts w:cs="Times New Roman"/>
                <w:szCs w:val="22"/>
              </w:rPr>
            </w:pPr>
            <w:r w:rsidRPr="000A0441">
              <w:rPr>
                <w:rFonts w:cs="Times New Roman"/>
                <w:szCs w:val="22"/>
              </w:rPr>
              <w:t>Wise and Lensing, 2019</w:t>
            </w:r>
          </w:p>
        </w:tc>
        <w:tc>
          <w:tcPr>
            <w:tcW w:w="2835" w:type="dxa"/>
            <w:noWrap/>
            <w:hideMark/>
          </w:tcPr>
          <w:p w14:paraId="5C8F6A6A"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401" w:type="dxa"/>
            <w:noWrap/>
            <w:hideMark/>
          </w:tcPr>
          <w:p w14:paraId="04F23A3B"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2055" w:type="dxa"/>
            <w:noWrap/>
            <w:hideMark/>
          </w:tcPr>
          <w:p w14:paraId="5BB0951E"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639" w:type="dxa"/>
            <w:noWrap/>
            <w:hideMark/>
          </w:tcPr>
          <w:p w14:paraId="205575C5" w14:textId="77777777" w:rsidR="005523BC" w:rsidRPr="000A0441" w:rsidRDefault="005523BC" w:rsidP="00CB3ACF">
            <w:pPr>
              <w:spacing w:line="360" w:lineRule="auto"/>
              <w:rPr>
                <w:rFonts w:cs="Times New Roman"/>
                <w:szCs w:val="22"/>
              </w:rPr>
            </w:pPr>
            <w:r w:rsidRPr="000A0441">
              <w:rPr>
                <w:rFonts w:cs="Times New Roman"/>
                <w:szCs w:val="22"/>
              </w:rPr>
              <w:t>Yes</w:t>
            </w:r>
          </w:p>
        </w:tc>
        <w:tc>
          <w:tcPr>
            <w:tcW w:w="1784" w:type="dxa"/>
            <w:noWrap/>
            <w:hideMark/>
          </w:tcPr>
          <w:p w14:paraId="0993C031" w14:textId="77777777" w:rsidR="005523BC" w:rsidRPr="000A0441" w:rsidRDefault="005523BC" w:rsidP="00CB3ACF">
            <w:pPr>
              <w:spacing w:line="360" w:lineRule="auto"/>
              <w:rPr>
                <w:rFonts w:cs="Times New Roman"/>
                <w:szCs w:val="22"/>
              </w:rPr>
            </w:pPr>
            <w:r w:rsidRPr="000A0441">
              <w:rPr>
                <w:rFonts w:cs="Times New Roman"/>
                <w:szCs w:val="22"/>
              </w:rPr>
              <w:t xml:space="preserve">High validity </w:t>
            </w:r>
          </w:p>
        </w:tc>
      </w:tr>
    </w:tbl>
    <w:p w14:paraId="42EEA98C" w14:textId="77777777" w:rsidR="005523BC" w:rsidRPr="000A0441" w:rsidRDefault="005523BC" w:rsidP="005523BC">
      <w:pPr>
        <w:spacing w:line="360" w:lineRule="auto"/>
        <w:rPr>
          <w:rFonts w:cs="Times New Roman"/>
          <w:b/>
          <w:bCs/>
          <w:szCs w:val="22"/>
        </w:rPr>
      </w:pPr>
    </w:p>
    <w:p w14:paraId="58EB2671" w14:textId="77777777" w:rsidR="005523BC" w:rsidRPr="000A0441" w:rsidRDefault="005523BC" w:rsidP="005523BC">
      <w:pPr>
        <w:pStyle w:val="Caption"/>
        <w:keepNext/>
        <w:rPr>
          <w:rFonts w:cs="Times New Roman"/>
        </w:rPr>
      </w:pPr>
      <w:bookmarkStart w:id="270" w:name="_Ref112408916"/>
      <w:r w:rsidRPr="000A0441">
        <w:rPr>
          <w:rFonts w:cs="Times New Roman"/>
        </w:rPr>
        <w:t xml:space="preserve">Appendix </w:t>
      </w:r>
      <w:r>
        <w:rPr>
          <w:rFonts w:cs="Times New Roman"/>
        </w:rPr>
        <w:fldChar w:fldCharType="begin"/>
      </w:r>
      <w:r>
        <w:rPr>
          <w:rFonts w:cs="Times New Roman"/>
        </w:rPr>
        <w:instrText xml:space="preserve"> SEQ Appendix \* ARABIC </w:instrText>
      </w:r>
      <w:r>
        <w:rPr>
          <w:rFonts w:cs="Times New Roman"/>
        </w:rPr>
        <w:fldChar w:fldCharType="separate"/>
      </w:r>
      <w:r>
        <w:rPr>
          <w:rFonts w:cs="Times New Roman"/>
          <w:noProof/>
        </w:rPr>
        <w:t>4</w:t>
      </w:r>
      <w:r>
        <w:rPr>
          <w:rFonts w:cs="Times New Roman"/>
        </w:rPr>
        <w:fldChar w:fldCharType="end"/>
      </w:r>
      <w:bookmarkEnd w:id="270"/>
      <w:r w:rsidRPr="000A0441">
        <w:rPr>
          <w:rFonts w:cs="Times New Roman"/>
        </w:rPr>
        <w:t xml:space="preserve">. Summary effect size comparison without the studies found to have low validity </w:t>
      </w:r>
    </w:p>
    <w:tbl>
      <w:tblPr>
        <w:tblStyle w:val="TableGrid"/>
        <w:tblW w:w="13948"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62"/>
        <w:gridCol w:w="1478"/>
        <w:gridCol w:w="1278"/>
        <w:gridCol w:w="1030"/>
        <w:gridCol w:w="2180"/>
        <w:gridCol w:w="889"/>
        <w:gridCol w:w="1201"/>
        <w:gridCol w:w="992"/>
        <w:gridCol w:w="2152"/>
        <w:gridCol w:w="886"/>
      </w:tblGrid>
      <w:tr w:rsidR="005523BC" w:rsidRPr="000A0441" w14:paraId="4757E124" w14:textId="77777777" w:rsidTr="00CB3ACF">
        <w:trPr>
          <w:trHeight w:val="320"/>
        </w:trPr>
        <w:tc>
          <w:tcPr>
            <w:tcW w:w="1862" w:type="dxa"/>
            <w:tcBorders>
              <w:top w:val="single" w:sz="4" w:space="0" w:color="auto"/>
              <w:bottom w:val="nil"/>
            </w:tcBorders>
            <w:noWrap/>
            <w:hideMark/>
          </w:tcPr>
          <w:p w14:paraId="502E9AEF" w14:textId="77777777" w:rsidR="005523BC" w:rsidRPr="000A0441" w:rsidRDefault="005523BC" w:rsidP="00CB3ACF">
            <w:pPr>
              <w:rPr>
                <w:rFonts w:cs="Times New Roman"/>
                <w:szCs w:val="22"/>
              </w:rPr>
            </w:pPr>
          </w:p>
        </w:tc>
        <w:tc>
          <w:tcPr>
            <w:tcW w:w="1478" w:type="dxa"/>
            <w:tcBorders>
              <w:top w:val="single" w:sz="4" w:space="0" w:color="auto"/>
              <w:bottom w:val="nil"/>
            </w:tcBorders>
            <w:noWrap/>
            <w:hideMark/>
          </w:tcPr>
          <w:p w14:paraId="26FAB385" w14:textId="77777777" w:rsidR="005523BC" w:rsidRPr="000A0441" w:rsidRDefault="005523BC" w:rsidP="00CB3ACF">
            <w:pPr>
              <w:rPr>
                <w:rFonts w:cs="Times New Roman"/>
                <w:szCs w:val="22"/>
              </w:rPr>
            </w:pPr>
          </w:p>
        </w:tc>
        <w:tc>
          <w:tcPr>
            <w:tcW w:w="1278" w:type="dxa"/>
            <w:tcBorders>
              <w:top w:val="single" w:sz="4" w:space="0" w:color="auto"/>
              <w:bottom w:val="nil"/>
            </w:tcBorders>
            <w:noWrap/>
            <w:hideMark/>
          </w:tcPr>
          <w:p w14:paraId="7AC5AFFB" w14:textId="77777777" w:rsidR="005523BC" w:rsidRPr="000A0441" w:rsidRDefault="005523BC" w:rsidP="00CB3ACF">
            <w:pPr>
              <w:rPr>
                <w:rFonts w:cs="Times New Roman"/>
                <w:szCs w:val="22"/>
              </w:rPr>
            </w:pPr>
            <w:r w:rsidRPr="000A0441">
              <w:rPr>
                <w:rFonts w:cs="Times New Roman"/>
                <w:szCs w:val="22"/>
              </w:rPr>
              <w:t>Abundance</w:t>
            </w:r>
          </w:p>
        </w:tc>
        <w:tc>
          <w:tcPr>
            <w:tcW w:w="1030" w:type="dxa"/>
            <w:tcBorders>
              <w:top w:val="single" w:sz="4" w:space="0" w:color="auto"/>
              <w:bottom w:val="nil"/>
            </w:tcBorders>
            <w:noWrap/>
            <w:hideMark/>
          </w:tcPr>
          <w:p w14:paraId="0CFD3902" w14:textId="77777777" w:rsidR="005523BC" w:rsidRPr="000A0441" w:rsidRDefault="005523BC" w:rsidP="00CB3ACF">
            <w:pPr>
              <w:rPr>
                <w:rFonts w:cs="Times New Roman"/>
                <w:szCs w:val="22"/>
              </w:rPr>
            </w:pPr>
          </w:p>
        </w:tc>
        <w:tc>
          <w:tcPr>
            <w:tcW w:w="2180" w:type="dxa"/>
            <w:tcBorders>
              <w:top w:val="single" w:sz="4" w:space="0" w:color="auto"/>
              <w:bottom w:val="nil"/>
            </w:tcBorders>
            <w:noWrap/>
            <w:hideMark/>
          </w:tcPr>
          <w:p w14:paraId="6980A8E9" w14:textId="77777777" w:rsidR="005523BC" w:rsidRPr="000A0441" w:rsidRDefault="005523BC" w:rsidP="00CB3ACF">
            <w:pPr>
              <w:rPr>
                <w:rFonts w:cs="Times New Roman"/>
                <w:szCs w:val="22"/>
              </w:rPr>
            </w:pPr>
          </w:p>
        </w:tc>
        <w:tc>
          <w:tcPr>
            <w:tcW w:w="889" w:type="dxa"/>
            <w:tcBorders>
              <w:top w:val="single" w:sz="4" w:space="0" w:color="auto"/>
              <w:bottom w:val="nil"/>
            </w:tcBorders>
            <w:noWrap/>
            <w:hideMark/>
          </w:tcPr>
          <w:p w14:paraId="07DCF2C7" w14:textId="77777777" w:rsidR="005523BC" w:rsidRPr="000A0441" w:rsidRDefault="005523BC" w:rsidP="00CB3ACF">
            <w:pPr>
              <w:rPr>
                <w:rFonts w:cs="Times New Roman"/>
                <w:szCs w:val="22"/>
              </w:rPr>
            </w:pPr>
          </w:p>
        </w:tc>
        <w:tc>
          <w:tcPr>
            <w:tcW w:w="1201" w:type="dxa"/>
            <w:tcBorders>
              <w:top w:val="single" w:sz="4" w:space="0" w:color="auto"/>
              <w:bottom w:val="nil"/>
            </w:tcBorders>
            <w:noWrap/>
            <w:hideMark/>
          </w:tcPr>
          <w:p w14:paraId="425A60A2" w14:textId="77777777" w:rsidR="005523BC" w:rsidRPr="000A0441" w:rsidRDefault="005523BC" w:rsidP="00CB3ACF">
            <w:pPr>
              <w:rPr>
                <w:rFonts w:cs="Times New Roman"/>
                <w:szCs w:val="22"/>
              </w:rPr>
            </w:pPr>
            <w:r w:rsidRPr="000A0441">
              <w:rPr>
                <w:rFonts w:cs="Times New Roman"/>
                <w:szCs w:val="22"/>
              </w:rPr>
              <w:t xml:space="preserve">Diversity </w:t>
            </w:r>
          </w:p>
        </w:tc>
        <w:tc>
          <w:tcPr>
            <w:tcW w:w="992" w:type="dxa"/>
            <w:tcBorders>
              <w:top w:val="single" w:sz="4" w:space="0" w:color="auto"/>
              <w:bottom w:val="nil"/>
            </w:tcBorders>
            <w:noWrap/>
            <w:hideMark/>
          </w:tcPr>
          <w:p w14:paraId="203A045D" w14:textId="77777777" w:rsidR="005523BC" w:rsidRPr="000A0441" w:rsidRDefault="005523BC" w:rsidP="00CB3ACF">
            <w:pPr>
              <w:rPr>
                <w:rFonts w:cs="Times New Roman"/>
                <w:szCs w:val="22"/>
              </w:rPr>
            </w:pPr>
          </w:p>
        </w:tc>
        <w:tc>
          <w:tcPr>
            <w:tcW w:w="2152" w:type="dxa"/>
            <w:tcBorders>
              <w:top w:val="single" w:sz="4" w:space="0" w:color="auto"/>
              <w:bottom w:val="nil"/>
            </w:tcBorders>
            <w:noWrap/>
            <w:hideMark/>
          </w:tcPr>
          <w:p w14:paraId="6CC631A2" w14:textId="77777777" w:rsidR="005523BC" w:rsidRPr="000A0441" w:rsidRDefault="005523BC" w:rsidP="00CB3ACF">
            <w:pPr>
              <w:rPr>
                <w:rFonts w:cs="Times New Roman"/>
                <w:szCs w:val="22"/>
              </w:rPr>
            </w:pPr>
          </w:p>
        </w:tc>
        <w:tc>
          <w:tcPr>
            <w:tcW w:w="886" w:type="dxa"/>
            <w:tcBorders>
              <w:top w:val="single" w:sz="4" w:space="0" w:color="auto"/>
              <w:bottom w:val="nil"/>
            </w:tcBorders>
            <w:noWrap/>
            <w:hideMark/>
          </w:tcPr>
          <w:p w14:paraId="0A6B097E" w14:textId="77777777" w:rsidR="005523BC" w:rsidRPr="000A0441" w:rsidRDefault="005523BC" w:rsidP="00CB3ACF">
            <w:pPr>
              <w:rPr>
                <w:rFonts w:cs="Times New Roman"/>
                <w:szCs w:val="22"/>
              </w:rPr>
            </w:pPr>
          </w:p>
        </w:tc>
      </w:tr>
      <w:tr w:rsidR="005523BC" w:rsidRPr="000A0441" w14:paraId="546A3D44" w14:textId="77777777" w:rsidTr="00CB3ACF">
        <w:trPr>
          <w:trHeight w:val="320"/>
        </w:trPr>
        <w:tc>
          <w:tcPr>
            <w:tcW w:w="1862" w:type="dxa"/>
            <w:tcBorders>
              <w:top w:val="nil"/>
              <w:bottom w:val="single" w:sz="4" w:space="0" w:color="auto"/>
            </w:tcBorders>
            <w:noWrap/>
            <w:hideMark/>
          </w:tcPr>
          <w:p w14:paraId="11650F07" w14:textId="77777777" w:rsidR="005523BC" w:rsidRPr="000A0441" w:rsidRDefault="005523BC" w:rsidP="00CB3ACF">
            <w:pPr>
              <w:rPr>
                <w:rFonts w:cs="Times New Roman"/>
                <w:szCs w:val="22"/>
              </w:rPr>
            </w:pPr>
          </w:p>
        </w:tc>
        <w:tc>
          <w:tcPr>
            <w:tcW w:w="1478" w:type="dxa"/>
            <w:tcBorders>
              <w:top w:val="nil"/>
              <w:bottom w:val="single" w:sz="4" w:space="0" w:color="auto"/>
            </w:tcBorders>
            <w:noWrap/>
            <w:hideMark/>
          </w:tcPr>
          <w:p w14:paraId="6CFE3710" w14:textId="77777777" w:rsidR="005523BC" w:rsidRPr="000A0441" w:rsidRDefault="005523BC" w:rsidP="00CB3ACF">
            <w:pPr>
              <w:rPr>
                <w:rFonts w:cs="Times New Roman"/>
                <w:szCs w:val="22"/>
              </w:rPr>
            </w:pPr>
          </w:p>
        </w:tc>
        <w:tc>
          <w:tcPr>
            <w:tcW w:w="1278" w:type="dxa"/>
            <w:tcBorders>
              <w:top w:val="nil"/>
              <w:bottom w:val="single" w:sz="4" w:space="0" w:color="auto"/>
            </w:tcBorders>
            <w:noWrap/>
            <w:hideMark/>
          </w:tcPr>
          <w:p w14:paraId="6F935181" w14:textId="77777777" w:rsidR="005523BC" w:rsidRPr="000A0441" w:rsidRDefault="005523BC" w:rsidP="00CB3ACF">
            <w:pPr>
              <w:rPr>
                <w:rFonts w:cs="Times New Roman"/>
                <w:szCs w:val="22"/>
              </w:rPr>
            </w:pPr>
            <w:r w:rsidRPr="000A0441">
              <w:rPr>
                <w:rFonts w:cs="Times New Roman"/>
                <w:szCs w:val="22"/>
              </w:rPr>
              <w:t>n (k)</w:t>
            </w:r>
          </w:p>
        </w:tc>
        <w:tc>
          <w:tcPr>
            <w:tcW w:w="1030" w:type="dxa"/>
            <w:tcBorders>
              <w:top w:val="nil"/>
              <w:bottom w:val="single" w:sz="4" w:space="0" w:color="auto"/>
            </w:tcBorders>
            <w:noWrap/>
            <w:hideMark/>
          </w:tcPr>
          <w:p w14:paraId="01AAA2E6" w14:textId="77777777" w:rsidR="005523BC" w:rsidRPr="000A0441" w:rsidRDefault="005523BC" w:rsidP="00CB3ACF">
            <w:pPr>
              <w:rPr>
                <w:rFonts w:cs="Times New Roman"/>
                <w:szCs w:val="22"/>
              </w:rPr>
            </w:pPr>
            <w:r w:rsidRPr="000A0441">
              <w:rPr>
                <w:rFonts w:cs="Times New Roman"/>
                <w:szCs w:val="22"/>
              </w:rPr>
              <w:t xml:space="preserve">Mean </w:t>
            </w:r>
          </w:p>
        </w:tc>
        <w:tc>
          <w:tcPr>
            <w:tcW w:w="2180" w:type="dxa"/>
            <w:tcBorders>
              <w:top w:val="nil"/>
              <w:bottom w:val="single" w:sz="4" w:space="0" w:color="auto"/>
            </w:tcBorders>
            <w:noWrap/>
            <w:hideMark/>
          </w:tcPr>
          <w:p w14:paraId="0A380DBA" w14:textId="77777777" w:rsidR="005523BC" w:rsidRPr="000A0441" w:rsidRDefault="005523BC" w:rsidP="00CB3ACF">
            <w:pPr>
              <w:rPr>
                <w:rFonts w:cs="Times New Roman"/>
                <w:szCs w:val="22"/>
              </w:rPr>
            </w:pPr>
            <w:r w:rsidRPr="000A0441">
              <w:rPr>
                <w:rFonts w:cs="Times New Roman"/>
                <w:szCs w:val="22"/>
              </w:rPr>
              <w:t>95% CI</w:t>
            </w:r>
          </w:p>
        </w:tc>
        <w:tc>
          <w:tcPr>
            <w:tcW w:w="889" w:type="dxa"/>
            <w:tcBorders>
              <w:top w:val="nil"/>
              <w:bottom w:val="single" w:sz="4" w:space="0" w:color="auto"/>
            </w:tcBorders>
            <w:noWrap/>
            <w:hideMark/>
          </w:tcPr>
          <w:p w14:paraId="23734695" w14:textId="77777777" w:rsidR="005523BC" w:rsidRPr="000A0441" w:rsidRDefault="005523BC" w:rsidP="00CB3ACF">
            <w:pPr>
              <w:rPr>
                <w:rFonts w:cs="Times New Roman"/>
                <w:szCs w:val="22"/>
              </w:rPr>
            </w:pPr>
            <w:r w:rsidRPr="000A0441">
              <w:rPr>
                <w:rFonts w:cs="Times New Roman"/>
                <w:szCs w:val="22"/>
              </w:rPr>
              <w:t>p value</w:t>
            </w:r>
          </w:p>
        </w:tc>
        <w:tc>
          <w:tcPr>
            <w:tcW w:w="1201" w:type="dxa"/>
            <w:tcBorders>
              <w:top w:val="nil"/>
              <w:bottom w:val="single" w:sz="4" w:space="0" w:color="auto"/>
            </w:tcBorders>
            <w:noWrap/>
            <w:hideMark/>
          </w:tcPr>
          <w:p w14:paraId="18677A78" w14:textId="77777777" w:rsidR="005523BC" w:rsidRPr="000A0441" w:rsidRDefault="005523BC" w:rsidP="00CB3ACF">
            <w:pPr>
              <w:rPr>
                <w:rFonts w:cs="Times New Roman"/>
                <w:szCs w:val="22"/>
              </w:rPr>
            </w:pPr>
            <w:r w:rsidRPr="000A0441">
              <w:rPr>
                <w:rFonts w:cs="Times New Roman"/>
                <w:szCs w:val="22"/>
              </w:rPr>
              <w:t>n (k)</w:t>
            </w:r>
          </w:p>
        </w:tc>
        <w:tc>
          <w:tcPr>
            <w:tcW w:w="992" w:type="dxa"/>
            <w:tcBorders>
              <w:top w:val="nil"/>
              <w:bottom w:val="single" w:sz="4" w:space="0" w:color="auto"/>
            </w:tcBorders>
            <w:noWrap/>
            <w:hideMark/>
          </w:tcPr>
          <w:p w14:paraId="54D20899" w14:textId="77777777" w:rsidR="005523BC" w:rsidRPr="000A0441" w:rsidRDefault="005523BC" w:rsidP="00CB3ACF">
            <w:pPr>
              <w:rPr>
                <w:rFonts w:cs="Times New Roman"/>
                <w:szCs w:val="22"/>
              </w:rPr>
            </w:pPr>
            <w:r w:rsidRPr="000A0441">
              <w:rPr>
                <w:rFonts w:cs="Times New Roman"/>
                <w:szCs w:val="22"/>
              </w:rPr>
              <w:t xml:space="preserve">Mean </w:t>
            </w:r>
          </w:p>
        </w:tc>
        <w:tc>
          <w:tcPr>
            <w:tcW w:w="2152" w:type="dxa"/>
            <w:tcBorders>
              <w:top w:val="nil"/>
              <w:bottom w:val="single" w:sz="4" w:space="0" w:color="auto"/>
            </w:tcBorders>
            <w:noWrap/>
            <w:hideMark/>
          </w:tcPr>
          <w:p w14:paraId="18A0C437" w14:textId="77777777" w:rsidR="005523BC" w:rsidRPr="000A0441" w:rsidRDefault="005523BC" w:rsidP="00CB3ACF">
            <w:pPr>
              <w:rPr>
                <w:rFonts w:cs="Times New Roman"/>
                <w:szCs w:val="22"/>
              </w:rPr>
            </w:pPr>
            <w:r w:rsidRPr="000A0441">
              <w:rPr>
                <w:rFonts w:cs="Times New Roman"/>
                <w:szCs w:val="22"/>
              </w:rPr>
              <w:t>95% CI</w:t>
            </w:r>
          </w:p>
        </w:tc>
        <w:tc>
          <w:tcPr>
            <w:tcW w:w="886" w:type="dxa"/>
            <w:tcBorders>
              <w:top w:val="nil"/>
              <w:bottom w:val="single" w:sz="4" w:space="0" w:color="auto"/>
            </w:tcBorders>
            <w:noWrap/>
            <w:hideMark/>
          </w:tcPr>
          <w:p w14:paraId="6A94400E" w14:textId="77777777" w:rsidR="005523BC" w:rsidRPr="000A0441" w:rsidRDefault="005523BC" w:rsidP="00CB3ACF">
            <w:pPr>
              <w:rPr>
                <w:rFonts w:cs="Times New Roman"/>
                <w:szCs w:val="22"/>
              </w:rPr>
            </w:pPr>
            <w:r w:rsidRPr="000A0441">
              <w:rPr>
                <w:rFonts w:cs="Times New Roman"/>
                <w:szCs w:val="22"/>
              </w:rPr>
              <w:t>p value</w:t>
            </w:r>
          </w:p>
        </w:tc>
      </w:tr>
      <w:tr w:rsidR="005523BC" w:rsidRPr="000A0441" w14:paraId="45EDB647" w14:textId="77777777" w:rsidTr="00CB3ACF">
        <w:trPr>
          <w:trHeight w:val="320"/>
        </w:trPr>
        <w:tc>
          <w:tcPr>
            <w:tcW w:w="1862" w:type="dxa"/>
            <w:vMerge w:val="restart"/>
            <w:tcBorders>
              <w:top w:val="single" w:sz="4" w:space="0" w:color="auto"/>
            </w:tcBorders>
            <w:noWrap/>
            <w:hideMark/>
          </w:tcPr>
          <w:p w14:paraId="0ABD2DED" w14:textId="77777777" w:rsidR="005523BC" w:rsidRPr="000A0441" w:rsidRDefault="005523BC" w:rsidP="00CB3ACF">
            <w:pPr>
              <w:rPr>
                <w:rFonts w:cs="Times New Roman"/>
                <w:szCs w:val="22"/>
              </w:rPr>
            </w:pPr>
            <w:r>
              <w:rPr>
                <w:rFonts w:cs="Times New Roman"/>
                <w:szCs w:val="22"/>
              </w:rPr>
              <w:t>All studies</w:t>
            </w:r>
          </w:p>
        </w:tc>
        <w:tc>
          <w:tcPr>
            <w:tcW w:w="1478" w:type="dxa"/>
            <w:tcBorders>
              <w:top w:val="single" w:sz="4" w:space="0" w:color="auto"/>
            </w:tcBorders>
            <w:noWrap/>
            <w:hideMark/>
          </w:tcPr>
          <w:p w14:paraId="169796DF" w14:textId="77777777" w:rsidR="005523BC" w:rsidRPr="000A0441" w:rsidRDefault="005523BC" w:rsidP="00CB3ACF">
            <w:pPr>
              <w:rPr>
                <w:rFonts w:cs="Times New Roman"/>
                <w:szCs w:val="22"/>
              </w:rPr>
            </w:pPr>
            <w:r w:rsidRPr="000A0441">
              <w:rPr>
                <w:rFonts w:cs="Times New Roman"/>
                <w:szCs w:val="22"/>
              </w:rPr>
              <w:t>Decrease</w:t>
            </w:r>
          </w:p>
        </w:tc>
        <w:tc>
          <w:tcPr>
            <w:tcW w:w="1278" w:type="dxa"/>
            <w:tcBorders>
              <w:top w:val="single" w:sz="4" w:space="0" w:color="auto"/>
            </w:tcBorders>
            <w:noWrap/>
            <w:hideMark/>
          </w:tcPr>
          <w:p w14:paraId="50839E36" w14:textId="77777777" w:rsidR="005523BC" w:rsidRPr="000A0441" w:rsidRDefault="005523BC" w:rsidP="00CB3ACF">
            <w:pPr>
              <w:rPr>
                <w:rFonts w:cs="Times New Roman"/>
                <w:szCs w:val="22"/>
              </w:rPr>
            </w:pPr>
            <w:r w:rsidRPr="000A0441">
              <w:rPr>
                <w:rFonts w:cs="Times New Roman"/>
                <w:szCs w:val="22"/>
              </w:rPr>
              <w:t>114</w:t>
            </w:r>
          </w:p>
        </w:tc>
        <w:tc>
          <w:tcPr>
            <w:tcW w:w="1030" w:type="dxa"/>
            <w:tcBorders>
              <w:top w:val="single" w:sz="4" w:space="0" w:color="auto"/>
            </w:tcBorders>
            <w:noWrap/>
            <w:hideMark/>
          </w:tcPr>
          <w:p w14:paraId="6459561B" w14:textId="77777777" w:rsidR="005523BC" w:rsidRPr="000A0441" w:rsidRDefault="005523BC" w:rsidP="00CB3ACF">
            <w:pPr>
              <w:rPr>
                <w:rFonts w:cs="Times New Roman"/>
                <w:szCs w:val="22"/>
              </w:rPr>
            </w:pPr>
            <w:r w:rsidRPr="000A0441">
              <w:rPr>
                <w:rFonts w:cs="Times New Roman"/>
                <w:szCs w:val="22"/>
              </w:rPr>
              <w:t>-0.5391</w:t>
            </w:r>
          </w:p>
        </w:tc>
        <w:tc>
          <w:tcPr>
            <w:tcW w:w="2180" w:type="dxa"/>
            <w:tcBorders>
              <w:top w:val="single" w:sz="4" w:space="0" w:color="auto"/>
            </w:tcBorders>
            <w:noWrap/>
            <w:hideMark/>
          </w:tcPr>
          <w:p w14:paraId="52493781" w14:textId="77777777" w:rsidR="005523BC" w:rsidRPr="000A0441" w:rsidRDefault="005523BC" w:rsidP="00CB3ACF">
            <w:pPr>
              <w:rPr>
                <w:rFonts w:cs="Times New Roman"/>
                <w:szCs w:val="22"/>
              </w:rPr>
            </w:pPr>
            <w:r w:rsidRPr="000A0441">
              <w:rPr>
                <w:rFonts w:cs="Times New Roman"/>
                <w:szCs w:val="22"/>
              </w:rPr>
              <w:t>-0.7243 to -0.3539</w:t>
            </w:r>
          </w:p>
        </w:tc>
        <w:tc>
          <w:tcPr>
            <w:tcW w:w="889" w:type="dxa"/>
            <w:tcBorders>
              <w:top w:val="single" w:sz="4" w:space="0" w:color="auto"/>
            </w:tcBorders>
            <w:noWrap/>
            <w:hideMark/>
          </w:tcPr>
          <w:p w14:paraId="5DE326B4" w14:textId="77777777" w:rsidR="005523BC" w:rsidRPr="000A0441" w:rsidRDefault="005523BC" w:rsidP="00CB3ACF">
            <w:pPr>
              <w:rPr>
                <w:rFonts w:cs="Times New Roman"/>
                <w:szCs w:val="22"/>
              </w:rPr>
            </w:pPr>
            <w:r w:rsidRPr="000A0441">
              <w:rPr>
                <w:rFonts w:cs="Times New Roman"/>
                <w:szCs w:val="22"/>
              </w:rPr>
              <w:t>&lt;.0001</w:t>
            </w:r>
          </w:p>
        </w:tc>
        <w:tc>
          <w:tcPr>
            <w:tcW w:w="1201" w:type="dxa"/>
            <w:tcBorders>
              <w:top w:val="single" w:sz="4" w:space="0" w:color="auto"/>
            </w:tcBorders>
            <w:noWrap/>
            <w:hideMark/>
          </w:tcPr>
          <w:p w14:paraId="6E50B53C" w14:textId="77777777" w:rsidR="005523BC" w:rsidRPr="000A0441" w:rsidRDefault="005523BC" w:rsidP="00CB3ACF">
            <w:pPr>
              <w:rPr>
                <w:rFonts w:cs="Times New Roman"/>
                <w:szCs w:val="22"/>
              </w:rPr>
            </w:pPr>
            <w:r w:rsidRPr="000A0441">
              <w:rPr>
                <w:rFonts w:cs="Times New Roman"/>
                <w:szCs w:val="22"/>
              </w:rPr>
              <w:t>52</w:t>
            </w:r>
          </w:p>
        </w:tc>
        <w:tc>
          <w:tcPr>
            <w:tcW w:w="992" w:type="dxa"/>
            <w:tcBorders>
              <w:top w:val="single" w:sz="4" w:space="0" w:color="auto"/>
            </w:tcBorders>
            <w:noWrap/>
            <w:hideMark/>
          </w:tcPr>
          <w:p w14:paraId="2945A394" w14:textId="77777777" w:rsidR="005523BC" w:rsidRPr="000A0441" w:rsidRDefault="005523BC" w:rsidP="00CB3ACF">
            <w:pPr>
              <w:rPr>
                <w:rFonts w:cs="Times New Roman"/>
                <w:szCs w:val="22"/>
              </w:rPr>
            </w:pPr>
            <w:r w:rsidRPr="000A0441">
              <w:rPr>
                <w:rFonts w:cs="Times New Roman"/>
                <w:szCs w:val="22"/>
              </w:rPr>
              <w:t>-0.0694</w:t>
            </w:r>
          </w:p>
        </w:tc>
        <w:tc>
          <w:tcPr>
            <w:tcW w:w="2152" w:type="dxa"/>
            <w:tcBorders>
              <w:top w:val="single" w:sz="4" w:space="0" w:color="auto"/>
            </w:tcBorders>
            <w:noWrap/>
            <w:hideMark/>
          </w:tcPr>
          <w:p w14:paraId="6FA12414" w14:textId="77777777" w:rsidR="005523BC" w:rsidRPr="000A0441" w:rsidRDefault="005523BC" w:rsidP="00CB3ACF">
            <w:pPr>
              <w:rPr>
                <w:rFonts w:cs="Times New Roman"/>
                <w:szCs w:val="22"/>
              </w:rPr>
            </w:pPr>
            <w:r w:rsidRPr="000A0441">
              <w:rPr>
                <w:rFonts w:cs="Times New Roman"/>
                <w:szCs w:val="22"/>
              </w:rPr>
              <w:t xml:space="preserve"> -0.1333 to -0.0054 </w:t>
            </w:r>
          </w:p>
        </w:tc>
        <w:tc>
          <w:tcPr>
            <w:tcW w:w="886" w:type="dxa"/>
            <w:tcBorders>
              <w:top w:val="single" w:sz="4" w:space="0" w:color="auto"/>
            </w:tcBorders>
            <w:noWrap/>
            <w:hideMark/>
          </w:tcPr>
          <w:p w14:paraId="13F1FFC4" w14:textId="77777777" w:rsidR="005523BC" w:rsidRPr="000A0441" w:rsidRDefault="005523BC" w:rsidP="00CB3ACF">
            <w:pPr>
              <w:rPr>
                <w:rFonts w:cs="Times New Roman"/>
                <w:szCs w:val="22"/>
              </w:rPr>
            </w:pPr>
            <w:r w:rsidRPr="000A0441">
              <w:rPr>
                <w:rFonts w:cs="Times New Roman"/>
                <w:szCs w:val="22"/>
              </w:rPr>
              <w:t>0.0335</w:t>
            </w:r>
          </w:p>
        </w:tc>
      </w:tr>
      <w:tr w:rsidR="005523BC" w:rsidRPr="000A0441" w14:paraId="70F299BD" w14:textId="77777777" w:rsidTr="00CB3ACF">
        <w:trPr>
          <w:trHeight w:val="320"/>
        </w:trPr>
        <w:tc>
          <w:tcPr>
            <w:tcW w:w="1862" w:type="dxa"/>
            <w:vMerge/>
            <w:noWrap/>
            <w:hideMark/>
          </w:tcPr>
          <w:p w14:paraId="4B76A4D9" w14:textId="77777777" w:rsidR="005523BC" w:rsidRPr="000A0441" w:rsidRDefault="005523BC" w:rsidP="00CB3ACF">
            <w:pPr>
              <w:rPr>
                <w:rFonts w:cs="Times New Roman"/>
                <w:szCs w:val="22"/>
              </w:rPr>
            </w:pPr>
          </w:p>
        </w:tc>
        <w:tc>
          <w:tcPr>
            <w:tcW w:w="1478" w:type="dxa"/>
            <w:noWrap/>
            <w:hideMark/>
          </w:tcPr>
          <w:p w14:paraId="219EF79E" w14:textId="77777777" w:rsidR="005523BC" w:rsidRPr="000A0441" w:rsidRDefault="005523BC" w:rsidP="00CB3ACF">
            <w:pPr>
              <w:rPr>
                <w:rFonts w:cs="Times New Roman"/>
                <w:szCs w:val="22"/>
              </w:rPr>
            </w:pPr>
            <w:r w:rsidRPr="000A0441">
              <w:rPr>
                <w:rFonts w:cs="Times New Roman"/>
                <w:szCs w:val="22"/>
              </w:rPr>
              <w:t>Increase</w:t>
            </w:r>
          </w:p>
        </w:tc>
        <w:tc>
          <w:tcPr>
            <w:tcW w:w="1278" w:type="dxa"/>
            <w:noWrap/>
            <w:hideMark/>
          </w:tcPr>
          <w:p w14:paraId="6A8E399E" w14:textId="77777777" w:rsidR="005523BC" w:rsidRPr="000A0441" w:rsidRDefault="005523BC" w:rsidP="00CB3ACF">
            <w:pPr>
              <w:rPr>
                <w:rFonts w:cs="Times New Roman"/>
                <w:szCs w:val="22"/>
              </w:rPr>
            </w:pPr>
            <w:r w:rsidRPr="000A0441">
              <w:rPr>
                <w:rFonts w:cs="Times New Roman"/>
                <w:szCs w:val="22"/>
              </w:rPr>
              <w:t>88</w:t>
            </w:r>
          </w:p>
        </w:tc>
        <w:tc>
          <w:tcPr>
            <w:tcW w:w="1030" w:type="dxa"/>
            <w:noWrap/>
            <w:hideMark/>
          </w:tcPr>
          <w:p w14:paraId="6D455EB4" w14:textId="77777777" w:rsidR="005523BC" w:rsidRPr="000A0441" w:rsidRDefault="005523BC" w:rsidP="00CB3ACF">
            <w:pPr>
              <w:rPr>
                <w:rFonts w:cs="Times New Roman"/>
                <w:szCs w:val="22"/>
              </w:rPr>
            </w:pPr>
            <w:r w:rsidRPr="000A0441">
              <w:rPr>
                <w:rFonts w:cs="Times New Roman"/>
                <w:szCs w:val="22"/>
              </w:rPr>
              <w:t>0.4053</w:t>
            </w:r>
          </w:p>
        </w:tc>
        <w:tc>
          <w:tcPr>
            <w:tcW w:w="2180" w:type="dxa"/>
            <w:noWrap/>
            <w:hideMark/>
          </w:tcPr>
          <w:p w14:paraId="194F0658" w14:textId="77777777" w:rsidR="005523BC" w:rsidRPr="000A0441" w:rsidRDefault="005523BC" w:rsidP="00CB3ACF">
            <w:pPr>
              <w:rPr>
                <w:rFonts w:cs="Times New Roman"/>
                <w:szCs w:val="22"/>
              </w:rPr>
            </w:pPr>
            <w:r w:rsidRPr="000A0441">
              <w:rPr>
                <w:rFonts w:cs="Times New Roman"/>
                <w:szCs w:val="22"/>
              </w:rPr>
              <w:t>0.2134 to 0.5972</w:t>
            </w:r>
          </w:p>
        </w:tc>
        <w:tc>
          <w:tcPr>
            <w:tcW w:w="889" w:type="dxa"/>
            <w:noWrap/>
            <w:hideMark/>
          </w:tcPr>
          <w:p w14:paraId="07B327A1" w14:textId="77777777" w:rsidR="005523BC" w:rsidRPr="000A0441" w:rsidRDefault="005523BC" w:rsidP="00CB3ACF">
            <w:pPr>
              <w:rPr>
                <w:rFonts w:cs="Times New Roman"/>
                <w:szCs w:val="22"/>
              </w:rPr>
            </w:pPr>
            <w:r w:rsidRPr="000A0441">
              <w:rPr>
                <w:rFonts w:cs="Times New Roman"/>
                <w:szCs w:val="22"/>
              </w:rPr>
              <w:t>&lt;.0001</w:t>
            </w:r>
          </w:p>
        </w:tc>
        <w:tc>
          <w:tcPr>
            <w:tcW w:w="1201" w:type="dxa"/>
            <w:noWrap/>
            <w:hideMark/>
          </w:tcPr>
          <w:p w14:paraId="7F03EDCD" w14:textId="77777777" w:rsidR="005523BC" w:rsidRPr="000A0441" w:rsidRDefault="005523BC" w:rsidP="00CB3ACF">
            <w:pPr>
              <w:rPr>
                <w:rFonts w:cs="Times New Roman"/>
                <w:szCs w:val="22"/>
              </w:rPr>
            </w:pPr>
            <w:r w:rsidRPr="000A0441">
              <w:rPr>
                <w:rFonts w:cs="Times New Roman"/>
                <w:szCs w:val="22"/>
              </w:rPr>
              <w:t>26</w:t>
            </w:r>
          </w:p>
        </w:tc>
        <w:tc>
          <w:tcPr>
            <w:tcW w:w="992" w:type="dxa"/>
            <w:noWrap/>
            <w:hideMark/>
          </w:tcPr>
          <w:p w14:paraId="54C6D904" w14:textId="77777777" w:rsidR="005523BC" w:rsidRPr="000A0441" w:rsidRDefault="005523BC" w:rsidP="00CB3ACF">
            <w:pPr>
              <w:rPr>
                <w:rFonts w:cs="Times New Roman"/>
                <w:szCs w:val="22"/>
              </w:rPr>
            </w:pPr>
            <w:r w:rsidRPr="000A0441">
              <w:rPr>
                <w:rFonts w:cs="Times New Roman"/>
                <w:szCs w:val="22"/>
              </w:rPr>
              <w:t>0.1368</w:t>
            </w:r>
          </w:p>
        </w:tc>
        <w:tc>
          <w:tcPr>
            <w:tcW w:w="2152" w:type="dxa"/>
            <w:noWrap/>
            <w:hideMark/>
          </w:tcPr>
          <w:p w14:paraId="6B805EEB" w14:textId="77777777" w:rsidR="005523BC" w:rsidRPr="000A0441" w:rsidRDefault="005523BC" w:rsidP="00CB3ACF">
            <w:pPr>
              <w:rPr>
                <w:rFonts w:cs="Times New Roman"/>
                <w:szCs w:val="22"/>
              </w:rPr>
            </w:pPr>
            <w:r w:rsidRPr="000A0441">
              <w:rPr>
                <w:rFonts w:cs="Times New Roman"/>
                <w:szCs w:val="22"/>
              </w:rPr>
              <w:t>0.0645 to 0.2091</w:t>
            </w:r>
          </w:p>
        </w:tc>
        <w:tc>
          <w:tcPr>
            <w:tcW w:w="886" w:type="dxa"/>
            <w:noWrap/>
            <w:hideMark/>
          </w:tcPr>
          <w:p w14:paraId="36C64FDD" w14:textId="77777777" w:rsidR="005523BC" w:rsidRPr="000A0441" w:rsidRDefault="005523BC" w:rsidP="00CB3ACF">
            <w:pPr>
              <w:rPr>
                <w:rFonts w:cs="Times New Roman"/>
                <w:szCs w:val="22"/>
              </w:rPr>
            </w:pPr>
            <w:r w:rsidRPr="000A0441">
              <w:rPr>
                <w:rFonts w:cs="Times New Roman"/>
                <w:szCs w:val="22"/>
              </w:rPr>
              <w:t>0.0002</w:t>
            </w:r>
          </w:p>
        </w:tc>
      </w:tr>
      <w:tr w:rsidR="005523BC" w:rsidRPr="000A0441" w14:paraId="0C5E8D90" w14:textId="77777777" w:rsidTr="00CB3ACF">
        <w:trPr>
          <w:trHeight w:val="320"/>
        </w:trPr>
        <w:tc>
          <w:tcPr>
            <w:tcW w:w="1862" w:type="dxa"/>
            <w:vMerge w:val="restart"/>
            <w:noWrap/>
            <w:hideMark/>
          </w:tcPr>
          <w:p w14:paraId="2600DA4D" w14:textId="77777777" w:rsidR="005523BC" w:rsidRPr="000A0441" w:rsidRDefault="005523BC" w:rsidP="00CB3ACF">
            <w:pPr>
              <w:rPr>
                <w:rFonts w:cs="Times New Roman"/>
                <w:szCs w:val="22"/>
              </w:rPr>
            </w:pPr>
            <w:r w:rsidRPr="000A0441">
              <w:rPr>
                <w:rFonts w:cs="Times New Roman"/>
                <w:szCs w:val="22"/>
              </w:rPr>
              <w:t>Exclud</w:t>
            </w:r>
            <w:r>
              <w:rPr>
                <w:rFonts w:cs="Times New Roman"/>
                <w:szCs w:val="22"/>
              </w:rPr>
              <w:t>ing</w:t>
            </w:r>
            <w:r w:rsidRPr="000A0441">
              <w:rPr>
                <w:rFonts w:cs="Times New Roman"/>
                <w:szCs w:val="22"/>
              </w:rPr>
              <w:t xml:space="preserve"> studies with low validity  </w:t>
            </w:r>
          </w:p>
        </w:tc>
        <w:tc>
          <w:tcPr>
            <w:tcW w:w="1478" w:type="dxa"/>
            <w:noWrap/>
            <w:hideMark/>
          </w:tcPr>
          <w:p w14:paraId="09C39285" w14:textId="77777777" w:rsidR="005523BC" w:rsidRPr="000A0441" w:rsidRDefault="005523BC" w:rsidP="00CB3ACF">
            <w:pPr>
              <w:rPr>
                <w:rFonts w:cs="Times New Roman"/>
                <w:szCs w:val="22"/>
              </w:rPr>
            </w:pPr>
            <w:r w:rsidRPr="000A0441">
              <w:rPr>
                <w:rFonts w:cs="Times New Roman"/>
                <w:szCs w:val="22"/>
              </w:rPr>
              <w:t>Decrease</w:t>
            </w:r>
          </w:p>
        </w:tc>
        <w:tc>
          <w:tcPr>
            <w:tcW w:w="1278" w:type="dxa"/>
            <w:noWrap/>
            <w:hideMark/>
          </w:tcPr>
          <w:p w14:paraId="2ED8A3ED" w14:textId="77777777" w:rsidR="005523BC" w:rsidRPr="000A0441" w:rsidRDefault="005523BC" w:rsidP="00CB3ACF">
            <w:pPr>
              <w:rPr>
                <w:rFonts w:cs="Times New Roman"/>
                <w:szCs w:val="22"/>
              </w:rPr>
            </w:pPr>
            <w:r w:rsidRPr="000A0441">
              <w:rPr>
                <w:rFonts w:cs="Times New Roman"/>
                <w:szCs w:val="22"/>
              </w:rPr>
              <w:t>98</w:t>
            </w:r>
          </w:p>
        </w:tc>
        <w:tc>
          <w:tcPr>
            <w:tcW w:w="1030" w:type="dxa"/>
            <w:noWrap/>
            <w:hideMark/>
          </w:tcPr>
          <w:p w14:paraId="481589FF" w14:textId="77777777" w:rsidR="005523BC" w:rsidRPr="000A0441" w:rsidRDefault="005523BC" w:rsidP="00CB3ACF">
            <w:pPr>
              <w:rPr>
                <w:rFonts w:cs="Times New Roman"/>
                <w:szCs w:val="22"/>
              </w:rPr>
            </w:pPr>
            <w:r w:rsidRPr="000A0441">
              <w:rPr>
                <w:rFonts w:cs="Times New Roman"/>
                <w:szCs w:val="22"/>
              </w:rPr>
              <w:t>-0.5024</w:t>
            </w:r>
          </w:p>
        </w:tc>
        <w:tc>
          <w:tcPr>
            <w:tcW w:w="2180" w:type="dxa"/>
            <w:noWrap/>
            <w:hideMark/>
          </w:tcPr>
          <w:p w14:paraId="7D5BDFBD" w14:textId="77777777" w:rsidR="005523BC" w:rsidRPr="000A0441" w:rsidRDefault="005523BC" w:rsidP="00CB3ACF">
            <w:pPr>
              <w:rPr>
                <w:rFonts w:cs="Times New Roman"/>
                <w:szCs w:val="22"/>
              </w:rPr>
            </w:pPr>
            <w:r w:rsidRPr="000A0441">
              <w:rPr>
                <w:rFonts w:cs="Times New Roman"/>
                <w:szCs w:val="22"/>
              </w:rPr>
              <w:t xml:space="preserve"> -0.7243 to -0.2804</w:t>
            </w:r>
          </w:p>
        </w:tc>
        <w:tc>
          <w:tcPr>
            <w:tcW w:w="889" w:type="dxa"/>
            <w:noWrap/>
            <w:hideMark/>
          </w:tcPr>
          <w:p w14:paraId="48A34946" w14:textId="77777777" w:rsidR="005523BC" w:rsidRPr="000A0441" w:rsidRDefault="005523BC" w:rsidP="00CB3ACF">
            <w:pPr>
              <w:rPr>
                <w:rFonts w:cs="Times New Roman"/>
                <w:szCs w:val="22"/>
              </w:rPr>
            </w:pPr>
            <w:r w:rsidRPr="000A0441">
              <w:rPr>
                <w:rFonts w:cs="Times New Roman"/>
                <w:szCs w:val="22"/>
              </w:rPr>
              <w:t>&lt;.0001</w:t>
            </w:r>
          </w:p>
        </w:tc>
        <w:tc>
          <w:tcPr>
            <w:tcW w:w="1201" w:type="dxa"/>
            <w:noWrap/>
            <w:hideMark/>
          </w:tcPr>
          <w:p w14:paraId="3B3EE6C2" w14:textId="77777777" w:rsidR="005523BC" w:rsidRPr="000A0441" w:rsidRDefault="005523BC" w:rsidP="00CB3ACF">
            <w:pPr>
              <w:rPr>
                <w:rFonts w:cs="Times New Roman"/>
                <w:szCs w:val="22"/>
              </w:rPr>
            </w:pPr>
            <w:r w:rsidRPr="000A0441">
              <w:rPr>
                <w:rFonts w:cs="Times New Roman"/>
                <w:szCs w:val="22"/>
              </w:rPr>
              <w:t>36</w:t>
            </w:r>
          </w:p>
        </w:tc>
        <w:tc>
          <w:tcPr>
            <w:tcW w:w="992" w:type="dxa"/>
            <w:noWrap/>
            <w:hideMark/>
          </w:tcPr>
          <w:p w14:paraId="772782A1" w14:textId="77777777" w:rsidR="005523BC" w:rsidRPr="000A0441" w:rsidRDefault="005523BC" w:rsidP="00CB3ACF">
            <w:pPr>
              <w:rPr>
                <w:rFonts w:cs="Times New Roman"/>
                <w:szCs w:val="22"/>
              </w:rPr>
            </w:pPr>
            <w:r w:rsidRPr="000A0441">
              <w:rPr>
                <w:rFonts w:cs="Times New Roman"/>
                <w:szCs w:val="22"/>
              </w:rPr>
              <w:t>-0.1209</w:t>
            </w:r>
          </w:p>
        </w:tc>
        <w:tc>
          <w:tcPr>
            <w:tcW w:w="2152" w:type="dxa"/>
            <w:noWrap/>
            <w:hideMark/>
          </w:tcPr>
          <w:p w14:paraId="41CB58BE" w14:textId="77777777" w:rsidR="005523BC" w:rsidRPr="000A0441" w:rsidRDefault="005523BC" w:rsidP="00CB3ACF">
            <w:pPr>
              <w:rPr>
                <w:rFonts w:cs="Times New Roman"/>
                <w:szCs w:val="22"/>
              </w:rPr>
            </w:pPr>
            <w:r w:rsidRPr="000A0441">
              <w:rPr>
                <w:rFonts w:cs="Times New Roman"/>
                <w:szCs w:val="22"/>
              </w:rPr>
              <w:t xml:space="preserve"> -0.1814 to -0.0604</w:t>
            </w:r>
          </w:p>
        </w:tc>
        <w:tc>
          <w:tcPr>
            <w:tcW w:w="886" w:type="dxa"/>
            <w:noWrap/>
            <w:hideMark/>
          </w:tcPr>
          <w:p w14:paraId="31184D69" w14:textId="77777777" w:rsidR="005523BC" w:rsidRPr="000A0441" w:rsidRDefault="005523BC" w:rsidP="00CB3ACF">
            <w:pPr>
              <w:rPr>
                <w:rFonts w:cs="Times New Roman"/>
                <w:szCs w:val="22"/>
              </w:rPr>
            </w:pPr>
            <w:r w:rsidRPr="000A0441">
              <w:rPr>
                <w:rFonts w:cs="Times New Roman"/>
                <w:szCs w:val="22"/>
              </w:rPr>
              <w:t xml:space="preserve">&lt;.0001  </w:t>
            </w:r>
          </w:p>
        </w:tc>
      </w:tr>
      <w:tr w:rsidR="005523BC" w:rsidRPr="000A0441" w14:paraId="5398A8BE" w14:textId="77777777" w:rsidTr="00CB3ACF">
        <w:trPr>
          <w:trHeight w:val="320"/>
        </w:trPr>
        <w:tc>
          <w:tcPr>
            <w:tcW w:w="1862" w:type="dxa"/>
            <w:vMerge/>
            <w:noWrap/>
            <w:hideMark/>
          </w:tcPr>
          <w:p w14:paraId="22698DAE" w14:textId="77777777" w:rsidR="005523BC" w:rsidRPr="000A0441" w:rsidRDefault="005523BC" w:rsidP="00CB3ACF">
            <w:pPr>
              <w:rPr>
                <w:rFonts w:cs="Times New Roman"/>
                <w:szCs w:val="22"/>
              </w:rPr>
            </w:pPr>
          </w:p>
        </w:tc>
        <w:tc>
          <w:tcPr>
            <w:tcW w:w="1478" w:type="dxa"/>
            <w:noWrap/>
            <w:hideMark/>
          </w:tcPr>
          <w:p w14:paraId="466D00CF" w14:textId="77777777" w:rsidR="005523BC" w:rsidRPr="000A0441" w:rsidRDefault="005523BC" w:rsidP="00CB3ACF">
            <w:pPr>
              <w:rPr>
                <w:rFonts w:cs="Times New Roman"/>
                <w:szCs w:val="22"/>
              </w:rPr>
            </w:pPr>
            <w:r w:rsidRPr="000A0441">
              <w:rPr>
                <w:rFonts w:cs="Times New Roman"/>
                <w:szCs w:val="22"/>
              </w:rPr>
              <w:t>Increase</w:t>
            </w:r>
          </w:p>
        </w:tc>
        <w:tc>
          <w:tcPr>
            <w:tcW w:w="1278" w:type="dxa"/>
            <w:noWrap/>
            <w:hideMark/>
          </w:tcPr>
          <w:p w14:paraId="5EC4F2AB" w14:textId="77777777" w:rsidR="005523BC" w:rsidRPr="000A0441" w:rsidRDefault="005523BC" w:rsidP="00CB3ACF">
            <w:pPr>
              <w:rPr>
                <w:rFonts w:cs="Times New Roman"/>
                <w:szCs w:val="22"/>
              </w:rPr>
            </w:pPr>
            <w:r w:rsidRPr="000A0441">
              <w:rPr>
                <w:rFonts w:cs="Times New Roman"/>
                <w:szCs w:val="22"/>
              </w:rPr>
              <w:t>81</w:t>
            </w:r>
          </w:p>
        </w:tc>
        <w:tc>
          <w:tcPr>
            <w:tcW w:w="1030" w:type="dxa"/>
            <w:noWrap/>
            <w:hideMark/>
          </w:tcPr>
          <w:p w14:paraId="449E726C" w14:textId="77777777" w:rsidR="005523BC" w:rsidRPr="000A0441" w:rsidRDefault="005523BC" w:rsidP="00CB3ACF">
            <w:pPr>
              <w:rPr>
                <w:rFonts w:cs="Times New Roman"/>
                <w:szCs w:val="22"/>
              </w:rPr>
            </w:pPr>
            <w:r w:rsidRPr="000A0441">
              <w:rPr>
                <w:rFonts w:cs="Times New Roman"/>
                <w:szCs w:val="22"/>
              </w:rPr>
              <w:t>0.4696</w:t>
            </w:r>
          </w:p>
        </w:tc>
        <w:tc>
          <w:tcPr>
            <w:tcW w:w="2180" w:type="dxa"/>
            <w:noWrap/>
            <w:hideMark/>
          </w:tcPr>
          <w:p w14:paraId="0D986D15" w14:textId="77777777" w:rsidR="005523BC" w:rsidRPr="000A0441" w:rsidRDefault="005523BC" w:rsidP="00CB3ACF">
            <w:pPr>
              <w:rPr>
                <w:rFonts w:cs="Times New Roman"/>
                <w:szCs w:val="22"/>
              </w:rPr>
            </w:pPr>
            <w:r w:rsidRPr="000A0441">
              <w:rPr>
                <w:rFonts w:cs="Times New Roman"/>
                <w:szCs w:val="22"/>
              </w:rPr>
              <w:t xml:space="preserve"> 0.2353 </w:t>
            </w:r>
            <w:proofErr w:type="gramStart"/>
            <w:r w:rsidRPr="000A0441">
              <w:rPr>
                <w:rFonts w:cs="Times New Roman"/>
                <w:szCs w:val="22"/>
              </w:rPr>
              <w:t>to  0</w:t>
            </w:r>
            <w:proofErr w:type="gramEnd"/>
            <w:r w:rsidRPr="000A0441">
              <w:rPr>
                <w:rFonts w:cs="Times New Roman"/>
                <w:szCs w:val="22"/>
              </w:rPr>
              <w:t>.7039</w:t>
            </w:r>
          </w:p>
        </w:tc>
        <w:tc>
          <w:tcPr>
            <w:tcW w:w="889" w:type="dxa"/>
            <w:noWrap/>
            <w:hideMark/>
          </w:tcPr>
          <w:p w14:paraId="2B9D7BEC" w14:textId="77777777" w:rsidR="005523BC" w:rsidRPr="000A0441" w:rsidRDefault="005523BC" w:rsidP="00CB3ACF">
            <w:pPr>
              <w:rPr>
                <w:rFonts w:cs="Times New Roman"/>
                <w:szCs w:val="22"/>
              </w:rPr>
            </w:pPr>
            <w:r w:rsidRPr="000A0441">
              <w:rPr>
                <w:rFonts w:cs="Times New Roman"/>
                <w:szCs w:val="22"/>
              </w:rPr>
              <w:t>&lt;.0001</w:t>
            </w:r>
          </w:p>
        </w:tc>
        <w:tc>
          <w:tcPr>
            <w:tcW w:w="1201" w:type="dxa"/>
            <w:noWrap/>
            <w:hideMark/>
          </w:tcPr>
          <w:p w14:paraId="53A7D68A" w14:textId="77777777" w:rsidR="005523BC" w:rsidRPr="000A0441" w:rsidRDefault="005523BC" w:rsidP="00CB3ACF">
            <w:pPr>
              <w:rPr>
                <w:rFonts w:cs="Times New Roman"/>
                <w:szCs w:val="22"/>
              </w:rPr>
            </w:pPr>
            <w:r w:rsidRPr="000A0441">
              <w:rPr>
                <w:rFonts w:cs="Times New Roman"/>
                <w:szCs w:val="22"/>
              </w:rPr>
              <w:t>23</w:t>
            </w:r>
          </w:p>
        </w:tc>
        <w:tc>
          <w:tcPr>
            <w:tcW w:w="992" w:type="dxa"/>
            <w:noWrap/>
            <w:hideMark/>
          </w:tcPr>
          <w:p w14:paraId="68DE42BF" w14:textId="77777777" w:rsidR="005523BC" w:rsidRPr="000A0441" w:rsidRDefault="005523BC" w:rsidP="00CB3ACF">
            <w:pPr>
              <w:rPr>
                <w:rFonts w:cs="Times New Roman"/>
                <w:szCs w:val="22"/>
              </w:rPr>
            </w:pPr>
            <w:r w:rsidRPr="000A0441">
              <w:rPr>
                <w:rFonts w:cs="Times New Roman"/>
                <w:szCs w:val="22"/>
              </w:rPr>
              <w:t>0.1021</w:t>
            </w:r>
          </w:p>
        </w:tc>
        <w:tc>
          <w:tcPr>
            <w:tcW w:w="2152" w:type="dxa"/>
            <w:noWrap/>
            <w:hideMark/>
          </w:tcPr>
          <w:p w14:paraId="31B398B1" w14:textId="77777777" w:rsidR="005523BC" w:rsidRPr="000A0441" w:rsidRDefault="005523BC" w:rsidP="00CB3ACF">
            <w:pPr>
              <w:rPr>
                <w:rFonts w:cs="Times New Roman"/>
                <w:szCs w:val="22"/>
              </w:rPr>
            </w:pPr>
            <w:r w:rsidRPr="000A0441">
              <w:rPr>
                <w:rFonts w:cs="Times New Roman"/>
                <w:szCs w:val="22"/>
              </w:rPr>
              <w:t>0.0390 to 0.1651</w:t>
            </w:r>
          </w:p>
        </w:tc>
        <w:tc>
          <w:tcPr>
            <w:tcW w:w="886" w:type="dxa"/>
            <w:noWrap/>
            <w:hideMark/>
          </w:tcPr>
          <w:p w14:paraId="51F58914" w14:textId="77777777" w:rsidR="005523BC" w:rsidRPr="000A0441" w:rsidRDefault="005523BC" w:rsidP="00CB3ACF">
            <w:pPr>
              <w:rPr>
                <w:rFonts w:cs="Times New Roman"/>
                <w:szCs w:val="22"/>
              </w:rPr>
            </w:pPr>
            <w:r w:rsidRPr="000A0441">
              <w:rPr>
                <w:rFonts w:cs="Times New Roman"/>
                <w:szCs w:val="22"/>
              </w:rPr>
              <w:t>0.0015</w:t>
            </w:r>
          </w:p>
        </w:tc>
      </w:tr>
    </w:tbl>
    <w:p w14:paraId="228E711E" w14:textId="77777777" w:rsidR="005523BC" w:rsidRDefault="005523BC" w:rsidP="005523BC">
      <w:pPr>
        <w:rPr>
          <w:rFonts w:cs="Times New Roman"/>
          <w:szCs w:val="22"/>
        </w:rPr>
      </w:pPr>
      <w:r w:rsidRPr="000A0441">
        <w:rPr>
          <w:rFonts w:cs="Times New Roman"/>
          <w:szCs w:val="22"/>
        </w:rPr>
        <w:t xml:space="preserve"> </w:t>
      </w:r>
    </w:p>
    <w:p w14:paraId="4D965B8C" w14:textId="77777777" w:rsidR="005523BC" w:rsidRDefault="005523BC" w:rsidP="005523BC">
      <w:pPr>
        <w:pStyle w:val="Caption"/>
        <w:keepNext/>
      </w:pPr>
      <w:bookmarkStart w:id="271" w:name="_Ref112402314"/>
      <w:r>
        <w:lastRenderedPageBreak/>
        <w:t xml:space="preserve">Appendix </w:t>
      </w:r>
      <w:fldSimple w:instr=" SEQ Appendix \* ARABIC ">
        <w:r>
          <w:rPr>
            <w:noProof/>
          </w:rPr>
          <w:t>2</w:t>
        </w:r>
      </w:fldSimple>
      <w:bookmarkEnd w:id="271"/>
      <w:r>
        <w:t>. Response (</w:t>
      </w:r>
      <w:proofErr w:type="gramStart"/>
      <w:r>
        <w:t>ln(</w:t>
      </w:r>
      <w:proofErr w:type="gramEnd"/>
      <w:r>
        <w:t xml:space="preserve">RR)) of different body width sizes to precipitation decreases and increases. Categories with k&lt;3 are not considered.  </w:t>
      </w:r>
    </w:p>
    <w:tbl>
      <w:tblPr>
        <w:tblStyle w:val="TableGrid"/>
        <w:tblW w:w="1414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1"/>
        <w:gridCol w:w="1226"/>
        <w:gridCol w:w="567"/>
        <w:gridCol w:w="1129"/>
        <w:gridCol w:w="1270"/>
        <w:gridCol w:w="1831"/>
        <w:gridCol w:w="938"/>
        <w:gridCol w:w="626"/>
        <w:gridCol w:w="988"/>
        <w:gridCol w:w="1270"/>
        <w:gridCol w:w="1832"/>
        <w:gridCol w:w="1049"/>
      </w:tblGrid>
      <w:tr w:rsidR="005523BC" w:rsidRPr="007221F8" w14:paraId="517165B3" w14:textId="77777777" w:rsidTr="00CB3ACF">
        <w:trPr>
          <w:trHeight w:val="324"/>
        </w:trPr>
        <w:tc>
          <w:tcPr>
            <w:tcW w:w="1421" w:type="dxa"/>
            <w:vMerge w:val="restart"/>
            <w:tcBorders>
              <w:top w:val="single" w:sz="4" w:space="0" w:color="auto"/>
            </w:tcBorders>
            <w:noWrap/>
            <w:hideMark/>
          </w:tcPr>
          <w:p w14:paraId="1C42E6EC" w14:textId="77777777" w:rsidR="005523BC" w:rsidRPr="007221F8" w:rsidRDefault="005523BC" w:rsidP="00CB3ACF">
            <w:pPr>
              <w:pStyle w:val="Caption"/>
              <w:keepNext/>
              <w:rPr>
                <w:rFonts w:cs="Times New Roman"/>
                <w:b/>
                <w:bCs/>
                <w:i w:val="0"/>
                <w:iCs w:val="0"/>
                <w:color w:val="000000" w:themeColor="text1"/>
                <w:sz w:val="22"/>
                <w:szCs w:val="22"/>
              </w:rPr>
            </w:pPr>
            <w:r>
              <w:rPr>
                <w:rFonts w:cs="Times New Roman"/>
                <w:b/>
                <w:bCs/>
                <w:i w:val="0"/>
                <w:iCs w:val="0"/>
                <w:color w:val="000000" w:themeColor="text1"/>
                <w:sz w:val="22"/>
                <w:szCs w:val="22"/>
              </w:rPr>
              <w:t>Body width size</w:t>
            </w:r>
          </w:p>
        </w:tc>
        <w:tc>
          <w:tcPr>
            <w:tcW w:w="1226" w:type="dxa"/>
            <w:tcBorders>
              <w:top w:val="single" w:sz="4" w:space="0" w:color="auto"/>
              <w:bottom w:val="nil"/>
            </w:tcBorders>
            <w:noWrap/>
            <w:hideMark/>
          </w:tcPr>
          <w:p w14:paraId="4DA1B623" w14:textId="77777777" w:rsidR="005523BC" w:rsidRPr="007221F8" w:rsidRDefault="005523BC" w:rsidP="00CB3ACF">
            <w:pPr>
              <w:pStyle w:val="Caption"/>
              <w:keepNext/>
              <w:rPr>
                <w:rFonts w:cs="Times New Roman"/>
                <w:b/>
                <w:bCs/>
                <w:i w:val="0"/>
                <w:iCs w:val="0"/>
                <w:color w:val="000000" w:themeColor="text1"/>
                <w:sz w:val="22"/>
                <w:szCs w:val="22"/>
              </w:rPr>
            </w:pPr>
          </w:p>
        </w:tc>
        <w:tc>
          <w:tcPr>
            <w:tcW w:w="5735" w:type="dxa"/>
            <w:gridSpan w:val="5"/>
            <w:tcBorders>
              <w:top w:val="single" w:sz="4" w:space="0" w:color="auto"/>
              <w:bottom w:val="nil"/>
            </w:tcBorders>
            <w:noWrap/>
            <w:hideMark/>
          </w:tcPr>
          <w:p w14:paraId="4FD544B7"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b/>
                <w:bCs/>
                <w:i w:val="0"/>
                <w:iCs w:val="0"/>
                <w:color w:val="000000" w:themeColor="text1"/>
                <w:sz w:val="22"/>
                <w:szCs w:val="22"/>
              </w:rPr>
              <w:t>Precipitation decreases</w:t>
            </w:r>
          </w:p>
        </w:tc>
        <w:tc>
          <w:tcPr>
            <w:tcW w:w="5765" w:type="dxa"/>
            <w:gridSpan w:val="5"/>
            <w:tcBorders>
              <w:top w:val="single" w:sz="4" w:space="0" w:color="auto"/>
              <w:bottom w:val="nil"/>
            </w:tcBorders>
            <w:noWrap/>
            <w:hideMark/>
          </w:tcPr>
          <w:p w14:paraId="43B9FED1"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b/>
                <w:bCs/>
                <w:i w:val="0"/>
                <w:iCs w:val="0"/>
                <w:color w:val="000000" w:themeColor="text1"/>
                <w:sz w:val="22"/>
                <w:szCs w:val="22"/>
              </w:rPr>
              <w:t>Precipitation increase</w:t>
            </w:r>
            <w:r>
              <w:rPr>
                <w:rFonts w:cs="Times New Roman"/>
                <w:b/>
                <w:bCs/>
                <w:i w:val="0"/>
                <w:iCs w:val="0"/>
                <w:color w:val="000000" w:themeColor="text1"/>
                <w:sz w:val="22"/>
                <w:szCs w:val="22"/>
              </w:rPr>
              <w:t>s</w:t>
            </w:r>
          </w:p>
        </w:tc>
      </w:tr>
      <w:tr w:rsidR="005523BC" w:rsidRPr="007221F8" w14:paraId="5F6D3398" w14:textId="77777777" w:rsidTr="00CB3ACF">
        <w:trPr>
          <w:trHeight w:val="324"/>
        </w:trPr>
        <w:tc>
          <w:tcPr>
            <w:tcW w:w="1421" w:type="dxa"/>
            <w:vMerge/>
            <w:tcBorders>
              <w:bottom w:val="single" w:sz="4" w:space="0" w:color="auto"/>
            </w:tcBorders>
            <w:noWrap/>
            <w:hideMark/>
          </w:tcPr>
          <w:p w14:paraId="065772B3" w14:textId="77777777" w:rsidR="005523BC" w:rsidRPr="007221F8" w:rsidRDefault="005523BC" w:rsidP="00CB3ACF">
            <w:pPr>
              <w:pStyle w:val="Caption"/>
              <w:keepNext/>
              <w:rPr>
                <w:rFonts w:cs="Times New Roman"/>
                <w:b/>
                <w:bCs/>
                <w:i w:val="0"/>
                <w:iCs w:val="0"/>
                <w:color w:val="000000" w:themeColor="text1"/>
                <w:sz w:val="22"/>
                <w:szCs w:val="22"/>
              </w:rPr>
            </w:pPr>
          </w:p>
        </w:tc>
        <w:tc>
          <w:tcPr>
            <w:tcW w:w="1226" w:type="dxa"/>
            <w:tcBorders>
              <w:top w:val="nil"/>
              <w:bottom w:val="single" w:sz="4" w:space="0" w:color="auto"/>
            </w:tcBorders>
            <w:noWrap/>
            <w:hideMark/>
          </w:tcPr>
          <w:p w14:paraId="63D7FB5E" w14:textId="77777777" w:rsidR="005523BC" w:rsidRPr="007221F8" w:rsidRDefault="005523BC" w:rsidP="00CB3ACF">
            <w:pPr>
              <w:pStyle w:val="Caption"/>
              <w:keepNext/>
              <w:rPr>
                <w:rFonts w:cs="Times New Roman"/>
                <w:b/>
                <w:bCs/>
                <w:i w:val="0"/>
                <w:iCs w:val="0"/>
                <w:color w:val="000000" w:themeColor="text1"/>
                <w:sz w:val="22"/>
                <w:szCs w:val="22"/>
              </w:rPr>
            </w:pPr>
          </w:p>
        </w:tc>
        <w:tc>
          <w:tcPr>
            <w:tcW w:w="567" w:type="dxa"/>
            <w:tcBorders>
              <w:top w:val="nil"/>
              <w:bottom w:val="single" w:sz="4" w:space="0" w:color="auto"/>
            </w:tcBorders>
            <w:noWrap/>
            <w:hideMark/>
          </w:tcPr>
          <w:p w14:paraId="6FD323C8" w14:textId="77777777" w:rsidR="005523BC" w:rsidRPr="007221F8" w:rsidRDefault="005523BC" w:rsidP="00CB3ACF">
            <w:pPr>
              <w:pStyle w:val="Caption"/>
              <w:keepNext/>
              <w:rPr>
                <w:rFonts w:cs="Times New Roman"/>
                <w:b/>
                <w:bCs/>
                <w:i w:val="0"/>
                <w:iCs w:val="0"/>
                <w:color w:val="000000" w:themeColor="text1"/>
                <w:sz w:val="22"/>
                <w:szCs w:val="22"/>
              </w:rPr>
            </w:pPr>
            <w:r>
              <w:rPr>
                <w:rFonts w:cs="Times New Roman"/>
                <w:b/>
                <w:bCs/>
                <w:i w:val="0"/>
                <w:iCs w:val="0"/>
                <w:color w:val="000000" w:themeColor="text1"/>
                <w:sz w:val="22"/>
                <w:szCs w:val="22"/>
              </w:rPr>
              <w:t>k</w:t>
            </w:r>
          </w:p>
        </w:tc>
        <w:tc>
          <w:tcPr>
            <w:tcW w:w="1129" w:type="dxa"/>
            <w:tcBorders>
              <w:top w:val="nil"/>
              <w:bottom w:val="single" w:sz="4" w:space="0" w:color="auto"/>
            </w:tcBorders>
            <w:noWrap/>
            <w:hideMark/>
          </w:tcPr>
          <w:p w14:paraId="1210994F" w14:textId="77777777" w:rsidR="005523BC" w:rsidRPr="007221F8" w:rsidRDefault="005523BC" w:rsidP="00CB3ACF">
            <w:pPr>
              <w:pStyle w:val="Caption"/>
              <w:keepNext/>
              <w:rPr>
                <w:rFonts w:cs="Times New Roman"/>
                <w:b/>
                <w:bCs/>
                <w:i w:val="0"/>
                <w:iCs w:val="0"/>
                <w:color w:val="000000" w:themeColor="text1"/>
                <w:sz w:val="22"/>
                <w:szCs w:val="22"/>
              </w:rPr>
            </w:pPr>
            <w:proofErr w:type="gramStart"/>
            <w:r>
              <w:rPr>
                <w:rFonts w:cs="Times New Roman"/>
                <w:b/>
                <w:bCs/>
                <w:i w:val="0"/>
                <w:iCs w:val="0"/>
                <w:color w:val="000000" w:themeColor="text1"/>
                <w:sz w:val="22"/>
                <w:szCs w:val="22"/>
              </w:rPr>
              <w:t>ln(</w:t>
            </w:r>
            <w:proofErr w:type="gramEnd"/>
            <w:r>
              <w:rPr>
                <w:rFonts w:cs="Times New Roman"/>
                <w:b/>
                <w:bCs/>
                <w:i w:val="0"/>
                <w:iCs w:val="0"/>
                <w:color w:val="000000" w:themeColor="text1"/>
                <w:sz w:val="22"/>
                <w:szCs w:val="22"/>
              </w:rPr>
              <w:t>RR)</w:t>
            </w:r>
            <w:r w:rsidRPr="007221F8">
              <w:rPr>
                <w:rFonts w:cs="Times New Roman"/>
                <w:b/>
                <w:bCs/>
                <w:i w:val="0"/>
                <w:iCs w:val="0"/>
                <w:color w:val="000000" w:themeColor="text1"/>
                <w:sz w:val="22"/>
                <w:szCs w:val="22"/>
              </w:rPr>
              <w:t xml:space="preserve"> </w:t>
            </w:r>
          </w:p>
        </w:tc>
        <w:tc>
          <w:tcPr>
            <w:tcW w:w="1270" w:type="dxa"/>
            <w:tcBorders>
              <w:top w:val="nil"/>
              <w:bottom w:val="single" w:sz="4" w:space="0" w:color="auto"/>
            </w:tcBorders>
            <w:noWrap/>
            <w:hideMark/>
          </w:tcPr>
          <w:p w14:paraId="21D623AC"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 xml:space="preserve">% Change </w:t>
            </w:r>
          </w:p>
        </w:tc>
        <w:tc>
          <w:tcPr>
            <w:tcW w:w="1831" w:type="dxa"/>
            <w:tcBorders>
              <w:top w:val="nil"/>
              <w:bottom w:val="single" w:sz="4" w:space="0" w:color="auto"/>
            </w:tcBorders>
            <w:noWrap/>
            <w:hideMark/>
          </w:tcPr>
          <w:p w14:paraId="2F234B43"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 xml:space="preserve">95% </w:t>
            </w:r>
            <w:r>
              <w:rPr>
                <w:rFonts w:cs="Times New Roman"/>
                <w:b/>
                <w:bCs/>
                <w:i w:val="0"/>
                <w:iCs w:val="0"/>
                <w:color w:val="000000" w:themeColor="text1"/>
                <w:sz w:val="22"/>
                <w:szCs w:val="22"/>
              </w:rPr>
              <w:t>CI</w:t>
            </w:r>
          </w:p>
        </w:tc>
        <w:tc>
          <w:tcPr>
            <w:tcW w:w="938" w:type="dxa"/>
            <w:tcBorders>
              <w:top w:val="nil"/>
              <w:bottom w:val="single" w:sz="4" w:space="0" w:color="auto"/>
            </w:tcBorders>
            <w:noWrap/>
            <w:hideMark/>
          </w:tcPr>
          <w:p w14:paraId="780B11A4"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 xml:space="preserve">p </w:t>
            </w:r>
            <w:r>
              <w:rPr>
                <w:rFonts w:cs="Times New Roman"/>
                <w:b/>
                <w:bCs/>
                <w:i w:val="0"/>
                <w:iCs w:val="0"/>
                <w:color w:val="000000" w:themeColor="text1"/>
                <w:sz w:val="22"/>
                <w:szCs w:val="22"/>
              </w:rPr>
              <w:t xml:space="preserve">value </w:t>
            </w:r>
          </w:p>
        </w:tc>
        <w:tc>
          <w:tcPr>
            <w:tcW w:w="626" w:type="dxa"/>
            <w:tcBorders>
              <w:top w:val="nil"/>
              <w:bottom w:val="single" w:sz="4" w:space="0" w:color="auto"/>
            </w:tcBorders>
            <w:noWrap/>
            <w:hideMark/>
          </w:tcPr>
          <w:p w14:paraId="5BB0CBA5" w14:textId="77777777" w:rsidR="005523BC" w:rsidRPr="007221F8" w:rsidRDefault="005523BC" w:rsidP="00CB3ACF">
            <w:pPr>
              <w:pStyle w:val="Caption"/>
              <w:keepNext/>
              <w:rPr>
                <w:rFonts w:cs="Times New Roman"/>
                <w:b/>
                <w:bCs/>
                <w:i w:val="0"/>
                <w:iCs w:val="0"/>
                <w:color w:val="000000" w:themeColor="text1"/>
                <w:sz w:val="22"/>
                <w:szCs w:val="22"/>
              </w:rPr>
            </w:pPr>
            <w:r>
              <w:rPr>
                <w:rFonts w:cs="Times New Roman"/>
                <w:b/>
                <w:bCs/>
                <w:i w:val="0"/>
                <w:iCs w:val="0"/>
                <w:color w:val="000000" w:themeColor="text1"/>
                <w:sz w:val="22"/>
                <w:szCs w:val="22"/>
              </w:rPr>
              <w:t>k</w:t>
            </w:r>
          </w:p>
        </w:tc>
        <w:tc>
          <w:tcPr>
            <w:tcW w:w="988" w:type="dxa"/>
            <w:tcBorders>
              <w:top w:val="nil"/>
              <w:bottom w:val="single" w:sz="4" w:space="0" w:color="auto"/>
            </w:tcBorders>
            <w:noWrap/>
            <w:hideMark/>
          </w:tcPr>
          <w:p w14:paraId="28815794" w14:textId="77777777" w:rsidR="005523BC" w:rsidRPr="007221F8" w:rsidRDefault="005523BC" w:rsidP="00CB3ACF">
            <w:pPr>
              <w:pStyle w:val="Caption"/>
              <w:keepNext/>
              <w:rPr>
                <w:rFonts w:cs="Times New Roman"/>
                <w:b/>
                <w:bCs/>
                <w:i w:val="0"/>
                <w:iCs w:val="0"/>
                <w:color w:val="000000" w:themeColor="text1"/>
                <w:sz w:val="22"/>
                <w:szCs w:val="22"/>
              </w:rPr>
            </w:pPr>
            <w:proofErr w:type="gramStart"/>
            <w:r>
              <w:rPr>
                <w:rFonts w:cs="Times New Roman"/>
                <w:b/>
                <w:bCs/>
                <w:i w:val="0"/>
                <w:iCs w:val="0"/>
                <w:color w:val="000000" w:themeColor="text1"/>
                <w:sz w:val="22"/>
                <w:szCs w:val="22"/>
              </w:rPr>
              <w:t>ln(</w:t>
            </w:r>
            <w:proofErr w:type="gramEnd"/>
            <w:r>
              <w:rPr>
                <w:rFonts w:cs="Times New Roman"/>
                <w:b/>
                <w:bCs/>
                <w:i w:val="0"/>
                <w:iCs w:val="0"/>
                <w:color w:val="000000" w:themeColor="text1"/>
                <w:sz w:val="22"/>
                <w:szCs w:val="22"/>
              </w:rPr>
              <w:t>RR)</w:t>
            </w:r>
          </w:p>
        </w:tc>
        <w:tc>
          <w:tcPr>
            <w:tcW w:w="1270" w:type="dxa"/>
            <w:tcBorders>
              <w:top w:val="nil"/>
              <w:bottom w:val="single" w:sz="4" w:space="0" w:color="auto"/>
            </w:tcBorders>
            <w:noWrap/>
            <w:hideMark/>
          </w:tcPr>
          <w:p w14:paraId="05098C0E"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 Change</w:t>
            </w:r>
          </w:p>
        </w:tc>
        <w:tc>
          <w:tcPr>
            <w:tcW w:w="1832" w:type="dxa"/>
            <w:tcBorders>
              <w:top w:val="nil"/>
              <w:bottom w:val="single" w:sz="4" w:space="0" w:color="auto"/>
            </w:tcBorders>
            <w:noWrap/>
            <w:hideMark/>
          </w:tcPr>
          <w:p w14:paraId="5A4EACE8"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95%</w:t>
            </w:r>
            <w:r>
              <w:rPr>
                <w:rFonts w:cs="Times New Roman"/>
                <w:b/>
                <w:bCs/>
                <w:i w:val="0"/>
                <w:iCs w:val="0"/>
                <w:color w:val="000000" w:themeColor="text1"/>
                <w:sz w:val="22"/>
                <w:szCs w:val="22"/>
              </w:rPr>
              <w:t xml:space="preserve"> CI</w:t>
            </w:r>
          </w:p>
        </w:tc>
        <w:tc>
          <w:tcPr>
            <w:tcW w:w="1049" w:type="dxa"/>
            <w:tcBorders>
              <w:top w:val="nil"/>
              <w:bottom w:val="single" w:sz="4" w:space="0" w:color="auto"/>
            </w:tcBorders>
            <w:noWrap/>
            <w:hideMark/>
          </w:tcPr>
          <w:p w14:paraId="174C267C"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p value</w:t>
            </w:r>
          </w:p>
        </w:tc>
      </w:tr>
      <w:tr w:rsidR="005523BC" w:rsidRPr="007221F8" w14:paraId="6DD6BAED" w14:textId="77777777" w:rsidTr="00CB3ACF">
        <w:trPr>
          <w:trHeight w:val="324"/>
        </w:trPr>
        <w:tc>
          <w:tcPr>
            <w:tcW w:w="1421" w:type="dxa"/>
            <w:tcBorders>
              <w:top w:val="single" w:sz="4" w:space="0" w:color="auto"/>
            </w:tcBorders>
            <w:noWrap/>
            <w:hideMark/>
          </w:tcPr>
          <w:p w14:paraId="7B61322B" w14:textId="77777777" w:rsidR="005523BC" w:rsidRPr="007221F8" w:rsidRDefault="005523BC" w:rsidP="00CB3ACF">
            <w:pPr>
              <w:pStyle w:val="Caption"/>
              <w:keepNext/>
              <w:rPr>
                <w:rFonts w:cs="Times New Roman"/>
                <w:b/>
                <w:bCs/>
                <w:i w:val="0"/>
                <w:iCs w:val="0"/>
                <w:color w:val="000000" w:themeColor="text1"/>
                <w:sz w:val="22"/>
                <w:szCs w:val="22"/>
              </w:rPr>
            </w:pPr>
          </w:p>
        </w:tc>
        <w:tc>
          <w:tcPr>
            <w:tcW w:w="1226" w:type="dxa"/>
            <w:tcBorders>
              <w:top w:val="single" w:sz="4" w:space="0" w:color="auto"/>
            </w:tcBorders>
            <w:noWrap/>
            <w:hideMark/>
          </w:tcPr>
          <w:p w14:paraId="5ACEA7A9" w14:textId="77777777" w:rsidR="005523BC" w:rsidRPr="007221F8" w:rsidRDefault="005523BC" w:rsidP="00CB3ACF">
            <w:pPr>
              <w:pStyle w:val="Caption"/>
              <w:keepNext/>
              <w:rPr>
                <w:rFonts w:cs="Times New Roman"/>
                <w:b/>
                <w:bCs/>
                <w:i w:val="0"/>
                <w:iCs w:val="0"/>
                <w:color w:val="000000" w:themeColor="text1"/>
                <w:sz w:val="22"/>
                <w:szCs w:val="22"/>
              </w:rPr>
            </w:pPr>
          </w:p>
        </w:tc>
        <w:tc>
          <w:tcPr>
            <w:tcW w:w="567" w:type="dxa"/>
            <w:tcBorders>
              <w:top w:val="single" w:sz="4" w:space="0" w:color="auto"/>
            </w:tcBorders>
            <w:noWrap/>
            <w:hideMark/>
          </w:tcPr>
          <w:p w14:paraId="4502EAF7" w14:textId="77777777" w:rsidR="005523BC" w:rsidRPr="007221F8" w:rsidRDefault="005523BC" w:rsidP="00CB3ACF">
            <w:pPr>
              <w:pStyle w:val="Caption"/>
              <w:keepNext/>
              <w:rPr>
                <w:rFonts w:cs="Times New Roman"/>
                <w:i w:val="0"/>
                <w:iCs w:val="0"/>
                <w:color w:val="000000" w:themeColor="text1"/>
                <w:sz w:val="22"/>
                <w:szCs w:val="22"/>
              </w:rPr>
            </w:pPr>
          </w:p>
        </w:tc>
        <w:tc>
          <w:tcPr>
            <w:tcW w:w="1129" w:type="dxa"/>
            <w:tcBorders>
              <w:top w:val="single" w:sz="4" w:space="0" w:color="auto"/>
            </w:tcBorders>
            <w:noWrap/>
            <w:hideMark/>
          </w:tcPr>
          <w:p w14:paraId="1BFCE724" w14:textId="77777777" w:rsidR="005523BC" w:rsidRPr="007221F8" w:rsidRDefault="005523BC" w:rsidP="00CB3ACF">
            <w:pPr>
              <w:pStyle w:val="Caption"/>
              <w:keepNext/>
              <w:rPr>
                <w:rFonts w:cs="Times New Roman"/>
                <w:i w:val="0"/>
                <w:iCs w:val="0"/>
                <w:color w:val="000000" w:themeColor="text1"/>
                <w:sz w:val="22"/>
                <w:szCs w:val="22"/>
              </w:rPr>
            </w:pPr>
          </w:p>
        </w:tc>
        <w:tc>
          <w:tcPr>
            <w:tcW w:w="1270" w:type="dxa"/>
            <w:tcBorders>
              <w:top w:val="single" w:sz="4" w:space="0" w:color="auto"/>
            </w:tcBorders>
            <w:noWrap/>
            <w:hideMark/>
          </w:tcPr>
          <w:p w14:paraId="503C08A6" w14:textId="77777777" w:rsidR="005523BC" w:rsidRPr="007221F8" w:rsidRDefault="005523BC" w:rsidP="00CB3ACF">
            <w:pPr>
              <w:pStyle w:val="Caption"/>
              <w:keepNext/>
              <w:rPr>
                <w:rFonts w:cs="Times New Roman"/>
                <w:i w:val="0"/>
                <w:iCs w:val="0"/>
                <w:color w:val="000000" w:themeColor="text1"/>
                <w:sz w:val="22"/>
                <w:szCs w:val="22"/>
              </w:rPr>
            </w:pPr>
          </w:p>
        </w:tc>
        <w:tc>
          <w:tcPr>
            <w:tcW w:w="1831" w:type="dxa"/>
            <w:tcBorders>
              <w:top w:val="single" w:sz="4" w:space="0" w:color="auto"/>
            </w:tcBorders>
            <w:noWrap/>
            <w:hideMark/>
          </w:tcPr>
          <w:p w14:paraId="2A24A777" w14:textId="77777777" w:rsidR="005523BC" w:rsidRPr="007221F8" w:rsidRDefault="005523BC" w:rsidP="00CB3ACF">
            <w:pPr>
              <w:pStyle w:val="Caption"/>
              <w:keepNext/>
              <w:rPr>
                <w:rFonts w:cs="Times New Roman"/>
                <w:i w:val="0"/>
                <w:iCs w:val="0"/>
                <w:color w:val="000000" w:themeColor="text1"/>
                <w:sz w:val="22"/>
                <w:szCs w:val="22"/>
              </w:rPr>
            </w:pPr>
          </w:p>
        </w:tc>
        <w:tc>
          <w:tcPr>
            <w:tcW w:w="938" w:type="dxa"/>
            <w:tcBorders>
              <w:top w:val="single" w:sz="4" w:space="0" w:color="auto"/>
            </w:tcBorders>
            <w:noWrap/>
            <w:hideMark/>
          </w:tcPr>
          <w:p w14:paraId="5B394DEE" w14:textId="77777777" w:rsidR="005523BC" w:rsidRPr="007221F8" w:rsidRDefault="005523BC" w:rsidP="00CB3ACF">
            <w:pPr>
              <w:pStyle w:val="Caption"/>
              <w:keepNext/>
              <w:rPr>
                <w:rFonts w:cs="Times New Roman"/>
                <w:i w:val="0"/>
                <w:iCs w:val="0"/>
                <w:color w:val="000000" w:themeColor="text1"/>
                <w:sz w:val="22"/>
                <w:szCs w:val="22"/>
              </w:rPr>
            </w:pPr>
          </w:p>
        </w:tc>
        <w:tc>
          <w:tcPr>
            <w:tcW w:w="626" w:type="dxa"/>
            <w:tcBorders>
              <w:top w:val="single" w:sz="4" w:space="0" w:color="auto"/>
            </w:tcBorders>
            <w:noWrap/>
            <w:hideMark/>
          </w:tcPr>
          <w:p w14:paraId="406F8B29" w14:textId="77777777" w:rsidR="005523BC" w:rsidRPr="007221F8" w:rsidRDefault="005523BC" w:rsidP="00CB3ACF">
            <w:pPr>
              <w:pStyle w:val="Caption"/>
              <w:keepNext/>
              <w:rPr>
                <w:rFonts w:cs="Times New Roman"/>
                <w:i w:val="0"/>
                <w:iCs w:val="0"/>
                <w:color w:val="000000" w:themeColor="text1"/>
                <w:sz w:val="22"/>
                <w:szCs w:val="22"/>
              </w:rPr>
            </w:pPr>
          </w:p>
        </w:tc>
        <w:tc>
          <w:tcPr>
            <w:tcW w:w="988" w:type="dxa"/>
            <w:tcBorders>
              <w:top w:val="single" w:sz="4" w:space="0" w:color="auto"/>
            </w:tcBorders>
            <w:noWrap/>
            <w:hideMark/>
          </w:tcPr>
          <w:p w14:paraId="123A8CB9" w14:textId="77777777" w:rsidR="005523BC" w:rsidRPr="007221F8" w:rsidRDefault="005523BC" w:rsidP="00CB3ACF">
            <w:pPr>
              <w:pStyle w:val="Caption"/>
              <w:keepNext/>
              <w:rPr>
                <w:rFonts w:cs="Times New Roman"/>
                <w:i w:val="0"/>
                <w:iCs w:val="0"/>
                <w:color w:val="000000" w:themeColor="text1"/>
                <w:sz w:val="22"/>
                <w:szCs w:val="22"/>
              </w:rPr>
            </w:pPr>
          </w:p>
        </w:tc>
        <w:tc>
          <w:tcPr>
            <w:tcW w:w="1270" w:type="dxa"/>
            <w:tcBorders>
              <w:top w:val="single" w:sz="4" w:space="0" w:color="auto"/>
            </w:tcBorders>
            <w:noWrap/>
            <w:hideMark/>
          </w:tcPr>
          <w:p w14:paraId="6B354D1A" w14:textId="77777777" w:rsidR="005523BC" w:rsidRPr="007221F8" w:rsidRDefault="005523BC" w:rsidP="00CB3ACF">
            <w:pPr>
              <w:pStyle w:val="Caption"/>
              <w:keepNext/>
              <w:rPr>
                <w:rFonts w:cs="Times New Roman"/>
                <w:i w:val="0"/>
                <w:iCs w:val="0"/>
                <w:color w:val="000000" w:themeColor="text1"/>
                <w:sz w:val="22"/>
                <w:szCs w:val="22"/>
              </w:rPr>
            </w:pPr>
          </w:p>
        </w:tc>
        <w:tc>
          <w:tcPr>
            <w:tcW w:w="1832" w:type="dxa"/>
            <w:tcBorders>
              <w:top w:val="single" w:sz="4" w:space="0" w:color="auto"/>
            </w:tcBorders>
            <w:noWrap/>
            <w:hideMark/>
          </w:tcPr>
          <w:p w14:paraId="76DBCB9D" w14:textId="77777777" w:rsidR="005523BC" w:rsidRPr="007221F8" w:rsidRDefault="005523BC" w:rsidP="00CB3ACF">
            <w:pPr>
              <w:pStyle w:val="Caption"/>
              <w:keepNext/>
              <w:rPr>
                <w:rFonts w:cs="Times New Roman"/>
                <w:i w:val="0"/>
                <w:iCs w:val="0"/>
                <w:color w:val="000000" w:themeColor="text1"/>
                <w:sz w:val="22"/>
                <w:szCs w:val="22"/>
              </w:rPr>
            </w:pPr>
          </w:p>
        </w:tc>
        <w:tc>
          <w:tcPr>
            <w:tcW w:w="1049" w:type="dxa"/>
            <w:tcBorders>
              <w:top w:val="single" w:sz="4" w:space="0" w:color="auto"/>
            </w:tcBorders>
            <w:noWrap/>
            <w:hideMark/>
          </w:tcPr>
          <w:p w14:paraId="691F38E6" w14:textId="77777777" w:rsidR="005523BC" w:rsidRPr="007221F8" w:rsidRDefault="005523BC" w:rsidP="00CB3ACF">
            <w:pPr>
              <w:pStyle w:val="Caption"/>
              <w:keepNext/>
              <w:rPr>
                <w:rFonts w:cs="Times New Roman"/>
                <w:i w:val="0"/>
                <w:iCs w:val="0"/>
                <w:color w:val="000000" w:themeColor="text1"/>
                <w:sz w:val="22"/>
                <w:szCs w:val="22"/>
              </w:rPr>
            </w:pPr>
          </w:p>
        </w:tc>
      </w:tr>
      <w:tr w:rsidR="005523BC" w:rsidRPr="007221F8" w14:paraId="7AE0FAC9" w14:textId="77777777" w:rsidTr="00CB3ACF">
        <w:trPr>
          <w:trHeight w:val="324"/>
        </w:trPr>
        <w:tc>
          <w:tcPr>
            <w:tcW w:w="1421" w:type="dxa"/>
            <w:noWrap/>
            <w:hideMark/>
          </w:tcPr>
          <w:p w14:paraId="61CDFB19"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Macrofauna</w:t>
            </w:r>
          </w:p>
        </w:tc>
        <w:tc>
          <w:tcPr>
            <w:tcW w:w="1226" w:type="dxa"/>
            <w:noWrap/>
            <w:hideMark/>
          </w:tcPr>
          <w:p w14:paraId="3626E897"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Abundance</w:t>
            </w:r>
          </w:p>
        </w:tc>
        <w:tc>
          <w:tcPr>
            <w:tcW w:w="567" w:type="dxa"/>
            <w:noWrap/>
            <w:hideMark/>
          </w:tcPr>
          <w:p w14:paraId="0DB5C20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11</w:t>
            </w:r>
          </w:p>
        </w:tc>
        <w:tc>
          <w:tcPr>
            <w:tcW w:w="1129" w:type="dxa"/>
            <w:noWrap/>
            <w:hideMark/>
          </w:tcPr>
          <w:p w14:paraId="10E11981"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-0.533</w:t>
            </w:r>
          </w:p>
        </w:tc>
        <w:tc>
          <w:tcPr>
            <w:tcW w:w="1270" w:type="dxa"/>
            <w:noWrap/>
            <w:hideMark/>
          </w:tcPr>
          <w:p w14:paraId="269C1B9E"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-41.3</w:t>
            </w:r>
          </w:p>
        </w:tc>
        <w:tc>
          <w:tcPr>
            <w:tcW w:w="1831" w:type="dxa"/>
            <w:noWrap/>
            <w:hideMark/>
          </w:tcPr>
          <w:p w14:paraId="4DDC4740"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-0.905 to -0.16</w:t>
            </w:r>
            <w:r>
              <w:rPr>
                <w:rFonts w:cs="Times New Roman"/>
                <w:i w:val="0"/>
                <w:iCs w:val="0"/>
                <w:color w:val="000000" w:themeColor="text1"/>
                <w:sz w:val="22"/>
                <w:szCs w:val="22"/>
              </w:rPr>
              <w:t>1</w:t>
            </w:r>
          </w:p>
        </w:tc>
        <w:tc>
          <w:tcPr>
            <w:tcW w:w="938" w:type="dxa"/>
            <w:noWrap/>
            <w:hideMark/>
          </w:tcPr>
          <w:p w14:paraId="16A64DB3"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0.005</w:t>
            </w:r>
          </w:p>
        </w:tc>
        <w:tc>
          <w:tcPr>
            <w:tcW w:w="626" w:type="dxa"/>
            <w:noWrap/>
            <w:hideMark/>
          </w:tcPr>
          <w:p w14:paraId="04FF91A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24</w:t>
            </w:r>
          </w:p>
        </w:tc>
        <w:tc>
          <w:tcPr>
            <w:tcW w:w="988" w:type="dxa"/>
            <w:noWrap/>
            <w:hideMark/>
          </w:tcPr>
          <w:p w14:paraId="5B82EA3D"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-0.2835</w:t>
            </w:r>
          </w:p>
        </w:tc>
        <w:tc>
          <w:tcPr>
            <w:tcW w:w="1270" w:type="dxa"/>
            <w:noWrap/>
            <w:hideMark/>
          </w:tcPr>
          <w:p w14:paraId="4860FFB3"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-24.</w:t>
            </w:r>
            <w:r>
              <w:rPr>
                <w:rFonts w:cs="Times New Roman"/>
                <w:i w:val="0"/>
                <w:iCs w:val="0"/>
                <w:color w:val="000000" w:themeColor="text1"/>
                <w:sz w:val="22"/>
                <w:szCs w:val="22"/>
              </w:rPr>
              <w:t>7</w:t>
            </w:r>
          </w:p>
        </w:tc>
        <w:tc>
          <w:tcPr>
            <w:tcW w:w="1832" w:type="dxa"/>
            <w:noWrap/>
            <w:hideMark/>
          </w:tcPr>
          <w:p w14:paraId="4C3E5230"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-0.582</w:t>
            </w:r>
            <w:r>
              <w:rPr>
                <w:rFonts w:cs="Times New Roman"/>
                <w:i w:val="0"/>
                <w:iCs w:val="0"/>
                <w:color w:val="000000" w:themeColor="text1"/>
                <w:sz w:val="22"/>
                <w:szCs w:val="22"/>
              </w:rPr>
              <w:t xml:space="preserve"> to </w:t>
            </w:r>
            <w:r w:rsidRPr="007221F8">
              <w:rPr>
                <w:rFonts w:cs="Times New Roman"/>
                <w:i w:val="0"/>
                <w:iCs w:val="0"/>
                <w:color w:val="000000" w:themeColor="text1"/>
                <w:sz w:val="22"/>
                <w:szCs w:val="22"/>
              </w:rPr>
              <w:t>0.0157</w:t>
            </w:r>
          </w:p>
        </w:tc>
        <w:tc>
          <w:tcPr>
            <w:tcW w:w="1049" w:type="dxa"/>
            <w:noWrap/>
            <w:hideMark/>
          </w:tcPr>
          <w:p w14:paraId="0DE3E551"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0.0633</w:t>
            </w:r>
          </w:p>
        </w:tc>
      </w:tr>
      <w:tr w:rsidR="005523BC" w:rsidRPr="007221F8" w14:paraId="704E082D" w14:textId="77777777" w:rsidTr="00CB3ACF">
        <w:trPr>
          <w:trHeight w:val="324"/>
        </w:trPr>
        <w:tc>
          <w:tcPr>
            <w:tcW w:w="1421" w:type="dxa"/>
            <w:noWrap/>
            <w:hideMark/>
          </w:tcPr>
          <w:p w14:paraId="2401F139" w14:textId="77777777" w:rsidR="005523BC" w:rsidRPr="007221F8" w:rsidRDefault="005523BC" w:rsidP="00CB3ACF">
            <w:pPr>
              <w:pStyle w:val="Caption"/>
              <w:keepNext/>
              <w:rPr>
                <w:rFonts w:cs="Times New Roman"/>
                <w:i w:val="0"/>
                <w:iCs w:val="0"/>
                <w:color w:val="000000" w:themeColor="text1"/>
                <w:sz w:val="22"/>
                <w:szCs w:val="22"/>
              </w:rPr>
            </w:pPr>
          </w:p>
        </w:tc>
        <w:tc>
          <w:tcPr>
            <w:tcW w:w="1226" w:type="dxa"/>
            <w:noWrap/>
            <w:hideMark/>
          </w:tcPr>
          <w:p w14:paraId="798FE973"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 xml:space="preserve">Diversity </w:t>
            </w:r>
          </w:p>
        </w:tc>
        <w:tc>
          <w:tcPr>
            <w:tcW w:w="567" w:type="dxa"/>
            <w:noWrap/>
            <w:hideMark/>
          </w:tcPr>
          <w:p w14:paraId="20FBE780"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w:t>
            </w:r>
          </w:p>
        </w:tc>
        <w:tc>
          <w:tcPr>
            <w:tcW w:w="1129" w:type="dxa"/>
            <w:noWrap/>
            <w:hideMark/>
          </w:tcPr>
          <w:p w14:paraId="7AECE3C0"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1270" w:type="dxa"/>
            <w:noWrap/>
            <w:hideMark/>
          </w:tcPr>
          <w:p w14:paraId="6CEA3D2D"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1831" w:type="dxa"/>
            <w:noWrap/>
            <w:hideMark/>
          </w:tcPr>
          <w:p w14:paraId="7139CE12"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938" w:type="dxa"/>
            <w:noWrap/>
            <w:hideMark/>
          </w:tcPr>
          <w:p w14:paraId="51A389F1"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626" w:type="dxa"/>
            <w:noWrap/>
            <w:hideMark/>
          </w:tcPr>
          <w:p w14:paraId="09EFB0B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4</w:t>
            </w:r>
          </w:p>
        </w:tc>
        <w:tc>
          <w:tcPr>
            <w:tcW w:w="988" w:type="dxa"/>
            <w:noWrap/>
            <w:hideMark/>
          </w:tcPr>
          <w:p w14:paraId="4B5AAE2D"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0.4001</w:t>
            </w:r>
          </w:p>
        </w:tc>
        <w:tc>
          <w:tcPr>
            <w:tcW w:w="1270" w:type="dxa"/>
            <w:noWrap/>
            <w:hideMark/>
          </w:tcPr>
          <w:p w14:paraId="70D8C471"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49.</w:t>
            </w:r>
            <w:r>
              <w:rPr>
                <w:rFonts w:cs="Times New Roman"/>
                <w:i w:val="0"/>
                <w:iCs w:val="0"/>
                <w:color w:val="000000" w:themeColor="text1"/>
                <w:sz w:val="22"/>
                <w:szCs w:val="22"/>
              </w:rPr>
              <w:t>2</w:t>
            </w:r>
          </w:p>
        </w:tc>
        <w:tc>
          <w:tcPr>
            <w:tcW w:w="1832" w:type="dxa"/>
            <w:noWrap/>
            <w:hideMark/>
          </w:tcPr>
          <w:p w14:paraId="46F529E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0.0889</w:t>
            </w:r>
            <w:r>
              <w:rPr>
                <w:rFonts w:cs="Times New Roman"/>
                <w:i w:val="0"/>
                <w:iCs w:val="0"/>
                <w:color w:val="000000" w:themeColor="text1"/>
                <w:sz w:val="22"/>
                <w:szCs w:val="22"/>
              </w:rPr>
              <w:t xml:space="preserve"> to </w:t>
            </w:r>
            <w:r w:rsidRPr="007221F8">
              <w:rPr>
                <w:rFonts w:cs="Times New Roman"/>
                <w:i w:val="0"/>
                <w:iCs w:val="0"/>
                <w:color w:val="000000" w:themeColor="text1"/>
                <w:sz w:val="22"/>
                <w:szCs w:val="22"/>
              </w:rPr>
              <w:t xml:space="preserve">0.7114 </w:t>
            </w:r>
          </w:p>
        </w:tc>
        <w:tc>
          <w:tcPr>
            <w:tcW w:w="1049" w:type="dxa"/>
            <w:noWrap/>
            <w:hideMark/>
          </w:tcPr>
          <w:p w14:paraId="46561AC6"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0.0117</w:t>
            </w:r>
          </w:p>
        </w:tc>
      </w:tr>
      <w:tr w:rsidR="005523BC" w:rsidRPr="007221F8" w14:paraId="1FEED76F" w14:textId="77777777" w:rsidTr="00CB3ACF">
        <w:trPr>
          <w:trHeight w:val="324"/>
        </w:trPr>
        <w:tc>
          <w:tcPr>
            <w:tcW w:w="1421" w:type="dxa"/>
            <w:noWrap/>
            <w:hideMark/>
          </w:tcPr>
          <w:p w14:paraId="7C9C95EA"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Mesofauna</w:t>
            </w:r>
          </w:p>
        </w:tc>
        <w:tc>
          <w:tcPr>
            <w:tcW w:w="1226" w:type="dxa"/>
            <w:noWrap/>
            <w:hideMark/>
          </w:tcPr>
          <w:p w14:paraId="1E301DAF"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Abundance</w:t>
            </w:r>
          </w:p>
        </w:tc>
        <w:tc>
          <w:tcPr>
            <w:tcW w:w="567" w:type="dxa"/>
            <w:noWrap/>
            <w:hideMark/>
          </w:tcPr>
          <w:p w14:paraId="36EF76CD"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90</w:t>
            </w:r>
          </w:p>
        </w:tc>
        <w:tc>
          <w:tcPr>
            <w:tcW w:w="1129" w:type="dxa"/>
            <w:noWrap/>
            <w:hideMark/>
          </w:tcPr>
          <w:p w14:paraId="1BAD611B"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w:t>
            </w:r>
            <w:r>
              <w:rPr>
                <w:rFonts w:cs="Times New Roman"/>
                <w:i w:val="0"/>
                <w:iCs w:val="0"/>
                <w:color w:val="000000" w:themeColor="text1"/>
                <w:sz w:val="22"/>
                <w:szCs w:val="22"/>
              </w:rPr>
              <w:t>50</w:t>
            </w:r>
          </w:p>
        </w:tc>
        <w:tc>
          <w:tcPr>
            <w:tcW w:w="1270" w:type="dxa"/>
            <w:noWrap/>
            <w:hideMark/>
          </w:tcPr>
          <w:p w14:paraId="6572F8F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-39.3</w:t>
            </w:r>
          </w:p>
        </w:tc>
        <w:tc>
          <w:tcPr>
            <w:tcW w:w="1831" w:type="dxa"/>
            <w:noWrap/>
            <w:hideMark/>
          </w:tcPr>
          <w:p w14:paraId="06C6D3E3"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-0.80</w:t>
            </w:r>
            <w:r>
              <w:rPr>
                <w:rFonts w:cs="Times New Roman"/>
                <w:i w:val="0"/>
                <w:iCs w:val="0"/>
                <w:color w:val="000000" w:themeColor="text1"/>
                <w:sz w:val="22"/>
                <w:szCs w:val="22"/>
              </w:rPr>
              <w:t>1</w:t>
            </w:r>
            <w:r w:rsidRPr="007221F8">
              <w:rPr>
                <w:rFonts w:cs="Times New Roman"/>
                <w:i w:val="0"/>
                <w:iCs w:val="0"/>
                <w:color w:val="000000" w:themeColor="text1"/>
                <w:sz w:val="22"/>
                <w:szCs w:val="22"/>
              </w:rPr>
              <w:t xml:space="preserve"> to -0.199</w:t>
            </w:r>
          </w:p>
        </w:tc>
        <w:tc>
          <w:tcPr>
            <w:tcW w:w="938" w:type="dxa"/>
            <w:noWrap/>
            <w:hideMark/>
          </w:tcPr>
          <w:p w14:paraId="14BB5401"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0.0011</w:t>
            </w:r>
          </w:p>
        </w:tc>
        <w:tc>
          <w:tcPr>
            <w:tcW w:w="626" w:type="dxa"/>
            <w:noWrap/>
            <w:hideMark/>
          </w:tcPr>
          <w:p w14:paraId="7192681A"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54</w:t>
            </w:r>
          </w:p>
        </w:tc>
        <w:tc>
          <w:tcPr>
            <w:tcW w:w="988" w:type="dxa"/>
            <w:noWrap/>
            <w:hideMark/>
          </w:tcPr>
          <w:p w14:paraId="18B0A110"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0.5778</w:t>
            </w:r>
          </w:p>
        </w:tc>
        <w:tc>
          <w:tcPr>
            <w:tcW w:w="1270" w:type="dxa"/>
            <w:noWrap/>
            <w:hideMark/>
          </w:tcPr>
          <w:p w14:paraId="4B1FA0C7"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78.</w:t>
            </w:r>
            <w:r>
              <w:rPr>
                <w:rFonts w:cs="Times New Roman"/>
                <w:i w:val="0"/>
                <w:iCs w:val="0"/>
                <w:color w:val="000000" w:themeColor="text1"/>
                <w:sz w:val="22"/>
                <w:szCs w:val="22"/>
              </w:rPr>
              <w:t>2</w:t>
            </w:r>
          </w:p>
        </w:tc>
        <w:tc>
          <w:tcPr>
            <w:tcW w:w="1832" w:type="dxa"/>
            <w:noWrap/>
            <w:hideMark/>
          </w:tcPr>
          <w:p w14:paraId="1767D47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0.314</w:t>
            </w:r>
            <w:r>
              <w:rPr>
                <w:rFonts w:cs="Times New Roman"/>
                <w:i w:val="0"/>
                <w:iCs w:val="0"/>
                <w:color w:val="000000" w:themeColor="text1"/>
                <w:sz w:val="22"/>
                <w:szCs w:val="22"/>
              </w:rPr>
              <w:t xml:space="preserve"> to</w:t>
            </w:r>
            <w:r w:rsidRPr="007221F8">
              <w:rPr>
                <w:rFonts w:cs="Times New Roman"/>
                <w:i w:val="0"/>
                <w:iCs w:val="0"/>
                <w:color w:val="000000" w:themeColor="text1"/>
                <w:sz w:val="22"/>
                <w:szCs w:val="22"/>
              </w:rPr>
              <w:t xml:space="preserve"> 0.84</w:t>
            </w:r>
            <w:r>
              <w:rPr>
                <w:rFonts w:cs="Times New Roman"/>
                <w:i w:val="0"/>
                <w:iCs w:val="0"/>
                <w:color w:val="000000" w:themeColor="text1"/>
                <w:sz w:val="22"/>
                <w:szCs w:val="22"/>
              </w:rPr>
              <w:t>2</w:t>
            </w:r>
          </w:p>
        </w:tc>
        <w:tc>
          <w:tcPr>
            <w:tcW w:w="1049" w:type="dxa"/>
            <w:noWrap/>
            <w:hideMark/>
          </w:tcPr>
          <w:p w14:paraId="054E17A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&lt;.0001</w:t>
            </w:r>
          </w:p>
        </w:tc>
      </w:tr>
      <w:tr w:rsidR="005523BC" w:rsidRPr="007221F8" w14:paraId="3B82AEAE" w14:textId="77777777" w:rsidTr="00CB3ACF">
        <w:trPr>
          <w:trHeight w:val="324"/>
        </w:trPr>
        <w:tc>
          <w:tcPr>
            <w:tcW w:w="1421" w:type="dxa"/>
            <w:noWrap/>
            <w:hideMark/>
          </w:tcPr>
          <w:p w14:paraId="28CB8EC6" w14:textId="77777777" w:rsidR="005523BC" w:rsidRPr="007221F8" w:rsidRDefault="005523BC" w:rsidP="00CB3ACF">
            <w:pPr>
              <w:pStyle w:val="Caption"/>
              <w:keepNext/>
              <w:rPr>
                <w:rFonts w:cs="Times New Roman"/>
                <w:i w:val="0"/>
                <w:iCs w:val="0"/>
                <w:color w:val="000000" w:themeColor="text1"/>
                <w:sz w:val="22"/>
                <w:szCs w:val="22"/>
              </w:rPr>
            </w:pPr>
          </w:p>
        </w:tc>
        <w:tc>
          <w:tcPr>
            <w:tcW w:w="1226" w:type="dxa"/>
            <w:noWrap/>
            <w:hideMark/>
          </w:tcPr>
          <w:p w14:paraId="2431066B"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 xml:space="preserve">Diversity </w:t>
            </w:r>
          </w:p>
        </w:tc>
        <w:tc>
          <w:tcPr>
            <w:tcW w:w="567" w:type="dxa"/>
            <w:noWrap/>
            <w:hideMark/>
          </w:tcPr>
          <w:p w14:paraId="07CFEB1A"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48</w:t>
            </w:r>
          </w:p>
        </w:tc>
        <w:tc>
          <w:tcPr>
            <w:tcW w:w="1129" w:type="dxa"/>
            <w:noWrap/>
            <w:hideMark/>
          </w:tcPr>
          <w:p w14:paraId="4E7AE8B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-0.101</w:t>
            </w:r>
          </w:p>
        </w:tc>
        <w:tc>
          <w:tcPr>
            <w:tcW w:w="1270" w:type="dxa"/>
            <w:noWrap/>
            <w:hideMark/>
          </w:tcPr>
          <w:p w14:paraId="5C3E64A8"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-9.66</w:t>
            </w:r>
          </w:p>
        </w:tc>
        <w:tc>
          <w:tcPr>
            <w:tcW w:w="1831" w:type="dxa"/>
            <w:noWrap/>
            <w:hideMark/>
          </w:tcPr>
          <w:p w14:paraId="60A8795D"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 xml:space="preserve"> -0.18</w:t>
            </w:r>
            <w:r>
              <w:rPr>
                <w:rFonts w:cs="Times New Roman"/>
                <w:i w:val="0"/>
                <w:iCs w:val="0"/>
                <w:color w:val="000000" w:themeColor="text1"/>
                <w:sz w:val="22"/>
                <w:szCs w:val="22"/>
              </w:rPr>
              <w:t>6 to</w:t>
            </w:r>
            <w:r w:rsidRPr="007221F8">
              <w:rPr>
                <w:rFonts w:cs="Times New Roman"/>
                <w:i w:val="0"/>
                <w:iCs w:val="0"/>
                <w:color w:val="000000" w:themeColor="text1"/>
                <w:sz w:val="22"/>
                <w:szCs w:val="22"/>
              </w:rPr>
              <w:t xml:space="preserve"> </w:t>
            </w:r>
            <w:r>
              <w:rPr>
                <w:rFonts w:cs="Times New Roman"/>
                <w:i w:val="0"/>
                <w:iCs w:val="0"/>
                <w:color w:val="000000" w:themeColor="text1"/>
                <w:sz w:val="22"/>
                <w:szCs w:val="22"/>
              </w:rPr>
              <w:t>-</w:t>
            </w:r>
            <w:r w:rsidRPr="007221F8">
              <w:rPr>
                <w:rFonts w:cs="Times New Roman"/>
                <w:i w:val="0"/>
                <w:iCs w:val="0"/>
                <w:color w:val="000000" w:themeColor="text1"/>
                <w:sz w:val="22"/>
                <w:szCs w:val="22"/>
              </w:rPr>
              <w:t xml:space="preserve">0.0175 </w:t>
            </w:r>
          </w:p>
        </w:tc>
        <w:tc>
          <w:tcPr>
            <w:tcW w:w="938" w:type="dxa"/>
            <w:noWrap/>
            <w:hideMark/>
          </w:tcPr>
          <w:p w14:paraId="3A44DA0C"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0.0178</w:t>
            </w:r>
          </w:p>
        </w:tc>
        <w:tc>
          <w:tcPr>
            <w:tcW w:w="626" w:type="dxa"/>
            <w:noWrap/>
            <w:hideMark/>
          </w:tcPr>
          <w:p w14:paraId="7E6DE27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30</w:t>
            </w:r>
          </w:p>
        </w:tc>
        <w:tc>
          <w:tcPr>
            <w:tcW w:w="988" w:type="dxa"/>
            <w:noWrap/>
            <w:hideMark/>
          </w:tcPr>
          <w:p w14:paraId="5895BC7B"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0.1327</w:t>
            </w:r>
          </w:p>
        </w:tc>
        <w:tc>
          <w:tcPr>
            <w:tcW w:w="1270" w:type="dxa"/>
            <w:noWrap/>
            <w:hideMark/>
          </w:tcPr>
          <w:p w14:paraId="036C9F0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14.</w:t>
            </w:r>
            <w:r>
              <w:rPr>
                <w:rFonts w:cs="Times New Roman"/>
                <w:i w:val="0"/>
                <w:iCs w:val="0"/>
                <w:color w:val="000000" w:themeColor="text1"/>
                <w:sz w:val="22"/>
                <w:szCs w:val="22"/>
              </w:rPr>
              <w:t>2</w:t>
            </w:r>
          </w:p>
        </w:tc>
        <w:tc>
          <w:tcPr>
            <w:tcW w:w="1832" w:type="dxa"/>
            <w:noWrap/>
            <w:hideMark/>
          </w:tcPr>
          <w:p w14:paraId="791D183E"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 xml:space="preserve">0.0562 </w:t>
            </w:r>
            <w:r>
              <w:rPr>
                <w:rFonts w:cs="Times New Roman"/>
                <w:i w:val="0"/>
                <w:iCs w:val="0"/>
                <w:color w:val="000000" w:themeColor="text1"/>
                <w:sz w:val="22"/>
                <w:szCs w:val="22"/>
              </w:rPr>
              <w:t xml:space="preserve">to </w:t>
            </w:r>
            <w:r w:rsidRPr="007221F8">
              <w:rPr>
                <w:rFonts w:cs="Times New Roman"/>
                <w:i w:val="0"/>
                <w:iCs w:val="0"/>
                <w:color w:val="000000" w:themeColor="text1"/>
                <w:sz w:val="22"/>
                <w:szCs w:val="22"/>
              </w:rPr>
              <w:t xml:space="preserve">0.209 </w:t>
            </w:r>
          </w:p>
        </w:tc>
        <w:tc>
          <w:tcPr>
            <w:tcW w:w="1049" w:type="dxa"/>
            <w:noWrap/>
            <w:hideMark/>
          </w:tcPr>
          <w:p w14:paraId="6C3800C6" w14:textId="77777777" w:rsidR="005523BC" w:rsidRPr="007221F8" w:rsidRDefault="005523BC" w:rsidP="00CB3ACF">
            <w:pPr>
              <w:pStyle w:val="Caption"/>
              <w:keepNext/>
              <w:rPr>
                <w:rFonts w:cs="Times New Roman"/>
                <w:b/>
                <w:bCs/>
                <w:i w:val="0"/>
                <w:iCs w:val="0"/>
                <w:color w:val="000000" w:themeColor="text1"/>
                <w:sz w:val="22"/>
                <w:szCs w:val="22"/>
              </w:rPr>
            </w:pPr>
            <w:r w:rsidRPr="007221F8">
              <w:rPr>
                <w:rFonts w:cs="Times New Roman"/>
                <w:b/>
                <w:bCs/>
                <w:i w:val="0"/>
                <w:iCs w:val="0"/>
                <w:color w:val="000000" w:themeColor="text1"/>
                <w:sz w:val="22"/>
                <w:szCs w:val="22"/>
              </w:rPr>
              <w:t>0.0007</w:t>
            </w:r>
          </w:p>
        </w:tc>
      </w:tr>
      <w:tr w:rsidR="005523BC" w:rsidRPr="007221F8" w14:paraId="67E2E008" w14:textId="77777777" w:rsidTr="00CB3ACF">
        <w:trPr>
          <w:trHeight w:val="324"/>
        </w:trPr>
        <w:tc>
          <w:tcPr>
            <w:tcW w:w="1421" w:type="dxa"/>
            <w:noWrap/>
            <w:hideMark/>
          </w:tcPr>
          <w:p w14:paraId="1F7421B4" w14:textId="77777777" w:rsidR="005523BC" w:rsidRPr="007221F8" w:rsidRDefault="005523BC" w:rsidP="00CB3ACF">
            <w:pPr>
              <w:pStyle w:val="Caption"/>
              <w:keepNext/>
              <w:rPr>
                <w:rFonts w:cs="Times New Roman"/>
                <w:i w:val="0"/>
                <w:iCs w:val="0"/>
                <w:color w:val="000000" w:themeColor="text1"/>
                <w:sz w:val="22"/>
                <w:szCs w:val="22"/>
              </w:rPr>
            </w:pPr>
            <w:proofErr w:type="spellStart"/>
            <w:r w:rsidRPr="007221F8">
              <w:rPr>
                <w:rFonts w:cs="Times New Roman"/>
                <w:i w:val="0"/>
                <w:iCs w:val="0"/>
                <w:color w:val="000000" w:themeColor="text1"/>
                <w:sz w:val="22"/>
                <w:szCs w:val="22"/>
              </w:rPr>
              <w:t>Microfauna</w:t>
            </w:r>
            <w:proofErr w:type="spellEnd"/>
          </w:p>
        </w:tc>
        <w:tc>
          <w:tcPr>
            <w:tcW w:w="1226" w:type="dxa"/>
            <w:noWrap/>
            <w:hideMark/>
          </w:tcPr>
          <w:p w14:paraId="453DBDB9"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Abundance</w:t>
            </w:r>
          </w:p>
        </w:tc>
        <w:tc>
          <w:tcPr>
            <w:tcW w:w="567" w:type="dxa"/>
            <w:noWrap/>
            <w:hideMark/>
          </w:tcPr>
          <w:p w14:paraId="6CA4390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19</w:t>
            </w:r>
          </w:p>
        </w:tc>
        <w:tc>
          <w:tcPr>
            <w:tcW w:w="1129" w:type="dxa"/>
            <w:noWrap/>
            <w:hideMark/>
          </w:tcPr>
          <w:p w14:paraId="732D6F3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-0.23</w:t>
            </w:r>
            <w:r>
              <w:rPr>
                <w:rFonts w:cs="Times New Roman"/>
                <w:i w:val="0"/>
                <w:iCs w:val="0"/>
                <w:color w:val="000000" w:themeColor="text1"/>
                <w:sz w:val="22"/>
                <w:szCs w:val="22"/>
              </w:rPr>
              <w:t>7</w:t>
            </w:r>
          </w:p>
        </w:tc>
        <w:tc>
          <w:tcPr>
            <w:tcW w:w="1270" w:type="dxa"/>
            <w:noWrap/>
            <w:hideMark/>
          </w:tcPr>
          <w:p w14:paraId="311002D2"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-21.</w:t>
            </w:r>
            <w:r>
              <w:rPr>
                <w:rFonts w:cs="Times New Roman"/>
                <w:i w:val="0"/>
                <w:iCs w:val="0"/>
                <w:color w:val="000000" w:themeColor="text1"/>
                <w:sz w:val="22"/>
                <w:szCs w:val="22"/>
              </w:rPr>
              <w:t>1</w:t>
            </w:r>
          </w:p>
        </w:tc>
        <w:tc>
          <w:tcPr>
            <w:tcW w:w="1831" w:type="dxa"/>
            <w:noWrap/>
            <w:hideMark/>
          </w:tcPr>
          <w:p w14:paraId="4E48FF8A"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-0.78</w:t>
            </w:r>
            <w:r>
              <w:rPr>
                <w:rFonts w:cs="Times New Roman"/>
                <w:i w:val="0"/>
                <w:iCs w:val="0"/>
                <w:color w:val="000000" w:themeColor="text1"/>
                <w:sz w:val="22"/>
                <w:szCs w:val="22"/>
              </w:rPr>
              <w:t>1 to</w:t>
            </w:r>
            <w:r w:rsidRPr="007221F8">
              <w:rPr>
                <w:rFonts w:cs="Times New Roman"/>
                <w:i w:val="0"/>
                <w:iCs w:val="0"/>
                <w:color w:val="000000" w:themeColor="text1"/>
                <w:sz w:val="22"/>
                <w:szCs w:val="22"/>
              </w:rPr>
              <w:t xml:space="preserve"> 0.30</w:t>
            </w:r>
            <w:r>
              <w:rPr>
                <w:rFonts w:cs="Times New Roman"/>
                <w:i w:val="0"/>
                <w:iCs w:val="0"/>
                <w:color w:val="000000" w:themeColor="text1"/>
                <w:sz w:val="22"/>
                <w:szCs w:val="22"/>
              </w:rPr>
              <w:t>7</w:t>
            </w:r>
          </w:p>
        </w:tc>
        <w:tc>
          <w:tcPr>
            <w:tcW w:w="938" w:type="dxa"/>
            <w:noWrap/>
            <w:hideMark/>
          </w:tcPr>
          <w:p w14:paraId="61803563"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0.39</w:t>
            </w:r>
            <w:r>
              <w:rPr>
                <w:rFonts w:cs="Times New Roman"/>
                <w:i w:val="0"/>
                <w:iCs w:val="0"/>
                <w:color w:val="000000" w:themeColor="text1"/>
                <w:sz w:val="22"/>
                <w:szCs w:val="22"/>
              </w:rPr>
              <w:t>3</w:t>
            </w:r>
          </w:p>
        </w:tc>
        <w:tc>
          <w:tcPr>
            <w:tcW w:w="626" w:type="dxa"/>
            <w:noWrap/>
            <w:hideMark/>
          </w:tcPr>
          <w:p w14:paraId="0E8CF228"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17</w:t>
            </w:r>
          </w:p>
        </w:tc>
        <w:tc>
          <w:tcPr>
            <w:tcW w:w="988" w:type="dxa"/>
            <w:noWrap/>
            <w:hideMark/>
          </w:tcPr>
          <w:p w14:paraId="50329E2E"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-0.0498</w:t>
            </w:r>
          </w:p>
        </w:tc>
        <w:tc>
          <w:tcPr>
            <w:tcW w:w="1270" w:type="dxa"/>
            <w:noWrap/>
            <w:hideMark/>
          </w:tcPr>
          <w:p w14:paraId="40EB26A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-4.8</w:t>
            </w:r>
            <w:r>
              <w:rPr>
                <w:rFonts w:cs="Times New Roman"/>
                <w:i w:val="0"/>
                <w:iCs w:val="0"/>
                <w:color w:val="000000" w:themeColor="text1"/>
                <w:sz w:val="22"/>
                <w:szCs w:val="22"/>
              </w:rPr>
              <w:t>6</w:t>
            </w:r>
          </w:p>
        </w:tc>
        <w:tc>
          <w:tcPr>
            <w:tcW w:w="1832" w:type="dxa"/>
            <w:noWrap/>
            <w:hideMark/>
          </w:tcPr>
          <w:p w14:paraId="18368347"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 xml:space="preserve"> -0.380</w:t>
            </w:r>
            <w:r>
              <w:rPr>
                <w:rFonts w:cs="Times New Roman"/>
                <w:i w:val="0"/>
                <w:iCs w:val="0"/>
                <w:color w:val="000000" w:themeColor="text1"/>
                <w:sz w:val="22"/>
                <w:szCs w:val="22"/>
              </w:rPr>
              <w:t xml:space="preserve"> to </w:t>
            </w:r>
            <w:r w:rsidRPr="007221F8">
              <w:rPr>
                <w:rFonts w:cs="Times New Roman"/>
                <w:i w:val="0"/>
                <w:iCs w:val="0"/>
                <w:color w:val="000000" w:themeColor="text1"/>
                <w:sz w:val="22"/>
                <w:szCs w:val="22"/>
              </w:rPr>
              <w:t>0.28</w:t>
            </w:r>
            <w:r>
              <w:rPr>
                <w:rFonts w:cs="Times New Roman"/>
                <w:i w:val="0"/>
                <w:iCs w:val="0"/>
                <w:color w:val="000000" w:themeColor="text1"/>
                <w:sz w:val="22"/>
                <w:szCs w:val="22"/>
              </w:rPr>
              <w:t>1</w:t>
            </w:r>
            <w:r w:rsidRPr="007221F8">
              <w:rPr>
                <w:rFonts w:cs="Times New Roman"/>
                <w:i w:val="0"/>
                <w:iCs w:val="0"/>
                <w:color w:val="000000" w:themeColor="text1"/>
                <w:sz w:val="22"/>
                <w:szCs w:val="22"/>
              </w:rPr>
              <w:t xml:space="preserve"> </w:t>
            </w:r>
          </w:p>
        </w:tc>
        <w:tc>
          <w:tcPr>
            <w:tcW w:w="1049" w:type="dxa"/>
            <w:noWrap/>
            <w:hideMark/>
          </w:tcPr>
          <w:p w14:paraId="7E56ED84"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0.7679</w:t>
            </w:r>
          </w:p>
        </w:tc>
      </w:tr>
      <w:tr w:rsidR="005523BC" w:rsidRPr="007221F8" w14:paraId="589AC37F" w14:textId="77777777" w:rsidTr="00CB3ACF">
        <w:trPr>
          <w:trHeight w:val="324"/>
        </w:trPr>
        <w:tc>
          <w:tcPr>
            <w:tcW w:w="1421" w:type="dxa"/>
            <w:noWrap/>
            <w:hideMark/>
          </w:tcPr>
          <w:p w14:paraId="05B96F26" w14:textId="77777777" w:rsidR="005523BC" w:rsidRPr="007221F8" w:rsidRDefault="005523BC" w:rsidP="00CB3ACF">
            <w:pPr>
              <w:pStyle w:val="Caption"/>
              <w:keepNext/>
              <w:rPr>
                <w:rFonts w:cs="Times New Roman"/>
                <w:i w:val="0"/>
                <w:iCs w:val="0"/>
                <w:color w:val="000000" w:themeColor="text1"/>
                <w:sz w:val="22"/>
                <w:szCs w:val="22"/>
              </w:rPr>
            </w:pPr>
          </w:p>
        </w:tc>
        <w:tc>
          <w:tcPr>
            <w:tcW w:w="1226" w:type="dxa"/>
            <w:noWrap/>
            <w:hideMark/>
          </w:tcPr>
          <w:p w14:paraId="35E9A8E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Diversity</w:t>
            </w:r>
          </w:p>
        </w:tc>
        <w:tc>
          <w:tcPr>
            <w:tcW w:w="567" w:type="dxa"/>
            <w:noWrap/>
            <w:hideMark/>
          </w:tcPr>
          <w:p w14:paraId="60022E57"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2</w:t>
            </w:r>
          </w:p>
        </w:tc>
        <w:tc>
          <w:tcPr>
            <w:tcW w:w="1129" w:type="dxa"/>
            <w:noWrap/>
            <w:hideMark/>
          </w:tcPr>
          <w:p w14:paraId="4EB899D2"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1270" w:type="dxa"/>
            <w:noWrap/>
            <w:hideMark/>
          </w:tcPr>
          <w:p w14:paraId="1AF1DB71"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1831" w:type="dxa"/>
            <w:noWrap/>
            <w:hideMark/>
          </w:tcPr>
          <w:p w14:paraId="4B7C42D6"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938" w:type="dxa"/>
            <w:noWrap/>
            <w:hideMark/>
          </w:tcPr>
          <w:p w14:paraId="791CDBD6" w14:textId="77777777" w:rsidR="005523BC" w:rsidRPr="007221F8" w:rsidRDefault="005523BC" w:rsidP="00CB3ACF">
            <w:pPr>
              <w:pStyle w:val="Caption"/>
              <w:keepNext/>
              <w:rPr>
                <w:rFonts w:cs="Times New Roman"/>
                <w:i w:val="0"/>
                <w:iCs w:val="0"/>
                <w:color w:val="000000" w:themeColor="text1"/>
                <w:sz w:val="22"/>
                <w:szCs w:val="22"/>
              </w:rPr>
            </w:pPr>
            <w:r>
              <w:rPr>
                <w:rFonts w:cs="Times New Roman"/>
                <w:i w:val="0"/>
                <w:iCs w:val="0"/>
                <w:color w:val="000000" w:themeColor="text1"/>
                <w:sz w:val="22"/>
                <w:szCs w:val="22"/>
              </w:rPr>
              <w:t>-</w:t>
            </w:r>
          </w:p>
        </w:tc>
        <w:tc>
          <w:tcPr>
            <w:tcW w:w="626" w:type="dxa"/>
            <w:noWrap/>
            <w:hideMark/>
          </w:tcPr>
          <w:p w14:paraId="632AA79C"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8</w:t>
            </w:r>
          </w:p>
        </w:tc>
        <w:tc>
          <w:tcPr>
            <w:tcW w:w="988" w:type="dxa"/>
            <w:noWrap/>
            <w:hideMark/>
          </w:tcPr>
          <w:p w14:paraId="766D0A13"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0.1718</w:t>
            </w:r>
          </w:p>
        </w:tc>
        <w:tc>
          <w:tcPr>
            <w:tcW w:w="1270" w:type="dxa"/>
            <w:noWrap/>
            <w:hideMark/>
          </w:tcPr>
          <w:p w14:paraId="5028652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18.7</w:t>
            </w:r>
          </w:p>
        </w:tc>
        <w:tc>
          <w:tcPr>
            <w:tcW w:w="1832" w:type="dxa"/>
            <w:noWrap/>
            <w:hideMark/>
          </w:tcPr>
          <w:p w14:paraId="38BD5286"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0.0598</w:t>
            </w:r>
            <w:r>
              <w:rPr>
                <w:rFonts w:cs="Times New Roman"/>
                <w:i w:val="0"/>
                <w:iCs w:val="0"/>
                <w:color w:val="000000" w:themeColor="text1"/>
                <w:sz w:val="22"/>
                <w:szCs w:val="22"/>
              </w:rPr>
              <w:t xml:space="preserve"> to</w:t>
            </w:r>
            <w:r w:rsidRPr="007221F8">
              <w:rPr>
                <w:rFonts w:cs="Times New Roman"/>
                <w:i w:val="0"/>
                <w:iCs w:val="0"/>
                <w:color w:val="000000" w:themeColor="text1"/>
                <w:sz w:val="22"/>
                <w:szCs w:val="22"/>
              </w:rPr>
              <w:t xml:space="preserve"> 0.2838 </w:t>
            </w:r>
          </w:p>
        </w:tc>
        <w:tc>
          <w:tcPr>
            <w:tcW w:w="1049" w:type="dxa"/>
            <w:noWrap/>
            <w:hideMark/>
          </w:tcPr>
          <w:p w14:paraId="5213B1D9" w14:textId="77777777" w:rsidR="005523BC" w:rsidRPr="007221F8" w:rsidRDefault="005523BC" w:rsidP="00CB3ACF">
            <w:pPr>
              <w:pStyle w:val="Caption"/>
              <w:keepNext/>
              <w:rPr>
                <w:rFonts w:cs="Times New Roman"/>
                <w:i w:val="0"/>
                <w:iCs w:val="0"/>
                <w:color w:val="000000" w:themeColor="text1"/>
                <w:sz w:val="22"/>
                <w:szCs w:val="22"/>
              </w:rPr>
            </w:pPr>
            <w:r w:rsidRPr="007221F8">
              <w:rPr>
                <w:rFonts w:cs="Times New Roman"/>
                <w:i w:val="0"/>
                <w:iCs w:val="0"/>
                <w:color w:val="000000" w:themeColor="text1"/>
                <w:sz w:val="22"/>
                <w:szCs w:val="22"/>
              </w:rPr>
              <w:t>0.0026</w:t>
            </w:r>
          </w:p>
        </w:tc>
      </w:tr>
    </w:tbl>
    <w:p w14:paraId="444ACE08" w14:textId="77777777" w:rsidR="005523BC" w:rsidRPr="000A0441" w:rsidRDefault="005523BC" w:rsidP="005523BC">
      <w:pPr>
        <w:rPr>
          <w:rFonts w:cs="Times New Roman"/>
          <w:i/>
          <w:iCs/>
          <w:color w:val="44546A" w:themeColor="text2"/>
          <w:szCs w:val="22"/>
        </w:rPr>
      </w:pPr>
      <w:r w:rsidRPr="000A0441">
        <w:rPr>
          <w:rFonts w:cs="Times New Roman"/>
          <w:szCs w:val="22"/>
        </w:rPr>
        <w:br w:type="page"/>
      </w:r>
    </w:p>
    <w:p w14:paraId="04CEDC28" w14:textId="77777777" w:rsidR="005523BC" w:rsidRPr="000A0441" w:rsidRDefault="005523BC" w:rsidP="005523BC">
      <w:pPr>
        <w:pStyle w:val="Caption"/>
        <w:keepNext/>
        <w:rPr>
          <w:rFonts w:cs="Times New Roman"/>
        </w:rPr>
      </w:pPr>
      <w:bookmarkStart w:id="272" w:name="_Ref112404531"/>
      <w:bookmarkStart w:id="273" w:name="_Ref112425883"/>
      <w:r w:rsidRPr="000A0441">
        <w:rPr>
          <w:rFonts w:cs="Times New Roman"/>
        </w:rPr>
        <w:lastRenderedPageBreak/>
        <w:t xml:space="preserve">Appendix </w:t>
      </w:r>
      <w:r>
        <w:rPr>
          <w:rFonts w:cs="Times New Roman"/>
        </w:rPr>
        <w:fldChar w:fldCharType="begin"/>
      </w:r>
      <w:r>
        <w:rPr>
          <w:rFonts w:cs="Times New Roman"/>
        </w:rPr>
        <w:instrText xml:space="preserve"> SEQ Appendix \* ARABIC </w:instrText>
      </w:r>
      <w:r>
        <w:rPr>
          <w:rFonts w:cs="Times New Roman"/>
        </w:rPr>
        <w:fldChar w:fldCharType="separate"/>
      </w:r>
      <w:r>
        <w:rPr>
          <w:rFonts w:cs="Times New Roman"/>
          <w:noProof/>
        </w:rPr>
        <w:t>5</w:t>
      </w:r>
      <w:r>
        <w:rPr>
          <w:rFonts w:cs="Times New Roman"/>
        </w:rPr>
        <w:fldChar w:fldCharType="end"/>
      </w:r>
      <w:bookmarkEnd w:id="272"/>
      <w:r w:rsidRPr="000A0441">
        <w:rPr>
          <w:rFonts w:cs="Times New Roman"/>
        </w:rPr>
        <w:t>. Model results</w:t>
      </w:r>
      <w:bookmarkEnd w:id="273"/>
      <w:r w:rsidRPr="000A0441">
        <w:rPr>
          <w:rFonts w:cs="Times New Roman"/>
        </w:rPr>
        <w:t xml:space="preserve"> </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5"/>
        <w:gridCol w:w="543"/>
        <w:gridCol w:w="926"/>
        <w:gridCol w:w="739"/>
        <w:gridCol w:w="501"/>
        <w:gridCol w:w="817"/>
        <w:gridCol w:w="679"/>
        <w:gridCol w:w="456"/>
        <w:gridCol w:w="817"/>
        <w:gridCol w:w="660"/>
        <w:gridCol w:w="411"/>
        <w:gridCol w:w="926"/>
        <w:gridCol w:w="770"/>
        <w:gridCol w:w="470"/>
        <w:gridCol w:w="926"/>
        <w:gridCol w:w="860"/>
        <w:gridCol w:w="554"/>
        <w:gridCol w:w="817"/>
        <w:gridCol w:w="751"/>
      </w:tblGrid>
      <w:tr w:rsidR="005523BC" w:rsidRPr="000A0441" w14:paraId="7913240F" w14:textId="77777777" w:rsidTr="00CB3ACF">
        <w:trPr>
          <w:trHeight w:val="320"/>
        </w:trPr>
        <w:tc>
          <w:tcPr>
            <w:tcW w:w="1326" w:type="dxa"/>
            <w:tcBorders>
              <w:top w:val="single" w:sz="4" w:space="0" w:color="auto"/>
              <w:bottom w:val="nil"/>
            </w:tcBorders>
            <w:noWrap/>
            <w:hideMark/>
          </w:tcPr>
          <w:p w14:paraId="0EE09671" w14:textId="77777777" w:rsidR="005523BC" w:rsidRPr="000A0441" w:rsidRDefault="005523BC" w:rsidP="00CB3ACF">
            <w:pPr>
              <w:spacing w:line="360" w:lineRule="auto"/>
              <w:jc w:val="both"/>
              <w:rPr>
                <w:rFonts w:cs="Times New Roman"/>
                <w:szCs w:val="22"/>
              </w:rPr>
            </w:pPr>
          </w:p>
        </w:tc>
        <w:tc>
          <w:tcPr>
            <w:tcW w:w="4218" w:type="dxa"/>
            <w:gridSpan w:val="6"/>
            <w:tcBorders>
              <w:top w:val="single" w:sz="4" w:space="0" w:color="auto"/>
              <w:bottom w:val="nil"/>
            </w:tcBorders>
            <w:noWrap/>
            <w:hideMark/>
          </w:tcPr>
          <w:p w14:paraId="58F83176"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Abundance</w:t>
            </w:r>
          </w:p>
        </w:tc>
        <w:tc>
          <w:tcPr>
            <w:tcW w:w="4040" w:type="dxa"/>
            <w:gridSpan w:val="6"/>
            <w:tcBorders>
              <w:top w:val="single" w:sz="4" w:space="0" w:color="auto"/>
              <w:bottom w:val="nil"/>
            </w:tcBorders>
            <w:noWrap/>
            <w:hideMark/>
          </w:tcPr>
          <w:p w14:paraId="448E4F7D"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Drought</w:t>
            </w:r>
          </w:p>
        </w:tc>
        <w:tc>
          <w:tcPr>
            <w:tcW w:w="4374" w:type="dxa"/>
            <w:gridSpan w:val="6"/>
            <w:tcBorders>
              <w:top w:val="single" w:sz="4" w:space="0" w:color="auto"/>
              <w:bottom w:val="nil"/>
            </w:tcBorders>
            <w:noWrap/>
            <w:hideMark/>
          </w:tcPr>
          <w:p w14:paraId="228C3D29"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Precipitation increases</w:t>
            </w:r>
          </w:p>
        </w:tc>
      </w:tr>
      <w:tr w:rsidR="005523BC" w:rsidRPr="000A0441" w14:paraId="6AAC68B3" w14:textId="77777777" w:rsidTr="00CB3ACF">
        <w:trPr>
          <w:trHeight w:val="320"/>
        </w:trPr>
        <w:tc>
          <w:tcPr>
            <w:tcW w:w="1326" w:type="dxa"/>
            <w:tcBorders>
              <w:top w:val="nil"/>
              <w:bottom w:val="single" w:sz="4" w:space="0" w:color="auto"/>
            </w:tcBorders>
            <w:noWrap/>
            <w:hideMark/>
          </w:tcPr>
          <w:p w14:paraId="6E5B4F4E" w14:textId="77777777" w:rsidR="005523BC" w:rsidRPr="000A0441" w:rsidRDefault="005523BC" w:rsidP="00CB3ACF">
            <w:pPr>
              <w:spacing w:line="360" w:lineRule="auto"/>
              <w:jc w:val="both"/>
              <w:rPr>
                <w:rFonts w:cs="Times New Roman"/>
                <w:b/>
                <w:bCs/>
                <w:szCs w:val="22"/>
              </w:rPr>
            </w:pPr>
          </w:p>
        </w:tc>
        <w:tc>
          <w:tcPr>
            <w:tcW w:w="2213" w:type="dxa"/>
            <w:gridSpan w:val="3"/>
            <w:tcBorders>
              <w:top w:val="nil"/>
              <w:bottom w:val="single" w:sz="4" w:space="0" w:color="auto"/>
            </w:tcBorders>
            <w:noWrap/>
            <w:hideMark/>
          </w:tcPr>
          <w:p w14:paraId="3FFE46EA"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xml:space="preserve">All </w:t>
            </w:r>
          </w:p>
        </w:tc>
        <w:tc>
          <w:tcPr>
            <w:tcW w:w="2005" w:type="dxa"/>
            <w:gridSpan w:val="3"/>
            <w:tcBorders>
              <w:top w:val="nil"/>
              <w:bottom w:val="single" w:sz="4" w:space="0" w:color="auto"/>
            </w:tcBorders>
            <w:noWrap/>
            <w:hideMark/>
          </w:tcPr>
          <w:p w14:paraId="18F36849"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xml:space="preserve">Diversity </w:t>
            </w:r>
          </w:p>
        </w:tc>
        <w:tc>
          <w:tcPr>
            <w:tcW w:w="1934" w:type="dxa"/>
            <w:gridSpan w:val="3"/>
            <w:tcBorders>
              <w:top w:val="nil"/>
              <w:bottom w:val="single" w:sz="4" w:space="0" w:color="auto"/>
            </w:tcBorders>
            <w:noWrap/>
            <w:hideMark/>
          </w:tcPr>
          <w:p w14:paraId="4CF473DD"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Abundance</w:t>
            </w:r>
          </w:p>
        </w:tc>
        <w:tc>
          <w:tcPr>
            <w:tcW w:w="2106" w:type="dxa"/>
            <w:gridSpan w:val="3"/>
            <w:tcBorders>
              <w:top w:val="nil"/>
              <w:bottom w:val="single" w:sz="4" w:space="0" w:color="auto"/>
            </w:tcBorders>
            <w:noWrap/>
            <w:hideMark/>
          </w:tcPr>
          <w:p w14:paraId="590DB9BA"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xml:space="preserve">Diversity </w:t>
            </w:r>
          </w:p>
        </w:tc>
        <w:tc>
          <w:tcPr>
            <w:tcW w:w="2258" w:type="dxa"/>
            <w:gridSpan w:val="3"/>
            <w:tcBorders>
              <w:top w:val="nil"/>
              <w:bottom w:val="single" w:sz="4" w:space="0" w:color="auto"/>
            </w:tcBorders>
            <w:noWrap/>
            <w:hideMark/>
          </w:tcPr>
          <w:p w14:paraId="7E9B099B"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Abundance</w:t>
            </w:r>
          </w:p>
        </w:tc>
        <w:tc>
          <w:tcPr>
            <w:tcW w:w="2116" w:type="dxa"/>
            <w:gridSpan w:val="3"/>
            <w:tcBorders>
              <w:top w:val="nil"/>
              <w:bottom w:val="single" w:sz="4" w:space="0" w:color="auto"/>
            </w:tcBorders>
            <w:noWrap/>
            <w:hideMark/>
          </w:tcPr>
          <w:p w14:paraId="1CCC74E0"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xml:space="preserve">Diversity </w:t>
            </w:r>
          </w:p>
        </w:tc>
      </w:tr>
      <w:tr w:rsidR="005523BC" w:rsidRPr="000A0441" w14:paraId="7F1CDEBE" w14:textId="77777777" w:rsidTr="00CB3ACF">
        <w:trPr>
          <w:trHeight w:val="320"/>
        </w:trPr>
        <w:tc>
          <w:tcPr>
            <w:tcW w:w="1326" w:type="dxa"/>
            <w:tcBorders>
              <w:top w:val="single" w:sz="4" w:space="0" w:color="auto"/>
              <w:bottom w:val="single" w:sz="4" w:space="0" w:color="auto"/>
            </w:tcBorders>
            <w:noWrap/>
            <w:hideMark/>
          </w:tcPr>
          <w:p w14:paraId="7339851F"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Model</w:t>
            </w:r>
          </w:p>
        </w:tc>
        <w:tc>
          <w:tcPr>
            <w:tcW w:w="545" w:type="dxa"/>
            <w:tcBorders>
              <w:top w:val="single" w:sz="4" w:space="0" w:color="auto"/>
              <w:bottom w:val="single" w:sz="4" w:space="0" w:color="auto"/>
            </w:tcBorders>
            <w:noWrap/>
            <w:hideMark/>
          </w:tcPr>
          <w:p w14:paraId="00B4FE43"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926" w:type="dxa"/>
            <w:tcBorders>
              <w:top w:val="single" w:sz="4" w:space="0" w:color="auto"/>
              <w:bottom w:val="single" w:sz="4" w:space="0" w:color="auto"/>
            </w:tcBorders>
            <w:noWrap/>
            <w:hideMark/>
          </w:tcPr>
          <w:p w14:paraId="3A8AF787" w14:textId="77777777" w:rsidR="005523BC" w:rsidRPr="000A0441" w:rsidRDefault="005523BC" w:rsidP="00CB3ACF">
            <w:pPr>
              <w:spacing w:line="360" w:lineRule="auto"/>
              <w:jc w:val="both"/>
              <w:rPr>
                <w:rFonts w:cs="Times New Roman"/>
                <w:b/>
                <w:bCs/>
                <w:szCs w:val="22"/>
                <w:vertAlign w:val="superscript"/>
              </w:rPr>
            </w:pPr>
            <w:r w:rsidRPr="000A0441">
              <w:rPr>
                <w:rFonts w:cs="Times New Roman"/>
                <w:b/>
                <w:bCs/>
                <w:szCs w:val="22"/>
              </w:rPr>
              <w:t>R</w:t>
            </w:r>
            <w:r w:rsidRPr="000A0441">
              <w:rPr>
                <w:rFonts w:cs="Times New Roman"/>
                <w:b/>
                <w:bCs/>
                <w:szCs w:val="22"/>
                <w:vertAlign w:val="superscript"/>
              </w:rPr>
              <w:t>2</w:t>
            </w:r>
          </w:p>
        </w:tc>
        <w:tc>
          <w:tcPr>
            <w:tcW w:w="742" w:type="dxa"/>
            <w:tcBorders>
              <w:top w:val="single" w:sz="4" w:space="0" w:color="auto"/>
              <w:bottom w:val="single" w:sz="4" w:space="0" w:color="auto"/>
            </w:tcBorders>
            <w:noWrap/>
            <w:hideMark/>
          </w:tcPr>
          <w:p w14:paraId="0046CFD0"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AIC</w:t>
            </w:r>
          </w:p>
        </w:tc>
        <w:tc>
          <w:tcPr>
            <w:tcW w:w="503" w:type="dxa"/>
            <w:tcBorders>
              <w:top w:val="single" w:sz="4" w:space="0" w:color="auto"/>
              <w:bottom w:val="single" w:sz="4" w:space="0" w:color="auto"/>
            </w:tcBorders>
            <w:noWrap/>
            <w:hideMark/>
          </w:tcPr>
          <w:p w14:paraId="379F0E5E"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820" w:type="dxa"/>
            <w:tcBorders>
              <w:top w:val="single" w:sz="4" w:space="0" w:color="auto"/>
              <w:bottom w:val="single" w:sz="4" w:space="0" w:color="auto"/>
            </w:tcBorders>
            <w:noWrap/>
            <w:hideMark/>
          </w:tcPr>
          <w:p w14:paraId="6BF701A4"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R</w:t>
            </w:r>
            <w:r w:rsidRPr="000A0441">
              <w:rPr>
                <w:rFonts w:cs="Times New Roman"/>
                <w:b/>
                <w:bCs/>
                <w:szCs w:val="22"/>
                <w:vertAlign w:val="superscript"/>
              </w:rPr>
              <w:t>2</w:t>
            </w:r>
          </w:p>
        </w:tc>
        <w:tc>
          <w:tcPr>
            <w:tcW w:w="682" w:type="dxa"/>
            <w:tcBorders>
              <w:top w:val="single" w:sz="4" w:space="0" w:color="auto"/>
              <w:bottom w:val="single" w:sz="4" w:space="0" w:color="auto"/>
            </w:tcBorders>
            <w:noWrap/>
            <w:hideMark/>
          </w:tcPr>
          <w:p w14:paraId="7E06E277"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AIC</w:t>
            </w:r>
          </w:p>
        </w:tc>
        <w:tc>
          <w:tcPr>
            <w:tcW w:w="458" w:type="dxa"/>
            <w:tcBorders>
              <w:top w:val="single" w:sz="4" w:space="0" w:color="auto"/>
              <w:bottom w:val="single" w:sz="4" w:space="0" w:color="auto"/>
            </w:tcBorders>
            <w:noWrap/>
            <w:hideMark/>
          </w:tcPr>
          <w:p w14:paraId="692AF307"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813" w:type="dxa"/>
            <w:tcBorders>
              <w:top w:val="single" w:sz="4" w:space="0" w:color="auto"/>
              <w:bottom w:val="single" w:sz="4" w:space="0" w:color="auto"/>
            </w:tcBorders>
            <w:noWrap/>
            <w:hideMark/>
          </w:tcPr>
          <w:p w14:paraId="2FBA40DD"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R</w:t>
            </w:r>
            <w:r w:rsidRPr="000A0441">
              <w:rPr>
                <w:rFonts w:cs="Times New Roman"/>
                <w:b/>
                <w:bCs/>
                <w:szCs w:val="22"/>
                <w:vertAlign w:val="superscript"/>
              </w:rPr>
              <w:t>2</w:t>
            </w:r>
          </w:p>
        </w:tc>
        <w:tc>
          <w:tcPr>
            <w:tcW w:w="663" w:type="dxa"/>
            <w:tcBorders>
              <w:top w:val="single" w:sz="4" w:space="0" w:color="auto"/>
              <w:bottom w:val="single" w:sz="4" w:space="0" w:color="auto"/>
            </w:tcBorders>
            <w:noWrap/>
            <w:hideMark/>
          </w:tcPr>
          <w:p w14:paraId="175738A7"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 AIC</w:t>
            </w:r>
          </w:p>
        </w:tc>
        <w:tc>
          <w:tcPr>
            <w:tcW w:w="410" w:type="dxa"/>
            <w:tcBorders>
              <w:top w:val="single" w:sz="4" w:space="0" w:color="auto"/>
              <w:bottom w:val="single" w:sz="4" w:space="0" w:color="auto"/>
            </w:tcBorders>
            <w:noWrap/>
            <w:hideMark/>
          </w:tcPr>
          <w:p w14:paraId="08251465"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922" w:type="dxa"/>
            <w:tcBorders>
              <w:top w:val="single" w:sz="4" w:space="0" w:color="auto"/>
              <w:bottom w:val="single" w:sz="4" w:space="0" w:color="auto"/>
            </w:tcBorders>
            <w:noWrap/>
            <w:hideMark/>
          </w:tcPr>
          <w:p w14:paraId="118C233D"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R</w:t>
            </w:r>
            <w:r w:rsidRPr="000A0441">
              <w:rPr>
                <w:rFonts w:cs="Times New Roman"/>
                <w:b/>
                <w:bCs/>
                <w:szCs w:val="22"/>
                <w:vertAlign w:val="superscript"/>
              </w:rPr>
              <w:t>2</w:t>
            </w:r>
          </w:p>
        </w:tc>
        <w:tc>
          <w:tcPr>
            <w:tcW w:w="774" w:type="dxa"/>
            <w:tcBorders>
              <w:top w:val="single" w:sz="4" w:space="0" w:color="auto"/>
              <w:bottom w:val="single" w:sz="4" w:space="0" w:color="auto"/>
            </w:tcBorders>
            <w:noWrap/>
            <w:hideMark/>
          </w:tcPr>
          <w:p w14:paraId="483085A5"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∆AIC</w:t>
            </w:r>
          </w:p>
        </w:tc>
        <w:tc>
          <w:tcPr>
            <w:tcW w:w="472" w:type="dxa"/>
            <w:tcBorders>
              <w:top w:val="single" w:sz="4" w:space="0" w:color="auto"/>
              <w:bottom w:val="single" w:sz="4" w:space="0" w:color="auto"/>
            </w:tcBorders>
            <w:noWrap/>
            <w:hideMark/>
          </w:tcPr>
          <w:p w14:paraId="0883E469"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922" w:type="dxa"/>
            <w:tcBorders>
              <w:top w:val="single" w:sz="4" w:space="0" w:color="auto"/>
              <w:bottom w:val="single" w:sz="4" w:space="0" w:color="auto"/>
            </w:tcBorders>
            <w:noWrap/>
            <w:hideMark/>
          </w:tcPr>
          <w:p w14:paraId="46DE3EFA"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R</w:t>
            </w:r>
            <w:r w:rsidRPr="000A0441">
              <w:rPr>
                <w:rFonts w:cs="Times New Roman"/>
                <w:b/>
                <w:bCs/>
                <w:szCs w:val="22"/>
                <w:vertAlign w:val="superscript"/>
              </w:rPr>
              <w:t>2</w:t>
            </w:r>
          </w:p>
        </w:tc>
        <w:tc>
          <w:tcPr>
            <w:tcW w:w="864" w:type="dxa"/>
            <w:tcBorders>
              <w:top w:val="single" w:sz="4" w:space="0" w:color="auto"/>
              <w:bottom w:val="single" w:sz="4" w:space="0" w:color="auto"/>
            </w:tcBorders>
            <w:noWrap/>
            <w:hideMark/>
          </w:tcPr>
          <w:p w14:paraId="5722C473"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delta AIC</w:t>
            </w:r>
          </w:p>
        </w:tc>
        <w:tc>
          <w:tcPr>
            <w:tcW w:w="556" w:type="dxa"/>
            <w:tcBorders>
              <w:top w:val="single" w:sz="4" w:space="0" w:color="auto"/>
              <w:bottom w:val="single" w:sz="4" w:space="0" w:color="auto"/>
            </w:tcBorders>
            <w:noWrap/>
            <w:hideMark/>
          </w:tcPr>
          <w:p w14:paraId="6BD7627D"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df</w:t>
            </w:r>
          </w:p>
        </w:tc>
        <w:tc>
          <w:tcPr>
            <w:tcW w:w="813" w:type="dxa"/>
            <w:tcBorders>
              <w:top w:val="single" w:sz="4" w:space="0" w:color="auto"/>
              <w:bottom w:val="single" w:sz="4" w:space="0" w:color="auto"/>
            </w:tcBorders>
            <w:noWrap/>
            <w:hideMark/>
          </w:tcPr>
          <w:p w14:paraId="40EA5922"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R</w:t>
            </w:r>
            <w:r w:rsidRPr="000A0441">
              <w:rPr>
                <w:rFonts w:cs="Times New Roman"/>
                <w:b/>
                <w:bCs/>
                <w:szCs w:val="22"/>
                <w:vertAlign w:val="superscript"/>
              </w:rPr>
              <w:t>2</w:t>
            </w:r>
          </w:p>
        </w:tc>
        <w:tc>
          <w:tcPr>
            <w:tcW w:w="747" w:type="dxa"/>
            <w:tcBorders>
              <w:top w:val="single" w:sz="4" w:space="0" w:color="auto"/>
              <w:bottom w:val="single" w:sz="4" w:space="0" w:color="auto"/>
            </w:tcBorders>
            <w:noWrap/>
            <w:hideMark/>
          </w:tcPr>
          <w:p w14:paraId="796A53C6"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∆AIC</w:t>
            </w:r>
          </w:p>
        </w:tc>
      </w:tr>
      <w:tr w:rsidR="005523BC" w:rsidRPr="000A0441" w14:paraId="5BFD9963" w14:textId="77777777" w:rsidTr="00CB3ACF">
        <w:trPr>
          <w:trHeight w:val="320"/>
        </w:trPr>
        <w:tc>
          <w:tcPr>
            <w:tcW w:w="1326" w:type="dxa"/>
            <w:tcBorders>
              <w:top w:val="single" w:sz="4" w:space="0" w:color="auto"/>
            </w:tcBorders>
            <w:noWrap/>
            <w:hideMark/>
          </w:tcPr>
          <w:p w14:paraId="119A1D22" w14:textId="77777777" w:rsidR="005523BC" w:rsidRPr="000A0441" w:rsidRDefault="005523BC" w:rsidP="00CB3ACF">
            <w:pPr>
              <w:spacing w:line="360" w:lineRule="auto"/>
              <w:jc w:val="both"/>
              <w:rPr>
                <w:rFonts w:cs="Times New Roman"/>
                <w:szCs w:val="22"/>
              </w:rPr>
            </w:pPr>
            <w:r w:rsidRPr="000A0441">
              <w:rPr>
                <w:rFonts w:cs="Times New Roman"/>
                <w:szCs w:val="22"/>
              </w:rPr>
              <w:t>Null model</w:t>
            </w:r>
          </w:p>
        </w:tc>
        <w:tc>
          <w:tcPr>
            <w:tcW w:w="545" w:type="dxa"/>
            <w:tcBorders>
              <w:top w:val="single" w:sz="4" w:space="0" w:color="auto"/>
            </w:tcBorders>
            <w:noWrap/>
            <w:hideMark/>
          </w:tcPr>
          <w:p w14:paraId="605C4970"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926" w:type="dxa"/>
            <w:tcBorders>
              <w:top w:val="single" w:sz="4" w:space="0" w:color="auto"/>
            </w:tcBorders>
            <w:noWrap/>
            <w:hideMark/>
          </w:tcPr>
          <w:p w14:paraId="4F7A2E58"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2" w:type="dxa"/>
            <w:tcBorders>
              <w:top w:val="single" w:sz="4" w:space="0" w:color="auto"/>
            </w:tcBorders>
            <w:noWrap/>
            <w:hideMark/>
          </w:tcPr>
          <w:p w14:paraId="1D50CBF3" w14:textId="77777777" w:rsidR="005523BC" w:rsidRPr="000A0441" w:rsidRDefault="005523BC" w:rsidP="00CB3ACF">
            <w:pPr>
              <w:spacing w:line="360" w:lineRule="auto"/>
              <w:jc w:val="both"/>
              <w:rPr>
                <w:rFonts w:cs="Times New Roman"/>
                <w:szCs w:val="22"/>
              </w:rPr>
            </w:pPr>
            <w:r w:rsidRPr="000A0441">
              <w:rPr>
                <w:rFonts w:cs="Times New Roman"/>
                <w:szCs w:val="22"/>
              </w:rPr>
              <w:t>257</w:t>
            </w:r>
          </w:p>
        </w:tc>
        <w:tc>
          <w:tcPr>
            <w:tcW w:w="503" w:type="dxa"/>
            <w:tcBorders>
              <w:top w:val="single" w:sz="4" w:space="0" w:color="auto"/>
            </w:tcBorders>
            <w:noWrap/>
            <w:hideMark/>
          </w:tcPr>
          <w:p w14:paraId="3FACE4EC"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820" w:type="dxa"/>
            <w:tcBorders>
              <w:top w:val="single" w:sz="4" w:space="0" w:color="auto"/>
            </w:tcBorders>
            <w:noWrap/>
            <w:hideMark/>
          </w:tcPr>
          <w:p w14:paraId="66D6FBB0"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682" w:type="dxa"/>
            <w:tcBorders>
              <w:top w:val="single" w:sz="4" w:space="0" w:color="auto"/>
            </w:tcBorders>
            <w:noWrap/>
            <w:hideMark/>
          </w:tcPr>
          <w:p w14:paraId="6082737D" w14:textId="77777777" w:rsidR="005523BC" w:rsidRPr="000A0441" w:rsidRDefault="005523BC" w:rsidP="00CB3ACF">
            <w:pPr>
              <w:spacing w:line="360" w:lineRule="auto"/>
              <w:jc w:val="both"/>
              <w:rPr>
                <w:rFonts w:cs="Times New Roman"/>
                <w:szCs w:val="22"/>
              </w:rPr>
            </w:pPr>
            <w:r w:rsidRPr="000A0441">
              <w:rPr>
                <w:rFonts w:cs="Times New Roman"/>
                <w:szCs w:val="22"/>
              </w:rPr>
              <w:t>59.3</w:t>
            </w:r>
          </w:p>
        </w:tc>
        <w:tc>
          <w:tcPr>
            <w:tcW w:w="458" w:type="dxa"/>
            <w:tcBorders>
              <w:top w:val="single" w:sz="4" w:space="0" w:color="auto"/>
            </w:tcBorders>
            <w:noWrap/>
            <w:hideMark/>
          </w:tcPr>
          <w:p w14:paraId="0795797A"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813" w:type="dxa"/>
            <w:tcBorders>
              <w:top w:val="single" w:sz="4" w:space="0" w:color="auto"/>
            </w:tcBorders>
            <w:noWrap/>
            <w:hideMark/>
          </w:tcPr>
          <w:p w14:paraId="0C61E27D"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663" w:type="dxa"/>
            <w:tcBorders>
              <w:top w:val="single" w:sz="4" w:space="0" w:color="auto"/>
            </w:tcBorders>
            <w:noWrap/>
            <w:hideMark/>
          </w:tcPr>
          <w:p w14:paraId="223A8C7C" w14:textId="77777777" w:rsidR="005523BC" w:rsidRPr="000A0441" w:rsidRDefault="005523BC" w:rsidP="00CB3ACF">
            <w:pPr>
              <w:spacing w:line="360" w:lineRule="auto"/>
              <w:jc w:val="both"/>
              <w:rPr>
                <w:rFonts w:cs="Times New Roman"/>
                <w:szCs w:val="22"/>
              </w:rPr>
            </w:pPr>
            <w:r w:rsidRPr="000A0441">
              <w:rPr>
                <w:rFonts w:cs="Times New Roman"/>
                <w:szCs w:val="22"/>
              </w:rPr>
              <w:t>45.6</w:t>
            </w:r>
          </w:p>
        </w:tc>
        <w:tc>
          <w:tcPr>
            <w:tcW w:w="410" w:type="dxa"/>
            <w:tcBorders>
              <w:top w:val="single" w:sz="4" w:space="0" w:color="auto"/>
            </w:tcBorders>
            <w:noWrap/>
            <w:hideMark/>
          </w:tcPr>
          <w:p w14:paraId="3B2C37EE"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922" w:type="dxa"/>
            <w:tcBorders>
              <w:top w:val="single" w:sz="4" w:space="0" w:color="auto"/>
            </w:tcBorders>
            <w:noWrap/>
            <w:hideMark/>
          </w:tcPr>
          <w:p w14:paraId="2A6A78DC"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tcBorders>
              <w:top w:val="single" w:sz="4" w:space="0" w:color="auto"/>
            </w:tcBorders>
            <w:noWrap/>
            <w:hideMark/>
          </w:tcPr>
          <w:p w14:paraId="51AB49C4" w14:textId="77777777" w:rsidR="005523BC" w:rsidRPr="000A0441" w:rsidRDefault="005523BC" w:rsidP="00CB3ACF">
            <w:pPr>
              <w:spacing w:line="360" w:lineRule="auto"/>
              <w:jc w:val="both"/>
              <w:rPr>
                <w:rFonts w:cs="Times New Roman"/>
                <w:szCs w:val="22"/>
              </w:rPr>
            </w:pPr>
            <w:r w:rsidRPr="000A0441">
              <w:rPr>
                <w:rFonts w:cs="Times New Roman"/>
                <w:szCs w:val="22"/>
              </w:rPr>
              <w:t>4.06</w:t>
            </w:r>
          </w:p>
        </w:tc>
        <w:tc>
          <w:tcPr>
            <w:tcW w:w="472" w:type="dxa"/>
            <w:tcBorders>
              <w:top w:val="single" w:sz="4" w:space="0" w:color="auto"/>
            </w:tcBorders>
            <w:noWrap/>
            <w:hideMark/>
          </w:tcPr>
          <w:p w14:paraId="3339C6BC"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922" w:type="dxa"/>
            <w:tcBorders>
              <w:top w:val="single" w:sz="4" w:space="0" w:color="auto"/>
            </w:tcBorders>
            <w:noWrap/>
            <w:hideMark/>
          </w:tcPr>
          <w:p w14:paraId="4A89EEAA"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864" w:type="dxa"/>
            <w:tcBorders>
              <w:top w:val="single" w:sz="4" w:space="0" w:color="auto"/>
            </w:tcBorders>
            <w:noWrap/>
            <w:hideMark/>
          </w:tcPr>
          <w:p w14:paraId="2895DDD4" w14:textId="77777777" w:rsidR="005523BC" w:rsidRPr="000A0441" w:rsidRDefault="005523BC" w:rsidP="00CB3ACF">
            <w:pPr>
              <w:spacing w:line="360" w:lineRule="auto"/>
              <w:jc w:val="both"/>
              <w:rPr>
                <w:rFonts w:cs="Times New Roman"/>
                <w:szCs w:val="22"/>
              </w:rPr>
            </w:pPr>
            <w:r w:rsidRPr="000A0441">
              <w:rPr>
                <w:rFonts w:cs="Times New Roman"/>
                <w:szCs w:val="22"/>
              </w:rPr>
              <w:t>75.9</w:t>
            </w:r>
          </w:p>
        </w:tc>
        <w:tc>
          <w:tcPr>
            <w:tcW w:w="556" w:type="dxa"/>
            <w:tcBorders>
              <w:top w:val="single" w:sz="4" w:space="0" w:color="auto"/>
            </w:tcBorders>
            <w:noWrap/>
            <w:hideMark/>
          </w:tcPr>
          <w:p w14:paraId="186BE157" w14:textId="77777777" w:rsidR="005523BC" w:rsidRPr="000A0441" w:rsidRDefault="005523BC" w:rsidP="00CB3ACF">
            <w:pPr>
              <w:spacing w:line="360" w:lineRule="auto"/>
              <w:jc w:val="both"/>
              <w:rPr>
                <w:rFonts w:cs="Times New Roman"/>
                <w:szCs w:val="22"/>
              </w:rPr>
            </w:pPr>
            <w:r w:rsidRPr="000A0441">
              <w:rPr>
                <w:rFonts w:cs="Times New Roman"/>
                <w:szCs w:val="22"/>
              </w:rPr>
              <w:t>3</w:t>
            </w:r>
          </w:p>
        </w:tc>
        <w:tc>
          <w:tcPr>
            <w:tcW w:w="813" w:type="dxa"/>
            <w:tcBorders>
              <w:top w:val="single" w:sz="4" w:space="0" w:color="auto"/>
            </w:tcBorders>
            <w:noWrap/>
            <w:hideMark/>
          </w:tcPr>
          <w:p w14:paraId="7DB0797A"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7" w:type="dxa"/>
            <w:tcBorders>
              <w:top w:val="single" w:sz="4" w:space="0" w:color="auto"/>
            </w:tcBorders>
            <w:noWrap/>
            <w:hideMark/>
          </w:tcPr>
          <w:p w14:paraId="76314A55" w14:textId="77777777" w:rsidR="005523BC" w:rsidRPr="000A0441" w:rsidRDefault="005523BC" w:rsidP="00CB3ACF">
            <w:pPr>
              <w:spacing w:line="360" w:lineRule="auto"/>
              <w:jc w:val="both"/>
              <w:rPr>
                <w:rFonts w:cs="Times New Roman"/>
                <w:szCs w:val="22"/>
              </w:rPr>
            </w:pPr>
            <w:r w:rsidRPr="000A0441">
              <w:rPr>
                <w:rFonts w:cs="Times New Roman"/>
                <w:szCs w:val="22"/>
              </w:rPr>
              <w:t>2.82</w:t>
            </w:r>
          </w:p>
        </w:tc>
      </w:tr>
      <w:tr w:rsidR="005523BC" w:rsidRPr="000A0441" w14:paraId="4022EBAB" w14:textId="77777777" w:rsidTr="00CB3ACF">
        <w:trPr>
          <w:trHeight w:val="320"/>
        </w:trPr>
        <w:tc>
          <w:tcPr>
            <w:tcW w:w="1326" w:type="dxa"/>
            <w:noWrap/>
            <w:hideMark/>
          </w:tcPr>
          <w:p w14:paraId="2AF24435" w14:textId="77777777" w:rsidR="005523BC" w:rsidRPr="000A0441" w:rsidRDefault="005523BC" w:rsidP="00CB3ACF">
            <w:pPr>
              <w:spacing w:line="360" w:lineRule="auto"/>
              <w:jc w:val="both"/>
              <w:rPr>
                <w:rFonts w:cs="Times New Roman"/>
                <w:szCs w:val="22"/>
              </w:rPr>
            </w:pPr>
            <w:r w:rsidRPr="000A0441">
              <w:rPr>
                <w:rFonts w:cs="Times New Roman"/>
                <w:szCs w:val="22"/>
              </w:rPr>
              <w:t>Body size</w:t>
            </w:r>
          </w:p>
        </w:tc>
        <w:tc>
          <w:tcPr>
            <w:tcW w:w="545" w:type="dxa"/>
            <w:noWrap/>
            <w:hideMark/>
          </w:tcPr>
          <w:p w14:paraId="2B2F658B"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926" w:type="dxa"/>
            <w:noWrap/>
            <w:hideMark/>
          </w:tcPr>
          <w:p w14:paraId="5457597D" w14:textId="77777777" w:rsidR="005523BC" w:rsidRPr="000A0441" w:rsidRDefault="005523BC" w:rsidP="00CB3ACF">
            <w:pPr>
              <w:spacing w:line="360" w:lineRule="auto"/>
              <w:jc w:val="both"/>
              <w:rPr>
                <w:rFonts w:cs="Times New Roman"/>
                <w:szCs w:val="22"/>
              </w:rPr>
            </w:pPr>
            <w:r w:rsidRPr="000A0441">
              <w:rPr>
                <w:rFonts w:cs="Times New Roman"/>
                <w:szCs w:val="22"/>
              </w:rPr>
              <w:t>0.0158</w:t>
            </w:r>
          </w:p>
        </w:tc>
        <w:tc>
          <w:tcPr>
            <w:tcW w:w="742" w:type="dxa"/>
            <w:noWrap/>
            <w:hideMark/>
          </w:tcPr>
          <w:p w14:paraId="36110201" w14:textId="77777777" w:rsidR="005523BC" w:rsidRPr="000A0441" w:rsidRDefault="005523BC" w:rsidP="00CB3ACF">
            <w:pPr>
              <w:spacing w:line="360" w:lineRule="auto"/>
              <w:jc w:val="both"/>
              <w:rPr>
                <w:rFonts w:cs="Times New Roman"/>
                <w:szCs w:val="22"/>
              </w:rPr>
            </w:pPr>
            <w:r w:rsidRPr="000A0441">
              <w:rPr>
                <w:rFonts w:cs="Times New Roman"/>
                <w:szCs w:val="22"/>
              </w:rPr>
              <w:t>249</w:t>
            </w:r>
          </w:p>
        </w:tc>
        <w:tc>
          <w:tcPr>
            <w:tcW w:w="503" w:type="dxa"/>
            <w:noWrap/>
            <w:hideMark/>
          </w:tcPr>
          <w:p w14:paraId="4586A1ED"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820" w:type="dxa"/>
            <w:noWrap/>
            <w:hideMark/>
          </w:tcPr>
          <w:p w14:paraId="58FED876" w14:textId="77777777" w:rsidR="005523BC" w:rsidRPr="000A0441" w:rsidRDefault="005523BC" w:rsidP="00CB3ACF">
            <w:pPr>
              <w:spacing w:line="360" w:lineRule="auto"/>
              <w:jc w:val="both"/>
              <w:rPr>
                <w:rFonts w:cs="Times New Roman"/>
                <w:szCs w:val="22"/>
              </w:rPr>
            </w:pPr>
            <w:r w:rsidRPr="000A0441">
              <w:rPr>
                <w:rFonts w:cs="Times New Roman"/>
                <w:szCs w:val="22"/>
              </w:rPr>
              <w:t>0.0039</w:t>
            </w:r>
          </w:p>
        </w:tc>
        <w:tc>
          <w:tcPr>
            <w:tcW w:w="682" w:type="dxa"/>
            <w:noWrap/>
            <w:hideMark/>
          </w:tcPr>
          <w:p w14:paraId="43C31F21" w14:textId="77777777" w:rsidR="005523BC" w:rsidRPr="000A0441" w:rsidRDefault="005523BC" w:rsidP="00CB3ACF">
            <w:pPr>
              <w:spacing w:line="360" w:lineRule="auto"/>
              <w:jc w:val="both"/>
              <w:rPr>
                <w:rFonts w:cs="Times New Roman"/>
                <w:szCs w:val="22"/>
              </w:rPr>
            </w:pPr>
            <w:r w:rsidRPr="000A0441">
              <w:rPr>
                <w:rFonts w:cs="Times New Roman"/>
                <w:szCs w:val="22"/>
              </w:rPr>
              <w:t>63.0</w:t>
            </w:r>
          </w:p>
        </w:tc>
        <w:tc>
          <w:tcPr>
            <w:tcW w:w="458" w:type="dxa"/>
            <w:noWrap/>
            <w:hideMark/>
          </w:tcPr>
          <w:p w14:paraId="2F8DFCEC"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813" w:type="dxa"/>
            <w:noWrap/>
            <w:hideMark/>
          </w:tcPr>
          <w:p w14:paraId="752CAB98" w14:textId="77777777" w:rsidR="005523BC" w:rsidRPr="000A0441" w:rsidRDefault="005523BC" w:rsidP="00CB3ACF">
            <w:pPr>
              <w:spacing w:line="360" w:lineRule="auto"/>
              <w:jc w:val="both"/>
              <w:rPr>
                <w:rFonts w:cs="Times New Roman"/>
                <w:szCs w:val="22"/>
              </w:rPr>
            </w:pPr>
            <w:r w:rsidRPr="000A0441">
              <w:rPr>
                <w:rFonts w:cs="Times New Roman"/>
                <w:szCs w:val="22"/>
              </w:rPr>
              <w:t>0.0549</w:t>
            </w:r>
          </w:p>
        </w:tc>
        <w:tc>
          <w:tcPr>
            <w:tcW w:w="663" w:type="dxa"/>
            <w:noWrap/>
            <w:hideMark/>
          </w:tcPr>
          <w:p w14:paraId="4DBFD975" w14:textId="77777777" w:rsidR="005523BC" w:rsidRPr="000A0441" w:rsidRDefault="005523BC" w:rsidP="00CB3ACF">
            <w:pPr>
              <w:spacing w:line="360" w:lineRule="auto"/>
              <w:jc w:val="both"/>
              <w:rPr>
                <w:rFonts w:cs="Times New Roman"/>
                <w:szCs w:val="22"/>
              </w:rPr>
            </w:pPr>
            <w:r w:rsidRPr="000A0441">
              <w:rPr>
                <w:rFonts w:cs="Times New Roman"/>
                <w:szCs w:val="22"/>
              </w:rPr>
              <w:t>34.4</w:t>
            </w:r>
          </w:p>
        </w:tc>
        <w:tc>
          <w:tcPr>
            <w:tcW w:w="410" w:type="dxa"/>
            <w:noWrap/>
            <w:hideMark/>
          </w:tcPr>
          <w:p w14:paraId="5406456E"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922" w:type="dxa"/>
            <w:noWrap/>
            <w:hideMark/>
          </w:tcPr>
          <w:p w14:paraId="0FA26455"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63EFBC69" w14:textId="77777777" w:rsidR="005523BC" w:rsidRPr="000A0441" w:rsidRDefault="005523BC" w:rsidP="00CB3ACF">
            <w:pPr>
              <w:spacing w:line="360" w:lineRule="auto"/>
              <w:jc w:val="both"/>
              <w:rPr>
                <w:rFonts w:cs="Times New Roman"/>
                <w:szCs w:val="22"/>
              </w:rPr>
            </w:pPr>
            <w:r w:rsidRPr="000A0441">
              <w:rPr>
                <w:rFonts w:cs="Times New Roman"/>
                <w:szCs w:val="22"/>
              </w:rPr>
              <w:t>13.7</w:t>
            </w:r>
          </w:p>
        </w:tc>
        <w:tc>
          <w:tcPr>
            <w:tcW w:w="472" w:type="dxa"/>
            <w:noWrap/>
            <w:hideMark/>
          </w:tcPr>
          <w:p w14:paraId="7F1BF66F"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922" w:type="dxa"/>
            <w:noWrap/>
            <w:hideMark/>
          </w:tcPr>
          <w:p w14:paraId="6ECA0EE9" w14:textId="77777777" w:rsidR="005523BC" w:rsidRPr="000A0441" w:rsidRDefault="005523BC" w:rsidP="00CB3ACF">
            <w:pPr>
              <w:spacing w:line="360" w:lineRule="auto"/>
              <w:jc w:val="both"/>
              <w:rPr>
                <w:rFonts w:cs="Times New Roman"/>
                <w:szCs w:val="22"/>
              </w:rPr>
            </w:pPr>
            <w:r w:rsidRPr="000A0441">
              <w:rPr>
                <w:rFonts w:cs="Times New Roman"/>
                <w:szCs w:val="22"/>
              </w:rPr>
              <w:t>0.350</w:t>
            </w:r>
          </w:p>
        </w:tc>
        <w:tc>
          <w:tcPr>
            <w:tcW w:w="864" w:type="dxa"/>
            <w:noWrap/>
            <w:hideMark/>
          </w:tcPr>
          <w:p w14:paraId="58AAF3F5" w14:textId="77777777" w:rsidR="005523BC" w:rsidRPr="000A0441" w:rsidRDefault="005523BC" w:rsidP="00CB3ACF">
            <w:pPr>
              <w:spacing w:line="360" w:lineRule="auto"/>
              <w:jc w:val="both"/>
              <w:rPr>
                <w:rFonts w:cs="Times New Roman"/>
                <w:szCs w:val="22"/>
              </w:rPr>
            </w:pPr>
            <w:r w:rsidRPr="000A0441">
              <w:rPr>
                <w:rFonts w:cs="Times New Roman"/>
                <w:szCs w:val="22"/>
              </w:rPr>
              <w:t>5.57</w:t>
            </w:r>
          </w:p>
        </w:tc>
        <w:tc>
          <w:tcPr>
            <w:tcW w:w="556" w:type="dxa"/>
            <w:noWrap/>
            <w:hideMark/>
          </w:tcPr>
          <w:p w14:paraId="315DECD3"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813" w:type="dxa"/>
            <w:noWrap/>
            <w:hideMark/>
          </w:tcPr>
          <w:p w14:paraId="7B5326ED"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7" w:type="dxa"/>
            <w:noWrap/>
            <w:hideMark/>
          </w:tcPr>
          <w:p w14:paraId="40094EDB" w14:textId="77777777" w:rsidR="005523BC" w:rsidRPr="000A0441" w:rsidRDefault="005523BC" w:rsidP="00CB3ACF">
            <w:pPr>
              <w:spacing w:line="360" w:lineRule="auto"/>
              <w:jc w:val="both"/>
              <w:rPr>
                <w:rFonts w:cs="Times New Roman"/>
                <w:szCs w:val="22"/>
              </w:rPr>
            </w:pPr>
            <w:r w:rsidRPr="000A0441">
              <w:rPr>
                <w:rFonts w:cs="Times New Roman"/>
                <w:szCs w:val="22"/>
              </w:rPr>
              <w:t>9.33</w:t>
            </w:r>
          </w:p>
        </w:tc>
      </w:tr>
      <w:tr w:rsidR="005523BC" w:rsidRPr="000A0441" w14:paraId="01DBA02A" w14:textId="77777777" w:rsidTr="00CB3ACF">
        <w:trPr>
          <w:trHeight w:val="320"/>
        </w:trPr>
        <w:tc>
          <w:tcPr>
            <w:tcW w:w="1326" w:type="dxa"/>
            <w:noWrap/>
            <w:hideMark/>
          </w:tcPr>
          <w:p w14:paraId="16B7DD3C" w14:textId="77777777" w:rsidR="005523BC" w:rsidRPr="000A0441" w:rsidRDefault="005523BC" w:rsidP="00CB3ACF">
            <w:pPr>
              <w:spacing w:line="360" w:lineRule="auto"/>
              <w:jc w:val="both"/>
              <w:rPr>
                <w:rFonts w:cs="Times New Roman"/>
                <w:szCs w:val="22"/>
              </w:rPr>
            </w:pPr>
            <w:r w:rsidRPr="000A0441">
              <w:rPr>
                <w:rFonts w:cs="Times New Roman"/>
                <w:szCs w:val="22"/>
              </w:rPr>
              <w:t>Duration</w:t>
            </w:r>
          </w:p>
        </w:tc>
        <w:tc>
          <w:tcPr>
            <w:tcW w:w="545" w:type="dxa"/>
            <w:noWrap/>
            <w:hideMark/>
          </w:tcPr>
          <w:p w14:paraId="26AEFFA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29317CB" w14:textId="77777777" w:rsidR="005523BC" w:rsidRPr="000A0441" w:rsidRDefault="005523BC" w:rsidP="00CB3ACF">
            <w:pPr>
              <w:spacing w:line="360" w:lineRule="auto"/>
              <w:jc w:val="both"/>
              <w:rPr>
                <w:rFonts w:cs="Times New Roman"/>
                <w:szCs w:val="22"/>
              </w:rPr>
            </w:pPr>
            <w:r w:rsidRPr="000A0441">
              <w:rPr>
                <w:rFonts w:cs="Times New Roman"/>
                <w:szCs w:val="22"/>
              </w:rPr>
              <w:t>0.00377</w:t>
            </w:r>
          </w:p>
        </w:tc>
        <w:tc>
          <w:tcPr>
            <w:tcW w:w="742" w:type="dxa"/>
            <w:noWrap/>
            <w:hideMark/>
          </w:tcPr>
          <w:p w14:paraId="000483F7" w14:textId="77777777" w:rsidR="005523BC" w:rsidRPr="000A0441" w:rsidRDefault="005523BC" w:rsidP="00CB3ACF">
            <w:pPr>
              <w:spacing w:line="360" w:lineRule="auto"/>
              <w:jc w:val="both"/>
              <w:rPr>
                <w:rFonts w:cs="Times New Roman"/>
                <w:szCs w:val="22"/>
              </w:rPr>
            </w:pPr>
            <w:r w:rsidRPr="000A0441">
              <w:rPr>
                <w:rFonts w:cs="Times New Roman"/>
                <w:szCs w:val="22"/>
              </w:rPr>
              <w:t>256</w:t>
            </w:r>
          </w:p>
        </w:tc>
        <w:tc>
          <w:tcPr>
            <w:tcW w:w="503" w:type="dxa"/>
            <w:noWrap/>
            <w:hideMark/>
          </w:tcPr>
          <w:p w14:paraId="48475D91"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74DD5E6A" w14:textId="77777777" w:rsidR="005523BC" w:rsidRPr="000A0441" w:rsidRDefault="005523BC" w:rsidP="00CB3ACF">
            <w:pPr>
              <w:spacing w:line="360" w:lineRule="auto"/>
              <w:jc w:val="both"/>
              <w:rPr>
                <w:rFonts w:cs="Times New Roman"/>
                <w:szCs w:val="22"/>
              </w:rPr>
            </w:pPr>
            <w:r w:rsidRPr="000A0441">
              <w:rPr>
                <w:rFonts w:cs="Times New Roman"/>
                <w:szCs w:val="22"/>
              </w:rPr>
              <w:t>0.0002</w:t>
            </w:r>
          </w:p>
        </w:tc>
        <w:tc>
          <w:tcPr>
            <w:tcW w:w="682" w:type="dxa"/>
            <w:noWrap/>
            <w:hideMark/>
          </w:tcPr>
          <w:p w14:paraId="6B7BEEEF" w14:textId="77777777" w:rsidR="005523BC" w:rsidRPr="000A0441" w:rsidRDefault="005523BC" w:rsidP="00CB3ACF">
            <w:pPr>
              <w:spacing w:line="360" w:lineRule="auto"/>
              <w:jc w:val="both"/>
              <w:rPr>
                <w:rFonts w:cs="Times New Roman"/>
                <w:szCs w:val="22"/>
              </w:rPr>
            </w:pPr>
            <w:r w:rsidRPr="000A0441">
              <w:rPr>
                <w:rFonts w:cs="Times New Roman"/>
                <w:szCs w:val="22"/>
              </w:rPr>
              <w:t>61.5</w:t>
            </w:r>
          </w:p>
        </w:tc>
        <w:tc>
          <w:tcPr>
            <w:tcW w:w="458" w:type="dxa"/>
            <w:noWrap/>
            <w:hideMark/>
          </w:tcPr>
          <w:p w14:paraId="0C8A2C5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2BD45755" w14:textId="77777777" w:rsidR="005523BC" w:rsidRPr="000A0441" w:rsidRDefault="005523BC" w:rsidP="00CB3ACF">
            <w:pPr>
              <w:spacing w:line="360" w:lineRule="auto"/>
              <w:jc w:val="both"/>
              <w:rPr>
                <w:rFonts w:cs="Times New Roman"/>
                <w:szCs w:val="22"/>
              </w:rPr>
            </w:pPr>
            <w:r w:rsidRPr="000A0441">
              <w:rPr>
                <w:rFonts w:cs="Times New Roman"/>
                <w:szCs w:val="22"/>
              </w:rPr>
              <w:t>0.0240</w:t>
            </w:r>
          </w:p>
        </w:tc>
        <w:tc>
          <w:tcPr>
            <w:tcW w:w="663" w:type="dxa"/>
            <w:noWrap/>
            <w:hideMark/>
          </w:tcPr>
          <w:p w14:paraId="0C271B2B" w14:textId="77777777" w:rsidR="005523BC" w:rsidRPr="000A0441" w:rsidRDefault="005523BC" w:rsidP="00CB3ACF">
            <w:pPr>
              <w:spacing w:line="360" w:lineRule="auto"/>
              <w:jc w:val="both"/>
              <w:rPr>
                <w:rFonts w:cs="Times New Roman"/>
                <w:szCs w:val="22"/>
              </w:rPr>
            </w:pPr>
            <w:r w:rsidRPr="000A0441">
              <w:rPr>
                <w:rFonts w:cs="Times New Roman"/>
                <w:szCs w:val="22"/>
              </w:rPr>
              <w:t>41.0</w:t>
            </w:r>
          </w:p>
        </w:tc>
        <w:tc>
          <w:tcPr>
            <w:tcW w:w="410" w:type="dxa"/>
            <w:noWrap/>
            <w:hideMark/>
          </w:tcPr>
          <w:p w14:paraId="5349F871"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7CCED40"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6BB6A729" w14:textId="77777777" w:rsidR="005523BC" w:rsidRPr="000A0441" w:rsidRDefault="005523BC" w:rsidP="00CB3ACF">
            <w:pPr>
              <w:spacing w:line="360" w:lineRule="auto"/>
              <w:jc w:val="both"/>
              <w:rPr>
                <w:rFonts w:cs="Times New Roman"/>
                <w:szCs w:val="22"/>
              </w:rPr>
            </w:pPr>
            <w:r w:rsidRPr="000A0441">
              <w:rPr>
                <w:rFonts w:cs="Times New Roman"/>
                <w:szCs w:val="22"/>
              </w:rPr>
              <w:t>7.35</w:t>
            </w:r>
          </w:p>
        </w:tc>
        <w:tc>
          <w:tcPr>
            <w:tcW w:w="472" w:type="dxa"/>
            <w:noWrap/>
            <w:hideMark/>
          </w:tcPr>
          <w:p w14:paraId="5937B3D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48FB71A9" w14:textId="77777777" w:rsidR="005523BC" w:rsidRPr="000A0441" w:rsidRDefault="005523BC" w:rsidP="00CB3ACF">
            <w:pPr>
              <w:spacing w:line="360" w:lineRule="auto"/>
              <w:jc w:val="both"/>
              <w:rPr>
                <w:rFonts w:cs="Times New Roman"/>
                <w:szCs w:val="22"/>
              </w:rPr>
            </w:pPr>
            <w:r w:rsidRPr="000A0441">
              <w:rPr>
                <w:rFonts w:cs="Times New Roman"/>
                <w:szCs w:val="22"/>
              </w:rPr>
              <w:t>0.00473</w:t>
            </w:r>
          </w:p>
        </w:tc>
        <w:tc>
          <w:tcPr>
            <w:tcW w:w="864" w:type="dxa"/>
            <w:noWrap/>
            <w:hideMark/>
          </w:tcPr>
          <w:p w14:paraId="71443476" w14:textId="77777777" w:rsidR="005523BC" w:rsidRPr="000A0441" w:rsidRDefault="005523BC" w:rsidP="00CB3ACF">
            <w:pPr>
              <w:spacing w:line="360" w:lineRule="auto"/>
              <w:jc w:val="both"/>
              <w:rPr>
                <w:rFonts w:cs="Times New Roman"/>
                <w:szCs w:val="22"/>
              </w:rPr>
            </w:pPr>
            <w:r w:rsidRPr="000A0441">
              <w:rPr>
                <w:rFonts w:cs="Times New Roman"/>
                <w:szCs w:val="22"/>
              </w:rPr>
              <w:t>77.0</w:t>
            </w:r>
          </w:p>
        </w:tc>
        <w:tc>
          <w:tcPr>
            <w:tcW w:w="556" w:type="dxa"/>
            <w:noWrap/>
            <w:hideMark/>
          </w:tcPr>
          <w:p w14:paraId="609D8B6D"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16FAB87B" w14:textId="77777777" w:rsidR="005523BC" w:rsidRPr="000A0441" w:rsidRDefault="005523BC" w:rsidP="00CB3ACF">
            <w:pPr>
              <w:spacing w:line="360" w:lineRule="auto"/>
              <w:jc w:val="both"/>
              <w:rPr>
                <w:rFonts w:cs="Times New Roman"/>
                <w:szCs w:val="22"/>
              </w:rPr>
            </w:pPr>
            <w:r w:rsidRPr="000A0441">
              <w:rPr>
                <w:rFonts w:cs="Times New Roman"/>
                <w:szCs w:val="22"/>
              </w:rPr>
              <w:t>0.0016</w:t>
            </w:r>
          </w:p>
        </w:tc>
        <w:tc>
          <w:tcPr>
            <w:tcW w:w="747" w:type="dxa"/>
            <w:noWrap/>
            <w:hideMark/>
          </w:tcPr>
          <w:p w14:paraId="2B83FF08" w14:textId="77777777" w:rsidR="005523BC" w:rsidRPr="000A0441" w:rsidRDefault="005523BC" w:rsidP="00CB3ACF">
            <w:pPr>
              <w:spacing w:line="360" w:lineRule="auto"/>
              <w:jc w:val="both"/>
              <w:rPr>
                <w:rFonts w:cs="Times New Roman"/>
                <w:szCs w:val="22"/>
              </w:rPr>
            </w:pPr>
            <w:r w:rsidRPr="000A0441">
              <w:rPr>
                <w:rFonts w:cs="Times New Roman"/>
                <w:szCs w:val="22"/>
              </w:rPr>
              <w:t>5.49</w:t>
            </w:r>
          </w:p>
        </w:tc>
      </w:tr>
      <w:tr w:rsidR="005523BC" w:rsidRPr="000A0441" w14:paraId="7FB79D8B" w14:textId="77777777" w:rsidTr="00CB3ACF">
        <w:trPr>
          <w:trHeight w:val="320"/>
        </w:trPr>
        <w:tc>
          <w:tcPr>
            <w:tcW w:w="1326" w:type="dxa"/>
            <w:noWrap/>
            <w:hideMark/>
          </w:tcPr>
          <w:p w14:paraId="619C1EF5" w14:textId="77777777" w:rsidR="005523BC" w:rsidRPr="000A0441" w:rsidRDefault="005523BC" w:rsidP="00CB3ACF">
            <w:pPr>
              <w:spacing w:line="360" w:lineRule="auto"/>
              <w:jc w:val="both"/>
              <w:rPr>
                <w:rFonts w:cs="Times New Roman"/>
                <w:szCs w:val="22"/>
              </w:rPr>
            </w:pPr>
            <w:r w:rsidRPr="000A0441">
              <w:rPr>
                <w:rFonts w:cs="Times New Roman"/>
                <w:szCs w:val="22"/>
              </w:rPr>
              <w:t>Annual strength</w:t>
            </w:r>
          </w:p>
        </w:tc>
        <w:tc>
          <w:tcPr>
            <w:tcW w:w="545" w:type="dxa"/>
            <w:noWrap/>
            <w:hideMark/>
          </w:tcPr>
          <w:p w14:paraId="3D5C839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130CF29" w14:textId="77777777" w:rsidR="005523BC" w:rsidRPr="000A0441" w:rsidRDefault="005523BC" w:rsidP="00CB3ACF">
            <w:pPr>
              <w:spacing w:line="360" w:lineRule="auto"/>
              <w:jc w:val="both"/>
              <w:rPr>
                <w:rFonts w:cs="Times New Roman"/>
                <w:szCs w:val="22"/>
              </w:rPr>
            </w:pPr>
            <w:r w:rsidRPr="000A0441">
              <w:rPr>
                <w:rFonts w:cs="Times New Roman"/>
                <w:szCs w:val="22"/>
              </w:rPr>
              <w:t>0.235</w:t>
            </w:r>
          </w:p>
        </w:tc>
        <w:tc>
          <w:tcPr>
            <w:tcW w:w="742" w:type="dxa"/>
            <w:noWrap/>
            <w:hideMark/>
          </w:tcPr>
          <w:p w14:paraId="68881E2D" w14:textId="77777777" w:rsidR="005523BC" w:rsidRPr="000A0441" w:rsidRDefault="005523BC" w:rsidP="00CB3ACF">
            <w:pPr>
              <w:spacing w:line="360" w:lineRule="auto"/>
              <w:jc w:val="both"/>
              <w:rPr>
                <w:rFonts w:cs="Times New Roman"/>
                <w:szCs w:val="22"/>
              </w:rPr>
            </w:pPr>
            <w:r w:rsidRPr="000A0441">
              <w:rPr>
                <w:rFonts w:cs="Times New Roman"/>
                <w:szCs w:val="22"/>
              </w:rPr>
              <w:t>91.1</w:t>
            </w:r>
          </w:p>
        </w:tc>
        <w:tc>
          <w:tcPr>
            <w:tcW w:w="503" w:type="dxa"/>
            <w:noWrap/>
            <w:hideMark/>
          </w:tcPr>
          <w:p w14:paraId="48FA8CB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4EF57005" w14:textId="77777777" w:rsidR="005523BC" w:rsidRPr="000A0441" w:rsidRDefault="005523BC" w:rsidP="00CB3ACF">
            <w:pPr>
              <w:spacing w:line="360" w:lineRule="auto"/>
              <w:jc w:val="both"/>
              <w:rPr>
                <w:rFonts w:cs="Times New Roman"/>
                <w:szCs w:val="22"/>
              </w:rPr>
            </w:pPr>
            <w:r w:rsidRPr="000A0441">
              <w:rPr>
                <w:rFonts w:cs="Times New Roman"/>
                <w:szCs w:val="22"/>
              </w:rPr>
              <w:t>0.2826</w:t>
            </w:r>
          </w:p>
        </w:tc>
        <w:tc>
          <w:tcPr>
            <w:tcW w:w="682" w:type="dxa"/>
            <w:noWrap/>
            <w:hideMark/>
          </w:tcPr>
          <w:p w14:paraId="38D74F5A" w14:textId="77777777" w:rsidR="005523BC" w:rsidRPr="000A0441" w:rsidRDefault="005523BC" w:rsidP="00CB3ACF">
            <w:pPr>
              <w:spacing w:line="360" w:lineRule="auto"/>
              <w:jc w:val="both"/>
              <w:rPr>
                <w:rFonts w:cs="Times New Roman"/>
                <w:szCs w:val="22"/>
              </w:rPr>
            </w:pPr>
            <w:r w:rsidRPr="000A0441">
              <w:rPr>
                <w:rFonts w:cs="Times New Roman"/>
                <w:szCs w:val="22"/>
              </w:rPr>
              <w:t>1.58</w:t>
            </w:r>
          </w:p>
        </w:tc>
        <w:tc>
          <w:tcPr>
            <w:tcW w:w="458" w:type="dxa"/>
            <w:noWrap/>
            <w:hideMark/>
          </w:tcPr>
          <w:p w14:paraId="370BF9E0"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17DD978" w14:textId="77777777" w:rsidR="005523BC" w:rsidRPr="000A0441" w:rsidRDefault="005523BC" w:rsidP="00CB3ACF">
            <w:pPr>
              <w:spacing w:line="360" w:lineRule="auto"/>
              <w:jc w:val="both"/>
              <w:rPr>
                <w:rFonts w:cs="Times New Roman"/>
                <w:szCs w:val="22"/>
              </w:rPr>
            </w:pPr>
            <w:r w:rsidRPr="000A0441">
              <w:rPr>
                <w:rFonts w:cs="Times New Roman"/>
                <w:szCs w:val="22"/>
              </w:rPr>
              <w:t>0.0155</w:t>
            </w:r>
          </w:p>
        </w:tc>
        <w:tc>
          <w:tcPr>
            <w:tcW w:w="663" w:type="dxa"/>
            <w:noWrap/>
            <w:hideMark/>
          </w:tcPr>
          <w:p w14:paraId="340CBB4B" w14:textId="77777777" w:rsidR="005523BC" w:rsidRPr="000A0441" w:rsidRDefault="005523BC" w:rsidP="00CB3ACF">
            <w:pPr>
              <w:spacing w:line="360" w:lineRule="auto"/>
              <w:jc w:val="both"/>
              <w:rPr>
                <w:rFonts w:cs="Times New Roman"/>
                <w:szCs w:val="22"/>
              </w:rPr>
            </w:pPr>
            <w:r w:rsidRPr="000A0441">
              <w:rPr>
                <w:rFonts w:cs="Times New Roman"/>
                <w:szCs w:val="22"/>
              </w:rPr>
              <w:t>43.4</w:t>
            </w:r>
          </w:p>
        </w:tc>
        <w:tc>
          <w:tcPr>
            <w:tcW w:w="410" w:type="dxa"/>
            <w:noWrap/>
            <w:hideMark/>
          </w:tcPr>
          <w:p w14:paraId="6779F8E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4D4E626D"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5322C564" w14:textId="77777777" w:rsidR="005523BC" w:rsidRPr="000A0441" w:rsidRDefault="005523BC" w:rsidP="00CB3ACF">
            <w:pPr>
              <w:spacing w:line="360" w:lineRule="auto"/>
              <w:jc w:val="both"/>
              <w:rPr>
                <w:rFonts w:cs="Times New Roman"/>
                <w:szCs w:val="22"/>
              </w:rPr>
            </w:pPr>
            <w:r w:rsidRPr="000A0441">
              <w:rPr>
                <w:rFonts w:cs="Times New Roman"/>
                <w:szCs w:val="22"/>
              </w:rPr>
              <w:t>7.60</w:t>
            </w:r>
          </w:p>
        </w:tc>
        <w:tc>
          <w:tcPr>
            <w:tcW w:w="472" w:type="dxa"/>
            <w:noWrap/>
            <w:hideMark/>
          </w:tcPr>
          <w:p w14:paraId="77FB665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02920FB8" w14:textId="77777777" w:rsidR="005523BC" w:rsidRPr="000A0441" w:rsidRDefault="005523BC" w:rsidP="00CB3ACF">
            <w:pPr>
              <w:spacing w:line="360" w:lineRule="auto"/>
              <w:jc w:val="both"/>
              <w:rPr>
                <w:rFonts w:cs="Times New Roman"/>
                <w:szCs w:val="22"/>
              </w:rPr>
            </w:pPr>
            <w:r w:rsidRPr="000A0441">
              <w:rPr>
                <w:rFonts w:cs="Times New Roman"/>
                <w:szCs w:val="22"/>
              </w:rPr>
              <w:t>0.0288</w:t>
            </w:r>
          </w:p>
        </w:tc>
        <w:tc>
          <w:tcPr>
            <w:tcW w:w="864" w:type="dxa"/>
            <w:noWrap/>
            <w:hideMark/>
          </w:tcPr>
          <w:p w14:paraId="3871BFEA" w14:textId="77777777" w:rsidR="005523BC" w:rsidRPr="000A0441" w:rsidRDefault="005523BC" w:rsidP="00CB3ACF">
            <w:pPr>
              <w:spacing w:line="360" w:lineRule="auto"/>
              <w:jc w:val="both"/>
              <w:rPr>
                <w:rFonts w:cs="Times New Roman"/>
                <w:szCs w:val="22"/>
              </w:rPr>
            </w:pPr>
            <w:r w:rsidRPr="000A0441">
              <w:rPr>
                <w:rFonts w:cs="Times New Roman"/>
                <w:szCs w:val="22"/>
              </w:rPr>
              <w:t>71.9</w:t>
            </w:r>
          </w:p>
        </w:tc>
        <w:tc>
          <w:tcPr>
            <w:tcW w:w="556" w:type="dxa"/>
            <w:noWrap/>
            <w:hideMark/>
          </w:tcPr>
          <w:p w14:paraId="7EDC451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35315A3" w14:textId="77777777" w:rsidR="005523BC" w:rsidRPr="000A0441" w:rsidRDefault="005523BC" w:rsidP="00CB3ACF">
            <w:pPr>
              <w:spacing w:line="360" w:lineRule="auto"/>
              <w:jc w:val="both"/>
              <w:rPr>
                <w:rFonts w:cs="Times New Roman"/>
                <w:szCs w:val="22"/>
              </w:rPr>
            </w:pPr>
            <w:r w:rsidRPr="000A0441">
              <w:rPr>
                <w:rFonts w:cs="Times New Roman"/>
                <w:szCs w:val="22"/>
              </w:rPr>
              <w:t>0.0356</w:t>
            </w:r>
          </w:p>
        </w:tc>
        <w:tc>
          <w:tcPr>
            <w:tcW w:w="747" w:type="dxa"/>
            <w:noWrap/>
            <w:hideMark/>
          </w:tcPr>
          <w:p w14:paraId="0571F459" w14:textId="77777777" w:rsidR="005523BC" w:rsidRPr="000A0441" w:rsidRDefault="005523BC" w:rsidP="00CB3ACF">
            <w:pPr>
              <w:spacing w:line="360" w:lineRule="auto"/>
              <w:jc w:val="both"/>
              <w:rPr>
                <w:rFonts w:cs="Times New Roman"/>
                <w:szCs w:val="22"/>
              </w:rPr>
            </w:pPr>
            <w:r w:rsidRPr="000A0441">
              <w:rPr>
                <w:rFonts w:cs="Times New Roman"/>
                <w:szCs w:val="22"/>
              </w:rPr>
              <w:t>4.50</w:t>
            </w:r>
          </w:p>
        </w:tc>
      </w:tr>
      <w:tr w:rsidR="005523BC" w:rsidRPr="000A0441" w14:paraId="04CCD8CD" w14:textId="77777777" w:rsidTr="00CB3ACF">
        <w:trPr>
          <w:trHeight w:val="320"/>
        </w:trPr>
        <w:tc>
          <w:tcPr>
            <w:tcW w:w="1326" w:type="dxa"/>
            <w:noWrap/>
            <w:hideMark/>
          </w:tcPr>
          <w:p w14:paraId="4223EBEF" w14:textId="77777777" w:rsidR="005523BC" w:rsidRPr="000A0441" w:rsidRDefault="005523BC" w:rsidP="00CB3ACF">
            <w:pPr>
              <w:spacing w:line="360" w:lineRule="auto"/>
              <w:jc w:val="both"/>
              <w:rPr>
                <w:rFonts w:cs="Times New Roman"/>
                <w:szCs w:val="22"/>
              </w:rPr>
            </w:pPr>
            <w:r w:rsidRPr="000A0441">
              <w:rPr>
                <w:rFonts w:cs="Times New Roman"/>
                <w:szCs w:val="22"/>
              </w:rPr>
              <w:t>Disturbance strength</w:t>
            </w:r>
          </w:p>
        </w:tc>
        <w:tc>
          <w:tcPr>
            <w:tcW w:w="545" w:type="dxa"/>
            <w:noWrap/>
            <w:hideMark/>
          </w:tcPr>
          <w:p w14:paraId="771F1533"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7E7D3C83" w14:textId="77777777" w:rsidR="005523BC" w:rsidRPr="000A0441" w:rsidRDefault="005523BC" w:rsidP="00CB3ACF">
            <w:pPr>
              <w:spacing w:line="360" w:lineRule="auto"/>
              <w:jc w:val="both"/>
              <w:rPr>
                <w:rFonts w:cs="Times New Roman"/>
                <w:szCs w:val="22"/>
              </w:rPr>
            </w:pPr>
            <w:r w:rsidRPr="000A0441">
              <w:rPr>
                <w:rFonts w:cs="Times New Roman"/>
                <w:szCs w:val="22"/>
              </w:rPr>
              <w:t>0.247</w:t>
            </w:r>
          </w:p>
        </w:tc>
        <w:tc>
          <w:tcPr>
            <w:tcW w:w="742" w:type="dxa"/>
            <w:noWrap/>
            <w:hideMark/>
          </w:tcPr>
          <w:p w14:paraId="25875884" w14:textId="77777777" w:rsidR="005523BC" w:rsidRPr="000A0441" w:rsidRDefault="005523BC" w:rsidP="00CB3ACF">
            <w:pPr>
              <w:spacing w:line="360" w:lineRule="auto"/>
              <w:jc w:val="both"/>
              <w:rPr>
                <w:rFonts w:cs="Times New Roman"/>
                <w:szCs w:val="22"/>
              </w:rPr>
            </w:pPr>
            <w:r w:rsidRPr="000A0441">
              <w:rPr>
                <w:rFonts w:cs="Times New Roman"/>
                <w:szCs w:val="22"/>
              </w:rPr>
              <w:t>82.4</w:t>
            </w:r>
          </w:p>
        </w:tc>
        <w:tc>
          <w:tcPr>
            <w:tcW w:w="503" w:type="dxa"/>
            <w:noWrap/>
            <w:hideMark/>
          </w:tcPr>
          <w:p w14:paraId="545B7B38"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5493072F"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0.2901</w:t>
            </w:r>
          </w:p>
        </w:tc>
        <w:tc>
          <w:tcPr>
            <w:tcW w:w="682" w:type="dxa"/>
            <w:noWrap/>
            <w:hideMark/>
          </w:tcPr>
          <w:p w14:paraId="278768DF"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w:t>
            </w:r>
          </w:p>
        </w:tc>
        <w:tc>
          <w:tcPr>
            <w:tcW w:w="458" w:type="dxa"/>
            <w:noWrap/>
            <w:hideMark/>
          </w:tcPr>
          <w:p w14:paraId="10CF01D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70864BE0" w14:textId="77777777" w:rsidR="005523BC" w:rsidRPr="000A0441" w:rsidRDefault="005523BC" w:rsidP="00CB3ACF">
            <w:pPr>
              <w:spacing w:line="360" w:lineRule="auto"/>
              <w:jc w:val="both"/>
              <w:rPr>
                <w:rFonts w:cs="Times New Roman"/>
                <w:szCs w:val="22"/>
              </w:rPr>
            </w:pPr>
            <w:r w:rsidRPr="000A0441">
              <w:rPr>
                <w:rFonts w:cs="Times New Roman"/>
                <w:szCs w:val="22"/>
              </w:rPr>
              <w:t>0.0127</w:t>
            </w:r>
          </w:p>
        </w:tc>
        <w:tc>
          <w:tcPr>
            <w:tcW w:w="663" w:type="dxa"/>
            <w:noWrap/>
            <w:hideMark/>
          </w:tcPr>
          <w:p w14:paraId="6B19C81C" w14:textId="77777777" w:rsidR="005523BC" w:rsidRPr="000A0441" w:rsidRDefault="005523BC" w:rsidP="00CB3ACF">
            <w:pPr>
              <w:spacing w:line="360" w:lineRule="auto"/>
              <w:jc w:val="both"/>
              <w:rPr>
                <w:rFonts w:cs="Times New Roman"/>
                <w:szCs w:val="22"/>
              </w:rPr>
            </w:pPr>
            <w:r w:rsidRPr="000A0441">
              <w:rPr>
                <w:rFonts w:cs="Times New Roman"/>
                <w:szCs w:val="22"/>
              </w:rPr>
              <w:t>44.2</w:t>
            </w:r>
          </w:p>
        </w:tc>
        <w:tc>
          <w:tcPr>
            <w:tcW w:w="410" w:type="dxa"/>
            <w:noWrap/>
            <w:hideMark/>
          </w:tcPr>
          <w:p w14:paraId="571EBE33"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173973F" w14:textId="77777777" w:rsidR="005523BC" w:rsidRPr="000A0441" w:rsidRDefault="005523BC" w:rsidP="00CB3ACF">
            <w:pPr>
              <w:spacing w:line="360" w:lineRule="auto"/>
              <w:jc w:val="both"/>
              <w:rPr>
                <w:rFonts w:cs="Times New Roman"/>
                <w:szCs w:val="22"/>
              </w:rPr>
            </w:pPr>
            <w:r w:rsidRPr="000A0441">
              <w:rPr>
                <w:rFonts w:cs="Times New Roman"/>
                <w:szCs w:val="22"/>
              </w:rPr>
              <w:t>0.0299</w:t>
            </w:r>
          </w:p>
        </w:tc>
        <w:tc>
          <w:tcPr>
            <w:tcW w:w="774" w:type="dxa"/>
            <w:noWrap/>
            <w:hideMark/>
          </w:tcPr>
          <w:p w14:paraId="5A7E3B3B" w14:textId="77777777" w:rsidR="005523BC" w:rsidRPr="000A0441" w:rsidRDefault="005523BC" w:rsidP="00CB3ACF">
            <w:pPr>
              <w:spacing w:line="360" w:lineRule="auto"/>
              <w:jc w:val="both"/>
              <w:rPr>
                <w:rFonts w:cs="Times New Roman"/>
                <w:szCs w:val="22"/>
              </w:rPr>
            </w:pPr>
            <w:r w:rsidRPr="000A0441">
              <w:rPr>
                <w:rFonts w:cs="Times New Roman"/>
                <w:szCs w:val="22"/>
              </w:rPr>
              <w:t>4.43</w:t>
            </w:r>
          </w:p>
        </w:tc>
        <w:tc>
          <w:tcPr>
            <w:tcW w:w="472" w:type="dxa"/>
            <w:noWrap/>
            <w:hideMark/>
          </w:tcPr>
          <w:p w14:paraId="37B31D20"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6D713488" w14:textId="77777777" w:rsidR="005523BC" w:rsidRPr="000A0441" w:rsidRDefault="005523BC" w:rsidP="00CB3ACF">
            <w:pPr>
              <w:spacing w:line="360" w:lineRule="auto"/>
              <w:jc w:val="both"/>
              <w:rPr>
                <w:rFonts w:cs="Times New Roman"/>
                <w:szCs w:val="22"/>
              </w:rPr>
            </w:pPr>
            <w:r w:rsidRPr="000A0441">
              <w:rPr>
                <w:rFonts w:cs="Times New Roman"/>
                <w:szCs w:val="22"/>
              </w:rPr>
              <w:t>0.0284</w:t>
            </w:r>
          </w:p>
        </w:tc>
        <w:tc>
          <w:tcPr>
            <w:tcW w:w="864" w:type="dxa"/>
            <w:noWrap/>
            <w:hideMark/>
          </w:tcPr>
          <w:p w14:paraId="2AF9326E" w14:textId="77777777" w:rsidR="005523BC" w:rsidRPr="000A0441" w:rsidRDefault="005523BC" w:rsidP="00CB3ACF">
            <w:pPr>
              <w:spacing w:line="360" w:lineRule="auto"/>
              <w:jc w:val="both"/>
              <w:rPr>
                <w:rFonts w:cs="Times New Roman"/>
                <w:szCs w:val="22"/>
              </w:rPr>
            </w:pPr>
            <w:r w:rsidRPr="000A0441">
              <w:rPr>
                <w:rFonts w:cs="Times New Roman"/>
                <w:szCs w:val="22"/>
              </w:rPr>
              <w:t>72.0</w:t>
            </w:r>
          </w:p>
        </w:tc>
        <w:tc>
          <w:tcPr>
            <w:tcW w:w="556" w:type="dxa"/>
            <w:noWrap/>
            <w:hideMark/>
          </w:tcPr>
          <w:p w14:paraId="3510648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50ED5C38" w14:textId="77777777" w:rsidR="005523BC" w:rsidRPr="000A0441" w:rsidRDefault="005523BC" w:rsidP="00CB3ACF">
            <w:pPr>
              <w:spacing w:line="360" w:lineRule="auto"/>
              <w:jc w:val="both"/>
              <w:rPr>
                <w:rFonts w:cs="Times New Roman"/>
                <w:szCs w:val="22"/>
              </w:rPr>
            </w:pPr>
            <w:r w:rsidRPr="000A0441">
              <w:rPr>
                <w:rFonts w:cs="Times New Roman"/>
                <w:szCs w:val="22"/>
              </w:rPr>
              <w:t>0.181</w:t>
            </w:r>
          </w:p>
        </w:tc>
        <w:tc>
          <w:tcPr>
            <w:tcW w:w="747" w:type="dxa"/>
            <w:noWrap/>
            <w:hideMark/>
          </w:tcPr>
          <w:p w14:paraId="3CF7ADA1" w14:textId="77777777" w:rsidR="005523BC" w:rsidRPr="000A0441" w:rsidRDefault="005523BC" w:rsidP="00CB3ACF">
            <w:pPr>
              <w:spacing w:line="360" w:lineRule="auto"/>
              <w:jc w:val="both"/>
              <w:rPr>
                <w:rFonts w:cs="Times New Roman"/>
                <w:szCs w:val="22"/>
              </w:rPr>
            </w:pPr>
            <w:r w:rsidRPr="000A0441">
              <w:rPr>
                <w:rFonts w:cs="Times New Roman"/>
                <w:szCs w:val="22"/>
              </w:rPr>
              <w:t>0.308</w:t>
            </w:r>
          </w:p>
        </w:tc>
      </w:tr>
      <w:tr w:rsidR="005523BC" w:rsidRPr="000A0441" w14:paraId="1F9F82EC" w14:textId="77777777" w:rsidTr="00CB3ACF">
        <w:trPr>
          <w:trHeight w:val="320"/>
        </w:trPr>
        <w:tc>
          <w:tcPr>
            <w:tcW w:w="1326" w:type="dxa"/>
            <w:noWrap/>
            <w:hideMark/>
          </w:tcPr>
          <w:p w14:paraId="41A5E5BF" w14:textId="77777777" w:rsidR="005523BC" w:rsidRPr="000A0441" w:rsidRDefault="005523BC" w:rsidP="00CB3ACF">
            <w:pPr>
              <w:spacing w:line="360" w:lineRule="auto"/>
              <w:jc w:val="both"/>
              <w:rPr>
                <w:rFonts w:cs="Times New Roman"/>
                <w:szCs w:val="22"/>
              </w:rPr>
            </w:pPr>
            <w:r w:rsidRPr="000A0441">
              <w:rPr>
                <w:rFonts w:cs="Times New Roman"/>
                <w:szCs w:val="22"/>
              </w:rPr>
              <w:t>Size *Strength</w:t>
            </w:r>
          </w:p>
        </w:tc>
        <w:tc>
          <w:tcPr>
            <w:tcW w:w="545" w:type="dxa"/>
            <w:noWrap/>
            <w:hideMark/>
          </w:tcPr>
          <w:p w14:paraId="146BAFD9"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926" w:type="dxa"/>
            <w:noWrap/>
            <w:hideMark/>
          </w:tcPr>
          <w:p w14:paraId="0245DB0C"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0.374</w:t>
            </w:r>
          </w:p>
        </w:tc>
        <w:tc>
          <w:tcPr>
            <w:tcW w:w="742" w:type="dxa"/>
            <w:noWrap/>
            <w:hideMark/>
          </w:tcPr>
          <w:p w14:paraId="4CF10C36"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w:t>
            </w:r>
          </w:p>
        </w:tc>
        <w:tc>
          <w:tcPr>
            <w:tcW w:w="503" w:type="dxa"/>
            <w:noWrap/>
            <w:hideMark/>
          </w:tcPr>
          <w:p w14:paraId="566E5DF1"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20" w:type="dxa"/>
            <w:noWrap/>
            <w:hideMark/>
          </w:tcPr>
          <w:p w14:paraId="6316CDBA" w14:textId="77777777" w:rsidR="005523BC" w:rsidRPr="000A0441" w:rsidRDefault="005523BC" w:rsidP="00CB3ACF">
            <w:pPr>
              <w:spacing w:line="360" w:lineRule="auto"/>
              <w:jc w:val="both"/>
              <w:rPr>
                <w:rFonts w:cs="Times New Roman"/>
                <w:szCs w:val="22"/>
              </w:rPr>
            </w:pPr>
            <w:r w:rsidRPr="000A0441">
              <w:rPr>
                <w:rFonts w:cs="Times New Roman"/>
                <w:szCs w:val="22"/>
              </w:rPr>
              <w:t>0.2709</w:t>
            </w:r>
          </w:p>
        </w:tc>
        <w:tc>
          <w:tcPr>
            <w:tcW w:w="682" w:type="dxa"/>
            <w:noWrap/>
            <w:hideMark/>
          </w:tcPr>
          <w:p w14:paraId="7CDF36FA" w14:textId="77777777" w:rsidR="005523BC" w:rsidRPr="000A0441" w:rsidRDefault="005523BC" w:rsidP="00CB3ACF">
            <w:pPr>
              <w:spacing w:line="360" w:lineRule="auto"/>
              <w:jc w:val="both"/>
              <w:rPr>
                <w:rFonts w:cs="Times New Roman"/>
                <w:szCs w:val="22"/>
              </w:rPr>
            </w:pPr>
            <w:r w:rsidRPr="000A0441">
              <w:rPr>
                <w:rFonts w:cs="Times New Roman"/>
                <w:szCs w:val="22"/>
              </w:rPr>
              <w:t>13.8</w:t>
            </w:r>
          </w:p>
        </w:tc>
        <w:tc>
          <w:tcPr>
            <w:tcW w:w="458" w:type="dxa"/>
            <w:noWrap/>
            <w:hideMark/>
          </w:tcPr>
          <w:p w14:paraId="1A4D0FEE"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13" w:type="dxa"/>
            <w:noWrap/>
            <w:hideMark/>
          </w:tcPr>
          <w:p w14:paraId="1968E1B9"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0.2006</w:t>
            </w:r>
          </w:p>
        </w:tc>
        <w:tc>
          <w:tcPr>
            <w:tcW w:w="663" w:type="dxa"/>
            <w:noWrap/>
            <w:hideMark/>
          </w:tcPr>
          <w:p w14:paraId="67A83BE3"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w:t>
            </w:r>
          </w:p>
        </w:tc>
        <w:tc>
          <w:tcPr>
            <w:tcW w:w="410" w:type="dxa"/>
            <w:noWrap/>
            <w:hideMark/>
          </w:tcPr>
          <w:p w14:paraId="3C0E70D2"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922" w:type="dxa"/>
            <w:noWrap/>
            <w:hideMark/>
          </w:tcPr>
          <w:p w14:paraId="110AFDB6"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6DB3E54A" w14:textId="77777777" w:rsidR="005523BC" w:rsidRPr="000A0441" w:rsidRDefault="005523BC" w:rsidP="00CB3ACF">
            <w:pPr>
              <w:spacing w:line="360" w:lineRule="auto"/>
              <w:jc w:val="both"/>
              <w:rPr>
                <w:rFonts w:cs="Times New Roman"/>
                <w:szCs w:val="22"/>
              </w:rPr>
            </w:pPr>
            <w:r w:rsidRPr="000A0441">
              <w:rPr>
                <w:rFonts w:cs="Times New Roman"/>
                <w:szCs w:val="22"/>
              </w:rPr>
              <w:t>17.2</w:t>
            </w:r>
          </w:p>
        </w:tc>
        <w:tc>
          <w:tcPr>
            <w:tcW w:w="472" w:type="dxa"/>
            <w:noWrap/>
            <w:hideMark/>
          </w:tcPr>
          <w:p w14:paraId="29702E3D"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922" w:type="dxa"/>
            <w:noWrap/>
            <w:hideMark/>
          </w:tcPr>
          <w:p w14:paraId="4FAA926E"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0.398</w:t>
            </w:r>
          </w:p>
        </w:tc>
        <w:tc>
          <w:tcPr>
            <w:tcW w:w="864" w:type="dxa"/>
            <w:noWrap/>
            <w:hideMark/>
          </w:tcPr>
          <w:p w14:paraId="5DC06F9C"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2.28</w:t>
            </w:r>
          </w:p>
        </w:tc>
        <w:tc>
          <w:tcPr>
            <w:tcW w:w="556" w:type="dxa"/>
            <w:noWrap/>
            <w:hideMark/>
          </w:tcPr>
          <w:p w14:paraId="3A8691DB"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13" w:type="dxa"/>
            <w:noWrap/>
            <w:hideMark/>
          </w:tcPr>
          <w:p w14:paraId="579664C2" w14:textId="77777777" w:rsidR="005523BC" w:rsidRPr="000A0441" w:rsidRDefault="005523BC" w:rsidP="00CB3ACF">
            <w:pPr>
              <w:spacing w:line="360" w:lineRule="auto"/>
              <w:jc w:val="both"/>
              <w:rPr>
                <w:rFonts w:cs="Times New Roman"/>
                <w:szCs w:val="22"/>
              </w:rPr>
            </w:pPr>
            <w:r w:rsidRPr="000A0441">
              <w:rPr>
                <w:rFonts w:cs="Times New Roman"/>
                <w:szCs w:val="22"/>
              </w:rPr>
              <w:t>0.0203</w:t>
            </w:r>
          </w:p>
        </w:tc>
        <w:tc>
          <w:tcPr>
            <w:tcW w:w="747" w:type="dxa"/>
            <w:noWrap/>
            <w:hideMark/>
          </w:tcPr>
          <w:p w14:paraId="3FA45D63" w14:textId="77777777" w:rsidR="005523BC" w:rsidRPr="000A0441" w:rsidRDefault="005523BC" w:rsidP="00CB3ACF">
            <w:pPr>
              <w:spacing w:line="360" w:lineRule="auto"/>
              <w:jc w:val="both"/>
              <w:rPr>
                <w:rFonts w:cs="Times New Roman"/>
                <w:szCs w:val="22"/>
              </w:rPr>
            </w:pPr>
            <w:r w:rsidRPr="000A0441">
              <w:rPr>
                <w:rFonts w:cs="Times New Roman"/>
                <w:szCs w:val="22"/>
              </w:rPr>
              <w:t>19.8</w:t>
            </w:r>
          </w:p>
        </w:tc>
      </w:tr>
      <w:tr w:rsidR="005523BC" w:rsidRPr="000A0441" w14:paraId="784AD8C6" w14:textId="77777777" w:rsidTr="00CB3ACF">
        <w:trPr>
          <w:trHeight w:val="320"/>
        </w:trPr>
        <w:tc>
          <w:tcPr>
            <w:tcW w:w="1326" w:type="dxa"/>
            <w:noWrap/>
            <w:hideMark/>
          </w:tcPr>
          <w:p w14:paraId="456E570C" w14:textId="77777777" w:rsidR="005523BC" w:rsidRPr="000A0441" w:rsidRDefault="005523BC" w:rsidP="00CB3ACF">
            <w:pPr>
              <w:spacing w:line="360" w:lineRule="auto"/>
              <w:jc w:val="both"/>
              <w:rPr>
                <w:rFonts w:cs="Times New Roman"/>
                <w:szCs w:val="22"/>
              </w:rPr>
            </w:pPr>
            <w:r w:rsidRPr="000A0441">
              <w:rPr>
                <w:rFonts w:cs="Times New Roman"/>
                <w:szCs w:val="22"/>
              </w:rPr>
              <w:t>Duration *Size</w:t>
            </w:r>
          </w:p>
        </w:tc>
        <w:tc>
          <w:tcPr>
            <w:tcW w:w="545" w:type="dxa"/>
            <w:noWrap/>
            <w:hideMark/>
          </w:tcPr>
          <w:p w14:paraId="350E53DB"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926" w:type="dxa"/>
            <w:noWrap/>
            <w:hideMark/>
          </w:tcPr>
          <w:p w14:paraId="01B3D300" w14:textId="77777777" w:rsidR="005523BC" w:rsidRPr="000A0441" w:rsidRDefault="005523BC" w:rsidP="00CB3ACF">
            <w:pPr>
              <w:spacing w:line="360" w:lineRule="auto"/>
              <w:jc w:val="both"/>
              <w:rPr>
                <w:rFonts w:cs="Times New Roman"/>
                <w:szCs w:val="22"/>
              </w:rPr>
            </w:pPr>
            <w:r w:rsidRPr="000A0441">
              <w:rPr>
                <w:rFonts w:cs="Times New Roman"/>
                <w:szCs w:val="22"/>
              </w:rPr>
              <w:t>0.0251</w:t>
            </w:r>
          </w:p>
        </w:tc>
        <w:tc>
          <w:tcPr>
            <w:tcW w:w="742" w:type="dxa"/>
            <w:noWrap/>
            <w:hideMark/>
          </w:tcPr>
          <w:p w14:paraId="6AB263B1" w14:textId="77777777" w:rsidR="005523BC" w:rsidRPr="000A0441" w:rsidRDefault="005523BC" w:rsidP="00CB3ACF">
            <w:pPr>
              <w:spacing w:line="360" w:lineRule="auto"/>
              <w:jc w:val="both"/>
              <w:rPr>
                <w:rFonts w:cs="Times New Roman"/>
                <w:szCs w:val="22"/>
              </w:rPr>
            </w:pPr>
            <w:r w:rsidRPr="000A0441">
              <w:rPr>
                <w:rFonts w:cs="Times New Roman"/>
                <w:szCs w:val="22"/>
              </w:rPr>
              <w:t>249</w:t>
            </w:r>
          </w:p>
        </w:tc>
        <w:tc>
          <w:tcPr>
            <w:tcW w:w="503" w:type="dxa"/>
            <w:noWrap/>
            <w:hideMark/>
          </w:tcPr>
          <w:p w14:paraId="58A75C16"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20" w:type="dxa"/>
            <w:noWrap/>
            <w:hideMark/>
          </w:tcPr>
          <w:p w14:paraId="2784A038" w14:textId="77777777" w:rsidR="005523BC" w:rsidRPr="000A0441" w:rsidRDefault="005523BC" w:rsidP="00CB3ACF">
            <w:pPr>
              <w:spacing w:line="360" w:lineRule="auto"/>
              <w:jc w:val="both"/>
              <w:rPr>
                <w:rFonts w:cs="Times New Roman"/>
                <w:szCs w:val="22"/>
              </w:rPr>
            </w:pPr>
            <w:r w:rsidRPr="000A0441">
              <w:rPr>
                <w:rFonts w:cs="Times New Roman"/>
                <w:szCs w:val="22"/>
              </w:rPr>
              <w:t>0.0044</w:t>
            </w:r>
          </w:p>
        </w:tc>
        <w:tc>
          <w:tcPr>
            <w:tcW w:w="682" w:type="dxa"/>
            <w:noWrap/>
            <w:hideMark/>
          </w:tcPr>
          <w:p w14:paraId="26035139" w14:textId="77777777" w:rsidR="005523BC" w:rsidRPr="000A0441" w:rsidRDefault="005523BC" w:rsidP="00CB3ACF">
            <w:pPr>
              <w:spacing w:line="360" w:lineRule="auto"/>
              <w:jc w:val="both"/>
              <w:rPr>
                <w:rFonts w:cs="Times New Roman"/>
                <w:szCs w:val="22"/>
              </w:rPr>
            </w:pPr>
            <w:r w:rsidRPr="000A0441">
              <w:rPr>
                <w:rFonts w:cs="Times New Roman"/>
                <w:szCs w:val="22"/>
              </w:rPr>
              <w:t>70.3</w:t>
            </w:r>
          </w:p>
        </w:tc>
        <w:tc>
          <w:tcPr>
            <w:tcW w:w="458" w:type="dxa"/>
            <w:noWrap/>
            <w:hideMark/>
          </w:tcPr>
          <w:p w14:paraId="684FB91E"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13" w:type="dxa"/>
            <w:noWrap/>
            <w:hideMark/>
          </w:tcPr>
          <w:p w14:paraId="557DA3B1" w14:textId="77777777" w:rsidR="005523BC" w:rsidRPr="000A0441" w:rsidRDefault="005523BC" w:rsidP="00CB3ACF">
            <w:pPr>
              <w:spacing w:line="360" w:lineRule="auto"/>
              <w:jc w:val="both"/>
              <w:rPr>
                <w:rFonts w:cs="Times New Roman"/>
                <w:szCs w:val="22"/>
              </w:rPr>
            </w:pPr>
            <w:r w:rsidRPr="000A0441">
              <w:rPr>
                <w:rFonts w:cs="Times New Roman"/>
                <w:szCs w:val="22"/>
              </w:rPr>
              <w:t>0.1250</w:t>
            </w:r>
          </w:p>
        </w:tc>
        <w:tc>
          <w:tcPr>
            <w:tcW w:w="663" w:type="dxa"/>
            <w:noWrap/>
            <w:hideMark/>
          </w:tcPr>
          <w:p w14:paraId="4FFD9770" w14:textId="77777777" w:rsidR="005523BC" w:rsidRPr="000A0441" w:rsidRDefault="005523BC" w:rsidP="00CB3ACF">
            <w:pPr>
              <w:spacing w:line="360" w:lineRule="auto"/>
              <w:jc w:val="both"/>
              <w:rPr>
                <w:rFonts w:cs="Times New Roman"/>
                <w:szCs w:val="22"/>
              </w:rPr>
            </w:pPr>
            <w:r w:rsidRPr="000A0441">
              <w:rPr>
                <w:rFonts w:cs="Times New Roman"/>
                <w:szCs w:val="22"/>
              </w:rPr>
              <w:t>21.4</w:t>
            </w:r>
          </w:p>
        </w:tc>
        <w:tc>
          <w:tcPr>
            <w:tcW w:w="410" w:type="dxa"/>
            <w:noWrap/>
            <w:hideMark/>
          </w:tcPr>
          <w:p w14:paraId="4EA7913B"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922" w:type="dxa"/>
            <w:noWrap/>
            <w:hideMark/>
          </w:tcPr>
          <w:p w14:paraId="0D7B73B5"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5412901D" w14:textId="77777777" w:rsidR="005523BC" w:rsidRPr="000A0441" w:rsidRDefault="005523BC" w:rsidP="00CB3ACF">
            <w:pPr>
              <w:spacing w:line="360" w:lineRule="auto"/>
              <w:jc w:val="both"/>
              <w:rPr>
                <w:rFonts w:cs="Times New Roman"/>
                <w:szCs w:val="22"/>
              </w:rPr>
            </w:pPr>
            <w:r w:rsidRPr="000A0441">
              <w:rPr>
                <w:rFonts w:cs="Times New Roman"/>
                <w:szCs w:val="22"/>
              </w:rPr>
              <w:t>14.9</w:t>
            </w:r>
          </w:p>
        </w:tc>
        <w:tc>
          <w:tcPr>
            <w:tcW w:w="472" w:type="dxa"/>
            <w:noWrap/>
            <w:hideMark/>
          </w:tcPr>
          <w:p w14:paraId="672F8C90"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922" w:type="dxa"/>
            <w:noWrap/>
            <w:hideMark/>
          </w:tcPr>
          <w:p w14:paraId="26305CF6"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0.409</w:t>
            </w:r>
          </w:p>
        </w:tc>
        <w:tc>
          <w:tcPr>
            <w:tcW w:w="864" w:type="dxa"/>
            <w:noWrap/>
            <w:hideMark/>
          </w:tcPr>
          <w:p w14:paraId="286B0B61" w14:textId="77777777" w:rsidR="005523BC" w:rsidRPr="000A0441" w:rsidRDefault="005523BC" w:rsidP="00CB3ACF">
            <w:pPr>
              <w:spacing w:line="360" w:lineRule="auto"/>
              <w:jc w:val="both"/>
              <w:rPr>
                <w:rFonts w:cs="Times New Roman"/>
                <w:b/>
                <w:bCs/>
                <w:szCs w:val="22"/>
              </w:rPr>
            </w:pPr>
            <w:r w:rsidRPr="000A0441">
              <w:rPr>
                <w:rFonts w:cs="Times New Roman"/>
                <w:b/>
                <w:bCs/>
                <w:szCs w:val="22"/>
              </w:rPr>
              <w:t>0</w:t>
            </w:r>
          </w:p>
        </w:tc>
        <w:tc>
          <w:tcPr>
            <w:tcW w:w="556" w:type="dxa"/>
            <w:noWrap/>
            <w:hideMark/>
          </w:tcPr>
          <w:p w14:paraId="2DA0630E" w14:textId="77777777" w:rsidR="005523BC" w:rsidRPr="000A0441" w:rsidRDefault="005523BC" w:rsidP="00CB3ACF">
            <w:pPr>
              <w:spacing w:line="360" w:lineRule="auto"/>
              <w:jc w:val="both"/>
              <w:rPr>
                <w:rFonts w:cs="Times New Roman"/>
                <w:szCs w:val="22"/>
              </w:rPr>
            </w:pPr>
            <w:r w:rsidRPr="000A0441">
              <w:rPr>
                <w:rFonts w:cs="Times New Roman"/>
                <w:szCs w:val="22"/>
              </w:rPr>
              <w:t>8</w:t>
            </w:r>
          </w:p>
        </w:tc>
        <w:tc>
          <w:tcPr>
            <w:tcW w:w="813" w:type="dxa"/>
            <w:noWrap/>
            <w:hideMark/>
          </w:tcPr>
          <w:p w14:paraId="7D04C941" w14:textId="77777777" w:rsidR="005523BC" w:rsidRPr="000A0441" w:rsidRDefault="005523BC" w:rsidP="00CB3ACF">
            <w:pPr>
              <w:spacing w:line="360" w:lineRule="auto"/>
              <w:jc w:val="both"/>
              <w:rPr>
                <w:rFonts w:cs="Times New Roman"/>
                <w:szCs w:val="22"/>
              </w:rPr>
            </w:pPr>
            <w:r w:rsidRPr="000A0441">
              <w:rPr>
                <w:rFonts w:cs="Times New Roman"/>
                <w:szCs w:val="22"/>
              </w:rPr>
              <w:t>0.0698</w:t>
            </w:r>
          </w:p>
        </w:tc>
        <w:tc>
          <w:tcPr>
            <w:tcW w:w="747" w:type="dxa"/>
            <w:noWrap/>
            <w:hideMark/>
          </w:tcPr>
          <w:p w14:paraId="3BA9B328" w14:textId="77777777" w:rsidR="005523BC" w:rsidRPr="000A0441" w:rsidRDefault="005523BC" w:rsidP="00CB3ACF">
            <w:pPr>
              <w:spacing w:line="360" w:lineRule="auto"/>
              <w:jc w:val="both"/>
              <w:rPr>
                <w:rFonts w:cs="Times New Roman"/>
                <w:szCs w:val="22"/>
              </w:rPr>
            </w:pPr>
            <w:r w:rsidRPr="000A0441">
              <w:rPr>
                <w:rFonts w:cs="Times New Roman"/>
                <w:szCs w:val="22"/>
              </w:rPr>
              <w:t>18.4</w:t>
            </w:r>
          </w:p>
        </w:tc>
      </w:tr>
      <w:tr w:rsidR="005523BC" w:rsidRPr="000A0441" w14:paraId="46859BFA" w14:textId="77777777" w:rsidTr="00CB3ACF">
        <w:trPr>
          <w:trHeight w:val="320"/>
        </w:trPr>
        <w:tc>
          <w:tcPr>
            <w:tcW w:w="1326" w:type="dxa"/>
            <w:noWrap/>
            <w:hideMark/>
          </w:tcPr>
          <w:p w14:paraId="6A6B1C90" w14:textId="77777777" w:rsidR="005523BC" w:rsidRPr="000A0441" w:rsidRDefault="005523BC" w:rsidP="00CB3ACF">
            <w:pPr>
              <w:spacing w:line="360" w:lineRule="auto"/>
              <w:jc w:val="both"/>
              <w:rPr>
                <w:rFonts w:cs="Times New Roman"/>
                <w:szCs w:val="22"/>
              </w:rPr>
            </w:pPr>
            <w:r w:rsidRPr="000A0441">
              <w:rPr>
                <w:rFonts w:cs="Times New Roman"/>
                <w:szCs w:val="22"/>
              </w:rPr>
              <w:t>Duration *Strength</w:t>
            </w:r>
          </w:p>
        </w:tc>
        <w:tc>
          <w:tcPr>
            <w:tcW w:w="545" w:type="dxa"/>
            <w:noWrap/>
            <w:hideMark/>
          </w:tcPr>
          <w:p w14:paraId="2A33AB3D"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926" w:type="dxa"/>
            <w:noWrap/>
            <w:hideMark/>
          </w:tcPr>
          <w:p w14:paraId="1B3CFE5B" w14:textId="77777777" w:rsidR="005523BC" w:rsidRPr="000A0441" w:rsidRDefault="005523BC" w:rsidP="00CB3ACF">
            <w:pPr>
              <w:spacing w:line="360" w:lineRule="auto"/>
              <w:jc w:val="both"/>
              <w:rPr>
                <w:rFonts w:cs="Times New Roman"/>
                <w:szCs w:val="22"/>
              </w:rPr>
            </w:pPr>
            <w:r w:rsidRPr="000A0441">
              <w:rPr>
                <w:rFonts w:cs="Times New Roman"/>
                <w:szCs w:val="22"/>
              </w:rPr>
              <w:t>0.250</w:t>
            </w:r>
          </w:p>
        </w:tc>
        <w:tc>
          <w:tcPr>
            <w:tcW w:w="742" w:type="dxa"/>
            <w:noWrap/>
            <w:hideMark/>
          </w:tcPr>
          <w:p w14:paraId="0DF6AF92" w14:textId="77777777" w:rsidR="005523BC" w:rsidRPr="000A0441" w:rsidRDefault="005523BC" w:rsidP="00CB3ACF">
            <w:pPr>
              <w:spacing w:line="360" w:lineRule="auto"/>
              <w:jc w:val="both"/>
              <w:rPr>
                <w:rFonts w:cs="Times New Roman"/>
                <w:szCs w:val="22"/>
              </w:rPr>
            </w:pPr>
            <w:r w:rsidRPr="000A0441">
              <w:rPr>
                <w:rFonts w:cs="Times New Roman"/>
                <w:szCs w:val="22"/>
              </w:rPr>
              <w:t>85</w:t>
            </w:r>
          </w:p>
        </w:tc>
        <w:tc>
          <w:tcPr>
            <w:tcW w:w="503" w:type="dxa"/>
            <w:noWrap/>
            <w:hideMark/>
          </w:tcPr>
          <w:p w14:paraId="4BBA2498"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820" w:type="dxa"/>
            <w:noWrap/>
            <w:hideMark/>
          </w:tcPr>
          <w:p w14:paraId="3F1AA9AB" w14:textId="77777777" w:rsidR="005523BC" w:rsidRPr="000A0441" w:rsidRDefault="005523BC" w:rsidP="00CB3ACF">
            <w:pPr>
              <w:spacing w:line="360" w:lineRule="auto"/>
              <w:jc w:val="both"/>
              <w:rPr>
                <w:rFonts w:cs="Times New Roman"/>
                <w:szCs w:val="22"/>
              </w:rPr>
            </w:pPr>
            <w:r w:rsidRPr="000A0441">
              <w:rPr>
                <w:rFonts w:cs="Times New Roman"/>
                <w:szCs w:val="22"/>
              </w:rPr>
              <w:t>0.2902</w:t>
            </w:r>
          </w:p>
        </w:tc>
        <w:tc>
          <w:tcPr>
            <w:tcW w:w="682" w:type="dxa"/>
            <w:noWrap/>
            <w:hideMark/>
          </w:tcPr>
          <w:p w14:paraId="7CEBE5C6" w14:textId="77777777" w:rsidR="005523BC" w:rsidRPr="000A0441" w:rsidRDefault="005523BC" w:rsidP="00CB3ACF">
            <w:pPr>
              <w:spacing w:line="360" w:lineRule="auto"/>
              <w:jc w:val="both"/>
              <w:rPr>
                <w:rFonts w:cs="Times New Roman"/>
                <w:szCs w:val="22"/>
              </w:rPr>
            </w:pPr>
            <w:r w:rsidRPr="000A0441">
              <w:rPr>
                <w:rFonts w:cs="Times New Roman"/>
                <w:szCs w:val="22"/>
              </w:rPr>
              <w:t>4.7</w:t>
            </w:r>
          </w:p>
        </w:tc>
        <w:tc>
          <w:tcPr>
            <w:tcW w:w="458" w:type="dxa"/>
            <w:noWrap/>
            <w:hideMark/>
          </w:tcPr>
          <w:p w14:paraId="00DAE946"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813" w:type="dxa"/>
            <w:noWrap/>
            <w:hideMark/>
          </w:tcPr>
          <w:p w14:paraId="6933DE25" w14:textId="77777777" w:rsidR="005523BC" w:rsidRPr="000A0441" w:rsidRDefault="005523BC" w:rsidP="00CB3ACF">
            <w:pPr>
              <w:spacing w:line="360" w:lineRule="auto"/>
              <w:jc w:val="both"/>
              <w:rPr>
                <w:rFonts w:cs="Times New Roman"/>
                <w:szCs w:val="22"/>
              </w:rPr>
            </w:pPr>
            <w:r w:rsidRPr="000A0441">
              <w:rPr>
                <w:rFonts w:cs="Times New Roman"/>
                <w:szCs w:val="22"/>
              </w:rPr>
              <w:t>0.0536</w:t>
            </w:r>
          </w:p>
        </w:tc>
        <w:tc>
          <w:tcPr>
            <w:tcW w:w="663" w:type="dxa"/>
            <w:noWrap/>
            <w:hideMark/>
          </w:tcPr>
          <w:p w14:paraId="05DE28BB" w14:textId="77777777" w:rsidR="005523BC" w:rsidRPr="000A0441" w:rsidRDefault="005523BC" w:rsidP="00CB3ACF">
            <w:pPr>
              <w:spacing w:line="360" w:lineRule="auto"/>
              <w:jc w:val="both"/>
              <w:rPr>
                <w:rFonts w:cs="Times New Roman"/>
                <w:szCs w:val="22"/>
              </w:rPr>
            </w:pPr>
            <w:r w:rsidRPr="000A0441">
              <w:rPr>
                <w:rFonts w:cs="Times New Roman"/>
                <w:szCs w:val="22"/>
              </w:rPr>
              <w:t>37.0</w:t>
            </w:r>
          </w:p>
        </w:tc>
        <w:tc>
          <w:tcPr>
            <w:tcW w:w="410" w:type="dxa"/>
            <w:noWrap/>
            <w:hideMark/>
          </w:tcPr>
          <w:p w14:paraId="36CD5378"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922" w:type="dxa"/>
            <w:noWrap/>
            <w:hideMark/>
          </w:tcPr>
          <w:p w14:paraId="7E07EBA5" w14:textId="77777777" w:rsidR="005523BC" w:rsidRPr="000A0441" w:rsidRDefault="005523BC" w:rsidP="00CB3ACF">
            <w:pPr>
              <w:spacing w:line="360" w:lineRule="auto"/>
              <w:jc w:val="both"/>
              <w:rPr>
                <w:rFonts w:cs="Times New Roman"/>
                <w:szCs w:val="22"/>
              </w:rPr>
            </w:pPr>
            <w:r w:rsidRPr="000A0441">
              <w:rPr>
                <w:rFonts w:cs="Times New Roman"/>
                <w:szCs w:val="22"/>
              </w:rPr>
              <w:t>0.0253</w:t>
            </w:r>
          </w:p>
        </w:tc>
        <w:tc>
          <w:tcPr>
            <w:tcW w:w="774" w:type="dxa"/>
            <w:noWrap/>
            <w:hideMark/>
          </w:tcPr>
          <w:p w14:paraId="10E81CF8" w14:textId="77777777" w:rsidR="005523BC" w:rsidRPr="000A0441" w:rsidRDefault="005523BC" w:rsidP="00CB3ACF">
            <w:pPr>
              <w:spacing w:line="360" w:lineRule="auto"/>
              <w:jc w:val="both"/>
              <w:rPr>
                <w:rFonts w:cs="Times New Roman"/>
                <w:szCs w:val="22"/>
              </w:rPr>
            </w:pPr>
            <w:r w:rsidRPr="000A0441">
              <w:rPr>
                <w:rFonts w:cs="Times New Roman"/>
                <w:szCs w:val="22"/>
              </w:rPr>
              <w:t>9.93</w:t>
            </w:r>
          </w:p>
        </w:tc>
        <w:tc>
          <w:tcPr>
            <w:tcW w:w="472" w:type="dxa"/>
            <w:noWrap/>
            <w:hideMark/>
          </w:tcPr>
          <w:p w14:paraId="33AC0BAB"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922" w:type="dxa"/>
            <w:noWrap/>
            <w:hideMark/>
          </w:tcPr>
          <w:p w14:paraId="6A487416" w14:textId="77777777" w:rsidR="005523BC" w:rsidRPr="000A0441" w:rsidRDefault="005523BC" w:rsidP="00CB3ACF">
            <w:pPr>
              <w:spacing w:line="360" w:lineRule="auto"/>
              <w:jc w:val="both"/>
              <w:rPr>
                <w:rFonts w:cs="Times New Roman"/>
                <w:szCs w:val="22"/>
              </w:rPr>
            </w:pPr>
            <w:r w:rsidRPr="000A0441">
              <w:rPr>
                <w:rFonts w:cs="Times New Roman"/>
                <w:szCs w:val="22"/>
              </w:rPr>
              <w:t>0.0496</w:t>
            </w:r>
          </w:p>
        </w:tc>
        <w:tc>
          <w:tcPr>
            <w:tcW w:w="864" w:type="dxa"/>
            <w:noWrap/>
            <w:hideMark/>
          </w:tcPr>
          <w:p w14:paraId="789A6F71" w14:textId="77777777" w:rsidR="005523BC" w:rsidRPr="000A0441" w:rsidRDefault="005523BC" w:rsidP="00CB3ACF">
            <w:pPr>
              <w:spacing w:line="360" w:lineRule="auto"/>
              <w:jc w:val="both"/>
              <w:rPr>
                <w:rFonts w:cs="Times New Roman"/>
                <w:szCs w:val="22"/>
              </w:rPr>
            </w:pPr>
            <w:r w:rsidRPr="000A0441">
              <w:rPr>
                <w:rFonts w:cs="Times New Roman"/>
                <w:szCs w:val="22"/>
              </w:rPr>
              <w:t>72.0</w:t>
            </w:r>
          </w:p>
        </w:tc>
        <w:tc>
          <w:tcPr>
            <w:tcW w:w="556" w:type="dxa"/>
            <w:noWrap/>
            <w:hideMark/>
          </w:tcPr>
          <w:p w14:paraId="57B24121" w14:textId="77777777" w:rsidR="005523BC" w:rsidRPr="000A0441" w:rsidRDefault="005523BC" w:rsidP="00CB3ACF">
            <w:pPr>
              <w:spacing w:line="360" w:lineRule="auto"/>
              <w:jc w:val="both"/>
              <w:rPr>
                <w:rFonts w:cs="Times New Roman"/>
                <w:szCs w:val="22"/>
              </w:rPr>
            </w:pPr>
            <w:r w:rsidRPr="000A0441">
              <w:rPr>
                <w:rFonts w:cs="Times New Roman"/>
                <w:szCs w:val="22"/>
              </w:rPr>
              <w:t>6</w:t>
            </w:r>
          </w:p>
        </w:tc>
        <w:tc>
          <w:tcPr>
            <w:tcW w:w="813" w:type="dxa"/>
            <w:noWrap/>
            <w:hideMark/>
          </w:tcPr>
          <w:p w14:paraId="6C796B39" w14:textId="77777777" w:rsidR="005523BC" w:rsidRPr="000A0441" w:rsidRDefault="005523BC" w:rsidP="00CB3ACF">
            <w:pPr>
              <w:spacing w:line="360" w:lineRule="auto"/>
              <w:jc w:val="both"/>
              <w:rPr>
                <w:rFonts w:cs="Times New Roman"/>
                <w:szCs w:val="22"/>
              </w:rPr>
            </w:pPr>
            <w:r w:rsidRPr="000A0441">
              <w:rPr>
                <w:rFonts w:cs="Times New Roman"/>
                <w:szCs w:val="22"/>
              </w:rPr>
              <w:t>0.0983</w:t>
            </w:r>
          </w:p>
        </w:tc>
        <w:tc>
          <w:tcPr>
            <w:tcW w:w="747" w:type="dxa"/>
            <w:noWrap/>
            <w:hideMark/>
          </w:tcPr>
          <w:p w14:paraId="09135A8D" w14:textId="77777777" w:rsidR="005523BC" w:rsidRPr="000A0441" w:rsidRDefault="005523BC" w:rsidP="00CB3ACF">
            <w:pPr>
              <w:spacing w:line="360" w:lineRule="auto"/>
              <w:jc w:val="both"/>
              <w:rPr>
                <w:rFonts w:cs="Times New Roman"/>
                <w:szCs w:val="22"/>
              </w:rPr>
            </w:pPr>
            <w:r w:rsidRPr="000A0441">
              <w:rPr>
                <w:rFonts w:cs="Times New Roman"/>
                <w:szCs w:val="22"/>
              </w:rPr>
              <w:t>9.10</w:t>
            </w:r>
          </w:p>
        </w:tc>
      </w:tr>
      <w:tr w:rsidR="005523BC" w:rsidRPr="000A0441" w14:paraId="31E08DDF" w14:textId="77777777" w:rsidTr="00CB3ACF">
        <w:trPr>
          <w:trHeight w:val="320"/>
        </w:trPr>
        <w:tc>
          <w:tcPr>
            <w:tcW w:w="1326" w:type="dxa"/>
            <w:noWrap/>
            <w:hideMark/>
          </w:tcPr>
          <w:p w14:paraId="0EBDADF9" w14:textId="77777777" w:rsidR="005523BC" w:rsidRPr="000A0441" w:rsidRDefault="005523BC" w:rsidP="00CB3ACF">
            <w:pPr>
              <w:spacing w:line="360" w:lineRule="auto"/>
              <w:jc w:val="both"/>
              <w:rPr>
                <w:rFonts w:cs="Times New Roman"/>
                <w:szCs w:val="22"/>
              </w:rPr>
            </w:pPr>
            <w:r w:rsidRPr="000A0441">
              <w:rPr>
                <w:rFonts w:cs="Times New Roman"/>
                <w:szCs w:val="22"/>
              </w:rPr>
              <w:t>Temperature</w:t>
            </w:r>
          </w:p>
        </w:tc>
        <w:tc>
          <w:tcPr>
            <w:tcW w:w="545" w:type="dxa"/>
            <w:noWrap/>
            <w:hideMark/>
          </w:tcPr>
          <w:p w14:paraId="1DC7EF5E"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1A36AEAF" w14:textId="77777777" w:rsidR="005523BC" w:rsidRPr="000A0441" w:rsidRDefault="005523BC" w:rsidP="00CB3ACF">
            <w:pPr>
              <w:spacing w:line="360" w:lineRule="auto"/>
              <w:jc w:val="both"/>
              <w:rPr>
                <w:rFonts w:cs="Times New Roman"/>
                <w:szCs w:val="22"/>
              </w:rPr>
            </w:pPr>
            <w:r w:rsidRPr="000A0441">
              <w:rPr>
                <w:rFonts w:cs="Times New Roman"/>
                <w:szCs w:val="22"/>
              </w:rPr>
              <w:t>0.00351</w:t>
            </w:r>
          </w:p>
        </w:tc>
        <w:tc>
          <w:tcPr>
            <w:tcW w:w="742" w:type="dxa"/>
            <w:noWrap/>
            <w:hideMark/>
          </w:tcPr>
          <w:p w14:paraId="3ED838A1" w14:textId="77777777" w:rsidR="005523BC" w:rsidRPr="000A0441" w:rsidRDefault="005523BC" w:rsidP="00CB3ACF">
            <w:pPr>
              <w:spacing w:line="360" w:lineRule="auto"/>
              <w:jc w:val="both"/>
              <w:rPr>
                <w:rFonts w:cs="Times New Roman"/>
                <w:szCs w:val="22"/>
              </w:rPr>
            </w:pPr>
            <w:r w:rsidRPr="000A0441">
              <w:rPr>
                <w:rFonts w:cs="Times New Roman"/>
                <w:szCs w:val="22"/>
              </w:rPr>
              <w:t>256</w:t>
            </w:r>
          </w:p>
        </w:tc>
        <w:tc>
          <w:tcPr>
            <w:tcW w:w="503" w:type="dxa"/>
            <w:noWrap/>
            <w:hideMark/>
          </w:tcPr>
          <w:p w14:paraId="0801562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3652CB98" w14:textId="77777777" w:rsidR="005523BC" w:rsidRPr="000A0441" w:rsidRDefault="005523BC" w:rsidP="00CB3ACF">
            <w:pPr>
              <w:spacing w:line="360" w:lineRule="auto"/>
              <w:jc w:val="both"/>
              <w:rPr>
                <w:rFonts w:cs="Times New Roman"/>
                <w:szCs w:val="22"/>
              </w:rPr>
            </w:pPr>
            <w:r w:rsidRPr="000A0441">
              <w:rPr>
                <w:rFonts w:cs="Times New Roman"/>
                <w:szCs w:val="22"/>
              </w:rPr>
              <w:t>0.0</w:t>
            </w:r>
          </w:p>
        </w:tc>
        <w:tc>
          <w:tcPr>
            <w:tcW w:w="682" w:type="dxa"/>
            <w:noWrap/>
            <w:hideMark/>
          </w:tcPr>
          <w:p w14:paraId="21594D41" w14:textId="77777777" w:rsidR="005523BC" w:rsidRPr="000A0441" w:rsidRDefault="005523BC" w:rsidP="00CB3ACF">
            <w:pPr>
              <w:spacing w:line="360" w:lineRule="auto"/>
              <w:jc w:val="both"/>
              <w:rPr>
                <w:rFonts w:cs="Times New Roman"/>
                <w:szCs w:val="22"/>
              </w:rPr>
            </w:pPr>
            <w:r w:rsidRPr="000A0441">
              <w:rPr>
                <w:rFonts w:cs="Times New Roman"/>
                <w:szCs w:val="22"/>
              </w:rPr>
              <w:t>61.9</w:t>
            </w:r>
          </w:p>
        </w:tc>
        <w:tc>
          <w:tcPr>
            <w:tcW w:w="458" w:type="dxa"/>
            <w:noWrap/>
            <w:hideMark/>
          </w:tcPr>
          <w:p w14:paraId="79F5719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58133918" w14:textId="77777777" w:rsidR="005523BC" w:rsidRPr="000A0441" w:rsidRDefault="005523BC" w:rsidP="00CB3ACF">
            <w:pPr>
              <w:spacing w:line="360" w:lineRule="auto"/>
              <w:jc w:val="both"/>
              <w:rPr>
                <w:rFonts w:cs="Times New Roman"/>
                <w:szCs w:val="22"/>
              </w:rPr>
            </w:pPr>
            <w:r w:rsidRPr="000A0441">
              <w:rPr>
                <w:rFonts w:cs="Times New Roman"/>
                <w:szCs w:val="22"/>
              </w:rPr>
              <w:t>0.0064</w:t>
            </w:r>
          </w:p>
        </w:tc>
        <w:tc>
          <w:tcPr>
            <w:tcW w:w="663" w:type="dxa"/>
            <w:noWrap/>
            <w:hideMark/>
          </w:tcPr>
          <w:p w14:paraId="74823125" w14:textId="77777777" w:rsidR="005523BC" w:rsidRPr="000A0441" w:rsidRDefault="005523BC" w:rsidP="00CB3ACF">
            <w:pPr>
              <w:spacing w:line="360" w:lineRule="auto"/>
              <w:jc w:val="both"/>
              <w:rPr>
                <w:rFonts w:cs="Times New Roman"/>
                <w:szCs w:val="22"/>
              </w:rPr>
            </w:pPr>
            <w:r w:rsidRPr="000A0441">
              <w:rPr>
                <w:rFonts w:cs="Times New Roman"/>
                <w:szCs w:val="22"/>
              </w:rPr>
              <w:t>46.0</w:t>
            </w:r>
          </w:p>
        </w:tc>
        <w:tc>
          <w:tcPr>
            <w:tcW w:w="410" w:type="dxa"/>
            <w:noWrap/>
            <w:hideMark/>
          </w:tcPr>
          <w:p w14:paraId="41A45A11"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920214E" w14:textId="77777777" w:rsidR="005523BC" w:rsidRPr="000A0441" w:rsidRDefault="005523BC" w:rsidP="00CB3ACF">
            <w:pPr>
              <w:spacing w:line="360" w:lineRule="auto"/>
              <w:jc w:val="both"/>
              <w:rPr>
                <w:rFonts w:cs="Times New Roman"/>
                <w:szCs w:val="22"/>
              </w:rPr>
            </w:pPr>
            <w:r w:rsidRPr="000A0441">
              <w:rPr>
                <w:rFonts w:cs="Times New Roman"/>
                <w:szCs w:val="22"/>
              </w:rPr>
              <w:t>0.0316</w:t>
            </w:r>
          </w:p>
        </w:tc>
        <w:tc>
          <w:tcPr>
            <w:tcW w:w="774" w:type="dxa"/>
            <w:noWrap/>
            <w:hideMark/>
          </w:tcPr>
          <w:p w14:paraId="40AA9317" w14:textId="77777777" w:rsidR="005523BC" w:rsidRPr="000A0441" w:rsidRDefault="005523BC" w:rsidP="00CB3ACF">
            <w:pPr>
              <w:spacing w:line="360" w:lineRule="auto"/>
              <w:jc w:val="both"/>
              <w:rPr>
                <w:rFonts w:cs="Times New Roman"/>
                <w:szCs w:val="22"/>
              </w:rPr>
            </w:pPr>
            <w:r w:rsidRPr="000A0441">
              <w:rPr>
                <w:rFonts w:cs="Times New Roman"/>
                <w:szCs w:val="22"/>
              </w:rPr>
              <w:t>4.32</w:t>
            </w:r>
          </w:p>
        </w:tc>
        <w:tc>
          <w:tcPr>
            <w:tcW w:w="472" w:type="dxa"/>
            <w:noWrap/>
            <w:hideMark/>
          </w:tcPr>
          <w:p w14:paraId="6AD9A67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3AD3ACD2" w14:textId="77777777" w:rsidR="005523BC" w:rsidRPr="000A0441" w:rsidRDefault="005523BC" w:rsidP="00CB3ACF">
            <w:pPr>
              <w:spacing w:line="360" w:lineRule="auto"/>
              <w:jc w:val="both"/>
              <w:rPr>
                <w:rFonts w:cs="Times New Roman"/>
                <w:szCs w:val="22"/>
              </w:rPr>
            </w:pPr>
            <w:r w:rsidRPr="000A0441">
              <w:rPr>
                <w:rFonts w:cs="Times New Roman"/>
                <w:szCs w:val="22"/>
              </w:rPr>
              <w:t>0.0103</w:t>
            </w:r>
          </w:p>
        </w:tc>
        <w:tc>
          <w:tcPr>
            <w:tcW w:w="864" w:type="dxa"/>
            <w:noWrap/>
            <w:hideMark/>
          </w:tcPr>
          <w:p w14:paraId="6599D7B8" w14:textId="77777777" w:rsidR="005523BC" w:rsidRPr="000A0441" w:rsidRDefault="005523BC" w:rsidP="00CB3ACF">
            <w:pPr>
              <w:spacing w:line="360" w:lineRule="auto"/>
              <w:jc w:val="both"/>
              <w:rPr>
                <w:rFonts w:cs="Times New Roman"/>
                <w:szCs w:val="22"/>
              </w:rPr>
            </w:pPr>
            <w:r w:rsidRPr="000A0441">
              <w:rPr>
                <w:rFonts w:cs="Times New Roman"/>
                <w:szCs w:val="22"/>
              </w:rPr>
              <w:t>75.8</w:t>
            </w:r>
          </w:p>
        </w:tc>
        <w:tc>
          <w:tcPr>
            <w:tcW w:w="556" w:type="dxa"/>
            <w:noWrap/>
            <w:hideMark/>
          </w:tcPr>
          <w:p w14:paraId="59F5891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3B99B3CA" w14:textId="77777777" w:rsidR="005523BC" w:rsidRPr="000A0441" w:rsidRDefault="005523BC" w:rsidP="00CB3ACF">
            <w:pPr>
              <w:spacing w:line="360" w:lineRule="auto"/>
              <w:jc w:val="both"/>
              <w:rPr>
                <w:rFonts w:cs="Times New Roman"/>
                <w:szCs w:val="22"/>
              </w:rPr>
            </w:pPr>
            <w:r w:rsidRPr="000A0441">
              <w:rPr>
                <w:rFonts w:cs="Times New Roman"/>
                <w:szCs w:val="22"/>
              </w:rPr>
              <w:t>0.0840</w:t>
            </w:r>
          </w:p>
        </w:tc>
        <w:tc>
          <w:tcPr>
            <w:tcW w:w="747" w:type="dxa"/>
            <w:noWrap/>
            <w:hideMark/>
          </w:tcPr>
          <w:p w14:paraId="12932434" w14:textId="77777777" w:rsidR="005523BC" w:rsidRPr="000A0441" w:rsidRDefault="005523BC" w:rsidP="00CB3ACF">
            <w:pPr>
              <w:spacing w:line="360" w:lineRule="auto"/>
              <w:jc w:val="both"/>
              <w:rPr>
                <w:rFonts w:cs="Times New Roman"/>
                <w:szCs w:val="22"/>
              </w:rPr>
            </w:pPr>
            <w:r w:rsidRPr="000A0441">
              <w:rPr>
                <w:rFonts w:cs="Times New Roman"/>
                <w:szCs w:val="22"/>
              </w:rPr>
              <w:t>3.11</w:t>
            </w:r>
          </w:p>
        </w:tc>
      </w:tr>
      <w:tr w:rsidR="005523BC" w:rsidRPr="000A0441" w14:paraId="032531AF" w14:textId="77777777" w:rsidTr="00CB3ACF">
        <w:trPr>
          <w:trHeight w:val="320"/>
        </w:trPr>
        <w:tc>
          <w:tcPr>
            <w:tcW w:w="1326" w:type="dxa"/>
            <w:noWrap/>
            <w:hideMark/>
          </w:tcPr>
          <w:p w14:paraId="0EAF7995" w14:textId="77777777" w:rsidR="005523BC" w:rsidRPr="000A0441" w:rsidRDefault="005523BC" w:rsidP="00CB3ACF">
            <w:pPr>
              <w:spacing w:line="360" w:lineRule="auto"/>
              <w:jc w:val="both"/>
              <w:rPr>
                <w:rFonts w:cs="Times New Roman"/>
                <w:szCs w:val="22"/>
              </w:rPr>
            </w:pPr>
            <w:r w:rsidRPr="000A0441">
              <w:rPr>
                <w:rFonts w:cs="Times New Roman"/>
                <w:szCs w:val="22"/>
              </w:rPr>
              <w:lastRenderedPageBreak/>
              <w:t>Precipitation</w:t>
            </w:r>
          </w:p>
        </w:tc>
        <w:tc>
          <w:tcPr>
            <w:tcW w:w="545" w:type="dxa"/>
            <w:noWrap/>
            <w:hideMark/>
          </w:tcPr>
          <w:p w14:paraId="7CD80D3C"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0780BB46" w14:textId="77777777" w:rsidR="005523BC" w:rsidRPr="000A0441" w:rsidRDefault="005523BC" w:rsidP="00CB3ACF">
            <w:pPr>
              <w:spacing w:line="360" w:lineRule="auto"/>
              <w:jc w:val="both"/>
              <w:rPr>
                <w:rFonts w:cs="Times New Roman"/>
                <w:szCs w:val="22"/>
              </w:rPr>
            </w:pPr>
            <w:r w:rsidRPr="000A0441">
              <w:rPr>
                <w:rFonts w:cs="Times New Roman"/>
                <w:szCs w:val="22"/>
              </w:rPr>
              <w:t>0.00634</w:t>
            </w:r>
          </w:p>
        </w:tc>
        <w:tc>
          <w:tcPr>
            <w:tcW w:w="742" w:type="dxa"/>
            <w:noWrap/>
            <w:hideMark/>
          </w:tcPr>
          <w:p w14:paraId="709D254C" w14:textId="77777777" w:rsidR="005523BC" w:rsidRPr="000A0441" w:rsidRDefault="005523BC" w:rsidP="00CB3ACF">
            <w:pPr>
              <w:spacing w:line="360" w:lineRule="auto"/>
              <w:jc w:val="both"/>
              <w:rPr>
                <w:rFonts w:cs="Times New Roman"/>
                <w:szCs w:val="22"/>
              </w:rPr>
            </w:pPr>
            <w:r w:rsidRPr="000A0441">
              <w:rPr>
                <w:rFonts w:cs="Times New Roman"/>
                <w:szCs w:val="22"/>
              </w:rPr>
              <w:t>254</w:t>
            </w:r>
          </w:p>
        </w:tc>
        <w:tc>
          <w:tcPr>
            <w:tcW w:w="503" w:type="dxa"/>
            <w:noWrap/>
            <w:hideMark/>
          </w:tcPr>
          <w:p w14:paraId="57ACCFA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1BA6AA4F" w14:textId="77777777" w:rsidR="005523BC" w:rsidRPr="000A0441" w:rsidRDefault="005523BC" w:rsidP="00CB3ACF">
            <w:pPr>
              <w:spacing w:line="360" w:lineRule="auto"/>
              <w:jc w:val="both"/>
              <w:rPr>
                <w:rFonts w:cs="Times New Roman"/>
                <w:szCs w:val="22"/>
              </w:rPr>
            </w:pPr>
            <w:r w:rsidRPr="000A0441">
              <w:rPr>
                <w:rFonts w:cs="Times New Roman"/>
                <w:szCs w:val="22"/>
              </w:rPr>
              <w:t>0.0313</w:t>
            </w:r>
          </w:p>
        </w:tc>
        <w:tc>
          <w:tcPr>
            <w:tcW w:w="682" w:type="dxa"/>
            <w:noWrap/>
            <w:hideMark/>
          </w:tcPr>
          <w:p w14:paraId="63E06978" w14:textId="77777777" w:rsidR="005523BC" w:rsidRPr="000A0441" w:rsidRDefault="005523BC" w:rsidP="00CB3ACF">
            <w:pPr>
              <w:spacing w:line="360" w:lineRule="auto"/>
              <w:jc w:val="both"/>
              <w:rPr>
                <w:rFonts w:cs="Times New Roman"/>
                <w:szCs w:val="22"/>
              </w:rPr>
            </w:pPr>
            <w:r w:rsidRPr="000A0441">
              <w:rPr>
                <w:rFonts w:cs="Times New Roman"/>
                <w:szCs w:val="22"/>
              </w:rPr>
              <w:t>54.9</w:t>
            </w:r>
          </w:p>
        </w:tc>
        <w:tc>
          <w:tcPr>
            <w:tcW w:w="458" w:type="dxa"/>
            <w:noWrap/>
            <w:hideMark/>
          </w:tcPr>
          <w:p w14:paraId="333B197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7D4C5074" w14:textId="77777777" w:rsidR="005523BC" w:rsidRPr="000A0441" w:rsidRDefault="005523BC" w:rsidP="00CB3ACF">
            <w:pPr>
              <w:spacing w:line="360" w:lineRule="auto"/>
              <w:jc w:val="both"/>
              <w:rPr>
                <w:rFonts w:cs="Times New Roman"/>
                <w:szCs w:val="22"/>
              </w:rPr>
            </w:pPr>
            <w:r w:rsidRPr="000A0441">
              <w:rPr>
                <w:rFonts w:cs="Times New Roman"/>
                <w:szCs w:val="22"/>
              </w:rPr>
              <w:t>0.0073</w:t>
            </w:r>
          </w:p>
        </w:tc>
        <w:tc>
          <w:tcPr>
            <w:tcW w:w="663" w:type="dxa"/>
            <w:noWrap/>
            <w:hideMark/>
          </w:tcPr>
          <w:p w14:paraId="73B75FC2" w14:textId="77777777" w:rsidR="005523BC" w:rsidRPr="000A0441" w:rsidRDefault="005523BC" w:rsidP="00CB3ACF">
            <w:pPr>
              <w:spacing w:line="360" w:lineRule="auto"/>
              <w:jc w:val="both"/>
              <w:rPr>
                <w:rFonts w:cs="Times New Roman"/>
                <w:szCs w:val="22"/>
              </w:rPr>
            </w:pPr>
            <w:r w:rsidRPr="000A0441">
              <w:rPr>
                <w:rFonts w:cs="Times New Roman"/>
                <w:szCs w:val="22"/>
              </w:rPr>
              <w:t>45.7</w:t>
            </w:r>
          </w:p>
        </w:tc>
        <w:tc>
          <w:tcPr>
            <w:tcW w:w="410" w:type="dxa"/>
            <w:noWrap/>
            <w:hideMark/>
          </w:tcPr>
          <w:p w14:paraId="5CE18BC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3BC9707"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04FACECC" w14:textId="77777777" w:rsidR="005523BC" w:rsidRPr="000A0441" w:rsidRDefault="005523BC" w:rsidP="00CB3ACF">
            <w:pPr>
              <w:spacing w:line="360" w:lineRule="auto"/>
              <w:jc w:val="both"/>
              <w:rPr>
                <w:rFonts w:cs="Times New Roman"/>
                <w:szCs w:val="22"/>
              </w:rPr>
            </w:pPr>
            <w:r w:rsidRPr="000A0441">
              <w:rPr>
                <w:rFonts w:cs="Times New Roman"/>
                <w:szCs w:val="22"/>
              </w:rPr>
              <w:t>8.00</w:t>
            </w:r>
          </w:p>
        </w:tc>
        <w:tc>
          <w:tcPr>
            <w:tcW w:w="472" w:type="dxa"/>
            <w:noWrap/>
            <w:hideMark/>
          </w:tcPr>
          <w:p w14:paraId="24DC2720"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2CD5C740" w14:textId="77777777" w:rsidR="005523BC" w:rsidRPr="000A0441" w:rsidRDefault="005523BC" w:rsidP="00CB3ACF">
            <w:pPr>
              <w:spacing w:line="360" w:lineRule="auto"/>
              <w:jc w:val="both"/>
              <w:rPr>
                <w:rFonts w:cs="Times New Roman"/>
                <w:szCs w:val="22"/>
              </w:rPr>
            </w:pPr>
            <w:r w:rsidRPr="000A0441">
              <w:rPr>
                <w:rFonts w:cs="Times New Roman"/>
                <w:szCs w:val="22"/>
              </w:rPr>
              <w:t>0.0110</w:t>
            </w:r>
          </w:p>
        </w:tc>
        <w:tc>
          <w:tcPr>
            <w:tcW w:w="864" w:type="dxa"/>
            <w:noWrap/>
            <w:hideMark/>
          </w:tcPr>
          <w:p w14:paraId="2049A6D0" w14:textId="77777777" w:rsidR="005523BC" w:rsidRPr="000A0441" w:rsidRDefault="005523BC" w:rsidP="00CB3ACF">
            <w:pPr>
              <w:spacing w:line="360" w:lineRule="auto"/>
              <w:jc w:val="both"/>
              <w:rPr>
                <w:rFonts w:cs="Times New Roman"/>
                <w:szCs w:val="22"/>
              </w:rPr>
            </w:pPr>
            <w:r w:rsidRPr="000A0441">
              <w:rPr>
                <w:rFonts w:cs="Times New Roman"/>
                <w:szCs w:val="22"/>
              </w:rPr>
              <w:t>75.7</w:t>
            </w:r>
          </w:p>
        </w:tc>
        <w:tc>
          <w:tcPr>
            <w:tcW w:w="556" w:type="dxa"/>
            <w:noWrap/>
            <w:hideMark/>
          </w:tcPr>
          <w:p w14:paraId="449134C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11A1BCFD" w14:textId="77777777" w:rsidR="005523BC" w:rsidRPr="000A0441" w:rsidRDefault="005523BC" w:rsidP="00CB3ACF">
            <w:pPr>
              <w:spacing w:line="360" w:lineRule="auto"/>
              <w:jc w:val="both"/>
              <w:rPr>
                <w:rFonts w:cs="Times New Roman"/>
                <w:szCs w:val="22"/>
              </w:rPr>
            </w:pPr>
            <w:r w:rsidRPr="000A0441">
              <w:rPr>
                <w:rFonts w:cs="Times New Roman"/>
                <w:szCs w:val="22"/>
              </w:rPr>
              <w:t>0.107</w:t>
            </w:r>
          </w:p>
        </w:tc>
        <w:tc>
          <w:tcPr>
            <w:tcW w:w="747" w:type="dxa"/>
            <w:noWrap/>
            <w:hideMark/>
          </w:tcPr>
          <w:p w14:paraId="04DBE678" w14:textId="77777777" w:rsidR="005523BC" w:rsidRPr="000A0441" w:rsidRDefault="005523BC" w:rsidP="00CB3ACF">
            <w:pPr>
              <w:spacing w:line="360" w:lineRule="auto"/>
              <w:jc w:val="both"/>
              <w:rPr>
                <w:rFonts w:cs="Times New Roman"/>
                <w:szCs w:val="22"/>
              </w:rPr>
            </w:pPr>
            <w:r w:rsidRPr="000A0441">
              <w:rPr>
                <w:rFonts w:cs="Times New Roman"/>
                <w:szCs w:val="22"/>
              </w:rPr>
              <w:t>2.44</w:t>
            </w:r>
          </w:p>
        </w:tc>
      </w:tr>
      <w:tr w:rsidR="005523BC" w:rsidRPr="000A0441" w14:paraId="709A1A5F" w14:textId="77777777" w:rsidTr="00CB3ACF">
        <w:trPr>
          <w:trHeight w:val="320"/>
        </w:trPr>
        <w:tc>
          <w:tcPr>
            <w:tcW w:w="1326" w:type="dxa"/>
            <w:noWrap/>
            <w:hideMark/>
          </w:tcPr>
          <w:p w14:paraId="44EFC0DE" w14:textId="77777777" w:rsidR="005523BC" w:rsidRPr="000A0441" w:rsidRDefault="005523BC" w:rsidP="00CB3ACF">
            <w:pPr>
              <w:spacing w:line="360" w:lineRule="auto"/>
              <w:jc w:val="both"/>
              <w:rPr>
                <w:rFonts w:cs="Times New Roman"/>
                <w:szCs w:val="22"/>
              </w:rPr>
            </w:pPr>
            <w:r w:rsidRPr="000A0441">
              <w:rPr>
                <w:rFonts w:cs="Times New Roman"/>
                <w:szCs w:val="22"/>
              </w:rPr>
              <w:t>Forest type</w:t>
            </w:r>
          </w:p>
        </w:tc>
        <w:tc>
          <w:tcPr>
            <w:tcW w:w="545" w:type="dxa"/>
            <w:noWrap/>
            <w:hideMark/>
          </w:tcPr>
          <w:p w14:paraId="3CC6EAA1"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926" w:type="dxa"/>
            <w:noWrap/>
            <w:hideMark/>
          </w:tcPr>
          <w:p w14:paraId="3623F523" w14:textId="77777777" w:rsidR="005523BC" w:rsidRPr="000A0441" w:rsidRDefault="005523BC" w:rsidP="00CB3ACF">
            <w:pPr>
              <w:spacing w:line="360" w:lineRule="auto"/>
              <w:jc w:val="both"/>
              <w:rPr>
                <w:rFonts w:cs="Times New Roman"/>
                <w:szCs w:val="22"/>
              </w:rPr>
            </w:pPr>
            <w:r w:rsidRPr="000A0441">
              <w:rPr>
                <w:rFonts w:cs="Times New Roman"/>
                <w:szCs w:val="22"/>
              </w:rPr>
              <w:t>0.0103</w:t>
            </w:r>
          </w:p>
        </w:tc>
        <w:tc>
          <w:tcPr>
            <w:tcW w:w="742" w:type="dxa"/>
            <w:noWrap/>
            <w:hideMark/>
          </w:tcPr>
          <w:p w14:paraId="1C80009B" w14:textId="77777777" w:rsidR="005523BC" w:rsidRPr="000A0441" w:rsidRDefault="005523BC" w:rsidP="00CB3ACF">
            <w:pPr>
              <w:spacing w:line="360" w:lineRule="auto"/>
              <w:jc w:val="both"/>
              <w:rPr>
                <w:rFonts w:cs="Times New Roman"/>
                <w:szCs w:val="22"/>
              </w:rPr>
            </w:pPr>
            <w:r w:rsidRPr="000A0441">
              <w:rPr>
                <w:rFonts w:cs="Times New Roman"/>
                <w:szCs w:val="22"/>
              </w:rPr>
              <w:t>253</w:t>
            </w:r>
          </w:p>
        </w:tc>
        <w:tc>
          <w:tcPr>
            <w:tcW w:w="503" w:type="dxa"/>
            <w:noWrap/>
            <w:hideMark/>
          </w:tcPr>
          <w:p w14:paraId="75A3F95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2EA0B5C7" w14:textId="77777777" w:rsidR="005523BC" w:rsidRPr="000A0441" w:rsidRDefault="005523BC" w:rsidP="00CB3ACF">
            <w:pPr>
              <w:spacing w:line="360" w:lineRule="auto"/>
              <w:jc w:val="both"/>
              <w:rPr>
                <w:rFonts w:cs="Times New Roman"/>
                <w:szCs w:val="22"/>
              </w:rPr>
            </w:pPr>
            <w:r w:rsidRPr="000A0441">
              <w:rPr>
                <w:rFonts w:cs="Times New Roman"/>
                <w:szCs w:val="22"/>
              </w:rPr>
              <w:t>0.0012</w:t>
            </w:r>
          </w:p>
        </w:tc>
        <w:tc>
          <w:tcPr>
            <w:tcW w:w="682" w:type="dxa"/>
            <w:noWrap/>
            <w:hideMark/>
          </w:tcPr>
          <w:p w14:paraId="666A57DA" w14:textId="77777777" w:rsidR="005523BC" w:rsidRPr="000A0441" w:rsidRDefault="005523BC" w:rsidP="00CB3ACF">
            <w:pPr>
              <w:spacing w:line="360" w:lineRule="auto"/>
              <w:jc w:val="both"/>
              <w:rPr>
                <w:rFonts w:cs="Times New Roman"/>
                <w:szCs w:val="22"/>
              </w:rPr>
            </w:pPr>
            <w:r w:rsidRPr="000A0441">
              <w:rPr>
                <w:rFonts w:cs="Times New Roman"/>
                <w:szCs w:val="22"/>
              </w:rPr>
              <w:t>61.3</w:t>
            </w:r>
          </w:p>
        </w:tc>
        <w:tc>
          <w:tcPr>
            <w:tcW w:w="458" w:type="dxa"/>
            <w:noWrap/>
            <w:hideMark/>
          </w:tcPr>
          <w:p w14:paraId="18B927C1" w14:textId="77777777" w:rsidR="005523BC" w:rsidRPr="000A0441" w:rsidRDefault="005523BC" w:rsidP="00CB3ACF">
            <w:pPr>
              <w:spacing w:line="360" w:lineRule="auto"/>
              <w:jc w:val="both"/>
              <w:rPr>
                <w:rFonts w:cs="Times New Roman"/>
                <w:szCs w:val="22"/>
              </w:rPr>
            </w:pPr>
            <w:r w:rsidRPr="000A0441">
              <w:rPr>
                <w:rFonts w:cs="Times New Roman"/>
                <w:szCs w:val="22"/>
              </w:rPr>
              <w:t>5</w:t>
            </w:r>
          </w:p>
        </w:tc>
        <w:tc>
          <w:tcPr>
            <w:tcW w:w="813" w:type="dxa"/>
            <w:noWrap/>
            <w:hideMark/>
          </w:tcPr>
          <w:p w14:paraId="1236DDA0" w14:textId="77777777" w:rsidR="005523BC" w:rsidRPr="000A0441" w:rsidRDefault="005523BC" w:rsidP="00CB3ACF">
            <w:pPr>
              <w:spacing w:line="360" w:lineRule="auto"/>
              <w:jc w:val="both"/>
              <w:rPr>
                <w:rFonts w:cs="Times New Roman"/>
                <w:szCs w:val="22"/>
              </w:rPr>
            </w:pPr>
            <w:r w:rsidRPr="000A0441">
              <w:rPr>
                <w:rFonts w:cs="Times New Roman"/>
                <w:szCs w:val="22"/>
              </w:rPr>
              <w:t>0.0387</w:t>
            </w:r>
          </w:p>
        </w:tc>
        <w:tc>
          <w:tcPr>
            <w:tcW w:w="663" w:type="dxa"/>
            <w:noWrap/>
            <w:hideMark/>
          </w:tcPr>
          <w:p w14:paraId="5DE0F3AD" w14:textId="77777777" w:rsidR="005523BC" w:rsidRPr="000A0441" w:rsidRDefault="005523BC" w:rsidP="00CB3ACF">
            <w:pPr>
              <w:spacing w:line="360" w:lineRule="auto"/>
              <w:jc w:val="both"/>
              <w:rPr>
                <w:rFonts w:cs="Times New Roman"/>
                <w:szCs w:val="22"/>
              </w:rPr>
            </w:pPr>
            <w:r w:rsidRPr="000A0441">
              <w:rPr>
                <w:rFonts w:cs="Times New Roman"/>
                <w:szCs w:val="22"/>
              </w:rPr>
              <w:t>39.0</w:t>
            </w:r>
          </w:p>
        </w:tc>
        <w:tc>
          <w:tcPr>
            <w:tcW w:w="410" w:type="dxa"/>
            <w:noWrap/>
            <w:hideMark/>
          </w:tcPr>
          <w:p w14:paraId="19F128AA"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3B1BC0D" w14:textId="77777777" w:rsidR="005523BC" w:rsidRPr="000A0441" w:rsidRDefault="005523BC" w:rsidP="00CB3ACF">
            <w:pPr>
              <w:spacing w:line="360" w:lineRule="auto"/>
              <w:jc w:val="both"/>
              <w:rPr>
                <w:rFonts w:cs="Times New Roman"/>
                <w:szCs w:val="22"/>
              </w:rPr>
            </w:pPr>
            <w:r w:rsidRPr="000A0441">
              <w:rPr>
                <w:rFonts w:cs="Times New Roman"/>
                <w:szCs w:val="22"/>
              </w:rPr>
              <w:t>0.0624</w:t>
            </w:r>
          </w:p>
        </w:tc>
        <w:tc>
          <w:tcPr>
            <w:tcW w:w="774" w:type="dxa"/>
            <w:noWrap/>
            <w:hideMark/>
          </w:tcPr>
          <w:p w14:paraId="648824B3" w14:textId="77777777" w:rsidR="005523BC" w:rsidRPr="000A0441" w:rsidRDefault="005523BC" w:rsidP="00CB3ACF">
            <w:pPr>
              <w:spacing w:line="360" w:lineRule="auto"/>
              <w:jc w:val="both"/>
              <w:rPr>
                <w:rFonts w:cs="Times New Roman"/>
                <w:szCs w:val="22"/>
              </w:rPr>
            </w:pPr>
            <w:r w:rsidRPr="000A0441">
              <w:rPr>
                <w:rFonts w:cs="Times New Roman"/>
                <w:szCs w:val="22"/>
              </w:rPr>
              <w:t>2.25</w:t>
            </w:r>
          </w:p>
        </w:tc>
        <w:tc>
          <w:tcPr>
            <w:tcW w:w="472" w:type="dxa"/>
            <w:noWrap/>
            <w:hideMark/>
          </w:tcPr>
          <w:p w14:paraId="55F4C908"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2AD1283A" w14:textId="77777777" w:rsidR="005523BC" w:rsidRPr="000A0441" w:rsidRDefault="005523BC" w:rsidP="00CB3ACF">
            <w:pPr>
              <w:spacing w:line="360" w:lineRule="auto"/>
              <w:jc w:val="both"/>
              <w:rPr>
                <w:rFonts w:cs="Times New Roman"/>
                <w:szCs w:val="22"/>
              </w:rPr>
            </w:pPr>
            <w:r w:rsidRPr="000A0441">
              <w:rPr>
                <w:rFonts w:cs="Times New Roman"/>
                <w:szCs w:val="22"/>
              </w:rPr>
              <w:t>0.00642</w:t>
            </w:r>
          </w:p>
        </w:tc>
        <w:tc>
          <w:tcPr>
            <w:tcW w:w="864" w:type="dxa"/>
            <w:noWrap/>
            <w:hideMark/>
          </w:tcPr>
          <w:p w14:paraId="3500F743" w14:textId="77777777" w:rsidR="005523BC" w:rsidRPr="000A0441" w:rsidRDefault="005523BC" w:rsidP="00CB3ACF">
            <w:pPr>
              <w:spacing w:line="360" w:lineRule="auto"/>
              <w:jc w:val="both"/>
              <w:rPr>
                <w:rFonts w:cs="Times New Roman"/>
                <w:szCs w:val="22"/>
              </w:rPr>
            </w:pPr>
            <w:r w:rsidRPr="000A0441">
              <w:rPr>
                <w:rFonts w:cs="Times New Roman"/>
                <w:szCs w:val="22"/>
              </w:rPr>
              <w:t>76.7</w:t>
            </w:r>
          </w:p>
        </w:tc>
        <w:tc>
          <w:tcPr>
            <w:tcW w:w="556" w:type="dxa"/>
            <w:noWrap/>
            <w:hideMark/>
          </w:tcPr>
          <w:p w14:paraId="011A960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73FAC928"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7" w:type="dxa"/>
            <w:noWrap/>
            <w:hideMark/>
          </w:tcPr>
          <w:p w14:paraId="77040754" w14:textId="77777777" w:rsidR="005523BC" w:rsidRPr="000A0441" w:rsidRDefault="005523BC" w:rsidP="00CB3ACF">
            <w:pPr>
              <w:spacing w:line="360" w:lineRule="auto"/>
              <w:jc w:val="both"/>
              <w:rPr>
                <w:rFonts w:cs="Times New Roman"/>
                <w:szCs w:val="22"/>
              </w:rPr>
            </w:pPr>
            <w:r w:rsidRPr="000A0441">
              <w:rPr>
                <w:rFonts w:cs="Times New Roman"/>
                <w:szCs w:val="22"/>
              </w:rPr>
              <w:t>5.78</w:t>
            </w:r>
          </w:p>
        </w:tc>
      </w:tr>
      <w:tr w:rsidR="005523BC" w:rsidRPr="000A0441" w14:paraId="29D5D25C" w14:textId="77777777" w:rsidTr="00CB3ACF">
        <w:trPr>
          <w:trHeight w:val="320"/>
        </w:trPr>
        <w:tc>
          <w:tcPr>
            <w:tcW w:w="1326" w:type="dxa"/>
            <w:noWrap/>
            <w:hideMark/>
          </w:tcPr>
          <w:p w14:paraId="62F2AE43" w14:textId="77777777" w:rsidR="005523BC" w:rsidRPr="000A0441" w:rsidRDefault="005523BC" w:rsidP="00CB3ACF">
            <w:pPr>
              <w:spacing w:line="360" w:lineRule="auto"/>
              <w:jc w:val="both"/>
              <w:rPr>
                <w:rFonts w:cs="Times New Roman"/>
                <w:szCs w:val="22"/>
              </w:rPr>
            </w:pPr>
            <w:r w:rsidRPr="000A0441">
              <w:rPr>
                <w:rFonts w:cs="Times New Roman"/>
                <w:szCs w:val="22"/>
              </w:rPr>
              <w:t>pH</w:t>
            </w:r>
          </w:p>
        </w:tc>
        <w:tc>
          <w:tcPr>
            <w:tcW w:w="545" w:type="dxa"/>
            <w:noWrap/>
            <w:hideMark/>
          </w:tcPr>
          <w:p w14:paraId="1314350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09423A16" w14:textId="77777777" w:rsidR="005523BC" w:rsidRPr="000A0441" w:rsidRDefault="005523BC" w:rsidP="00CB3ACF">
            <w:pPr>
              <w:spacing w:line="360" w:lineRule="auto"/>
              <w:jc w:val="both"/>
              <w:rPr>
                <w:rFonts w:cs="Times New Roman"/>
                <w:szCs w:val="22"/>
              </w:rPr>
            </w:pPr>
            <w:r w:rsidRPr="000A0441">
              <w:rPr>
                <w:rFonts w:cs="Times New Roman"/>
                <w:szCs w:val="22"/>
              </w:rPr>
              <w:t>0.00296</w:t>
            </w:r>
          </w:p>
        </w:tc>
        <w:tc>
          <w:tcPr>
            <w:tcW w:w="742" w:type="dxa"/>
            <w:noWrap/>
            <w:hideMark/>
          </w:tcPr>
          <w:p w14:paraId="4CBB25D9" w14:textId="77777777" w:rsidR="005523BC" w:rsidRPr="000A0441" w:rsidRDefault="005523BC" w:rsidP="00CB3ACF">
            <w:pPr>
              <w:spacing w:line="360" w:lineRule="auto"/>
              <w:jc w:val="both"/>
              <w:rPr>
                <w:rFonts w:cs="Times New Roman"/>
                <w:szCs w:val="22"/>
              </w:rPr>
            </w:pPr>
            <w:r w:rsidRPr="000A0441">
              <w:rPr>
                <w:rFonts w:cs="Times New Roman"/>
                <w:szCs w:val="22"/>
              </w:rPr>
              <w:t>257</w:t>
            </w:r>
          </w:p>
        </w:tc>
        <w:tc>
          <w:tcPr>
            <w:tcW w:w="503" w:type="dxa"/>
            <w:noWrap/>
            <w:hideMark/>
          </w:tcPr>
          <w:p w14:paraId="42A7D71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3BF35E5B" w14:textId="77777777" w:rsidR="005523BC" w:rsidRPr="000A0441" w:rsidRDefault="005523BC" w:rsidP="00CB3ACF">
            <w:pPr>
              <w:spacing w:line="360" w:lineRule="auto"/>
              <w:jc w:val="both"/>
              <w:rPr>
                <w:rFonts w:cs="Times New Roman"/>
                <w:szCs w:val="22"/>
              </w:rPr>
            </w:pPr>
            <w:r w:rsidRPr="000A0441">
              <w:rPr>
                <w:rFonts w:cs="Times New Roman"/>
                <w:szCs w:val="22"/>
              </w:rPr>
              <w:t>0.0017</w:t>
            </w:r>
          </w:p>
        </w:tc>
        <w:tc>
          <w:tcPr>
            <w:tcW w:w="682" w:type="dxa"/>
            <w:noWrap/>
            <w:hideMark/>
          </w:tcPr>
          <w:p w14:paraId="02778A1A" w14:textId="77777777" w:rsidR="005523BC" w:rsidRPr="000A0441" w:rsidRDefault="005523BC" w:rsidP="00CB3ACF">
            <w:pPr>
              <w:spacing w:line="360" w:lineRule="auto"/>
              <w:jc w:val="both"/>
              <w:rPr>
                <w:rFonts w:cs="Times New Roman"/>
                <w:szCs w:val="22"/>
              </w:rPr>
            </w:pPr>
            <w:r w:rsidRPr="000A0441">
              <w:rPr>
                <w:rFonts w:cs="Times New Roman"/>
                <w:szCs w:val="22"/>
              </w:rPr>
              <w:t>61.2</w:t>
            </w:r>
          </w:p>
        </w:tc>
        <w:tc>
          <w:tcPr>
            <w:tcW w:w="458" w:type="dxa"/>
            <w:noWrap/>
            <w:hideMark/>
          </w:tcPr>
          <w:p w14:paraId="3EF9AE0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0B9657A8" w14:textId="77777777" w:rsidR="005523BC" w:rsidRPr="000A0441" w:rsidRDefault="005523BC" w:rsidP="00CB3ACF">
            <w:pPr>
              <w:spacing w:line="360" w:lineRule="auto"/>
              <w:jc w:val="both"/>
              <w:rPr>
                <w:rFonts w:cs="Times New Roman"/>
                <w:szCs w:val="22"/>
              </w:rPr>
            </w:pPr>
            <w:r w:rsidRPr="000A0441">
              <w:rPr>
                <w:rFonts w:cs="Times New Roman"/>
                <w:szCs w:val="22"/>
              </w:rPr>
              <w:t>0.0232</w:t>
            </w:r>
          </w:p>
        </w:tc>
        <w:tc>
          <w:tcPr>
            <w:tcW w:w="663" w:type="dxa"/>
            <w:noWrap/>
            <w:hideMark/>
          </w:tcPr>
          <w:p w14:paraId="21AD7DFB" w14:textId="77777777" w:rsidR="005523BC" w:rsidRPr="000A0441" w:rsidRDefault="005523BC" w:rsidP="00CB3ACF">
            <w:pPr>
              <w:spacing w:line="360" w:lineRule="auto"/>
              <w:jc w:val="both"/>
              <w:rPr>
                <w:rFonts w:cs="Times New Roman"/>
                <w:szCs w:val="22"/>
              </w:rPr>
            </w:pPr>
            <w:r w:rsidRPr="000A0441">
              <w:rPr>
                <w:rFonts w:cs="Times New Roman"/>
                <w:szCs w:val="22"/>
              </w:rPr>
              <w:t>41.2</w:t>
            </w:r>
          </w:p>
        </w:tc>
        <w:tc>
          <w:tcPr>
            <w:tcW w:w="410" w:type="dxa"/>
            <w:noWrap/>
            <w:hideMark/>
          </w:tcPr>
          <w:p w14:paraId="17C6D7A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424B2656" w14:textId="77777777" w:rsidR="005523BC" w:rsidRPr="000A0441" w:rsidRDefault="005523BC" w:rsidP="00CB3ACF">
            <w:pPr>
              <w:spacing w:line="360" w:lineRule="auto"/>
              <w:jc w:val="both"/>
              <w:rPr>
                <w:rFonts w:cs="Times New Roman"/>
                <w:szCs w:val="22"/>
              </w:rPr>
            </w:pPr>
            <w:r w:rsidRPr="000A0441">
              <w:rPr>
                <w:rFonts w:cs="Times New Roman"/>
                <w:szCs w:val="22"/>
              </w:rPr>
              <w:t>0.00425</w:t>
            </w:r>
          </w:p>
        </w:tc>
        <w:tc>
          <w:tcPr>
            <w:tcW w:w="774" w:type="dxa"/>
            <w:noWrap/>
            <w:hideMark/>
          </w:tcPr>
          <w:p w14:paraId="580A8BD4" w14:textId="77777777" w:rsidR="005523BC" w:rsidRPr="000A0441" w:rsidRDefault="005523BC" w:rsidP="00CB3ACF">
            <w:pPr>
              <w:spacing w:line="360" w:lineRule="auto"/>
              <w:jc w:val="both"/>
              <w:rPr>
                <w:rFonts w:cs="Times New Roman"/>
                <w:szCs w:val="22"/>
              </w:rPr>
            </w:pPr>
            <w:r w:rsidRPr="000A0441">
              <w:rPr>
                <w:rFonts w:cs="Times New Roman"/>
                <w:szCs w:val="22"/>
              </w:rPr>
              <w:t>6.16</w:t>
            </w:r>
          </w:p>
        </w:tc>
        <w:tc>
          <w:tcPr>
            <w:tcW w:w="472" w:type="dxa"/>
            <w:noWrap/>
            <w:hideMark/>
          </w:tcPr>
          <w:p w14:paraId="27A3350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3B356445" w14:textId="77777777" w:rsidR="005523BC" w:rsidRPr="000A0441" w:rsidRDefault="005523BC" w:rsidP="00CB3ACF">
            <w:pPr>
              <w:spacing w:line="360" w:lineRule="auto"/>
              <w:jc w:val="both"/>
              <w:rPr>
                <w:rFonts w:cs="Times New Roman"/>
                <w:szCs w:val="22"/>
              </w:rPr>
            </w:pPr>
            <w:r w:rsidRPr="000A0441">
              <w:rPr>
                <w:rFonts w:cs="Times New Roman"/>
                <w:szCs w:val="22"/>
              </w:rPr>
              <w:t>0.0194</w:t>
            </w:r>
          </w:p>
        </w:tc>
        <w:tc>
          <w:tcPr>
            <w:tcW w:w="864" w:type="dxa"/>
            <w:noWrap/>
            <w:hideMark/>
          </w:tcPr>
          <w:p w14:paraId="0A547D0B" w14:textId="77777777" w:rsidR="005523BC" w:rsidRPr="000A0441" w:rsidRDefault="005523BC" w:rsidP="00CB3ACF">
            <w:pPr>
              <w:spacing w:line="360" w:lineRule="auto"/>
              <w:jc w:val="both"/>
              <w:rPr>
                <w:rFonts w:cs="Times New Roman"/>
                <w:szCs w:val="22"/>
              </w:rPr>
            </w:pPr>
            <w:r w:rsidRPr="000A0441">
              <w:rPr>
                <w:rFonts w:cs="Times New Roman"/>
                <w:szCs w:val="22"/>
              </w:rPr>
              <w:t>73.9</w:t>
            </w:r>
          </w:p>
        </w:tc>
        <w:tc>
          <w:tcPr>
            <w:tcW w:w="556" w:type="dxa"/>
            <w:noWrap/>
            <w:hideMark/>
          </w:tcPr>
          <w:p w14:paraId="664DB788"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4E86C083"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7" w:type="dxa"/>
            <w:noWrap/>
            <w:hideMark/>
          </w:tcPr>
          <w:p w14:paraId="22942ED8" w14:textId="77777777" w:rsidR="005523BC" w:rsidRPr="000A0441" w:rsidRDefault="005523BC" w:rsidP="00CB3ACF">
            <w:pPr>
              <w:spacing w:line="360" w:lineRule="auto"/>
              <w:jc w:val="both"/>
              <w:rPr>
                <w:rFonts w:cs="Times New Roman"/>
                <w:szCs w:val="22"/>
              </w:rPr>
            </w:pPr>
            <w:r w:rsidRPr="000A0441">
              <w:rPr>
                <w:rFonts w:cs="Times New Roman"/>
                <w:szCs w:val="22"/>
              </w:rPr>
              <w:t>6.44</w:t>
            </w:r>
          </w:p>
        </w:tc>
      </w:tr>
      <w:tr w:rsidR="005523BC" w:rsidRPr="000A0441" w14:paraId="5C49991F" w14:textId="77777777" w:rsidTr="00CB3ACF">
        <w:trPr>
          <w:trHeight w:val="320"/>
        </w:trPr>
        <w:tc>
          <w:tcPr>
            <w:tcW w:w="1326" w:type="dxa"/>
            <w:noWrap/>
            <w:hideMark/>
          </w:tcPr>
          <w:p w14:paraId="0AF3EE9D" w14:textId="77777777" w:rsidR="005523BC" w:rsidRPr="000A0441" w:rsidRDefault="005523BC" w:rsidP="00CB3ACF">
            <w:pPr>
              <w:spacing w:line="360" w:lineRule="auto"/>
              <w:jc w:val="both"/>
              <w:rPr>
                <w:rFonts w:cs="Times New Roman"/>
                <w:szCs w:val="22"/>
              </w:rPr>
            </w:pPr>
            <w:r w:rsidRPr="000A0441">
              <w:rPr>
                <w:rFonts w:cs="Times New Roman"/>
                <w:szCs w:val="22"/>
              </w:rPr>
              <w:t>Organic Carbon</w:t>
            </w:r>
          </w:p>
        </w:tc>
        <w:tc>
          <w:tcPr>
            <w:tcW w:w="545" w:type="dxa"/>
            <w:noWrap/>
            <w:hideMark/>
          </w:tcPr>
          <w:p w14:paraId="4B15B2AF"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1A74BF84" w14:textId="77777777" w:rsidR="005523BC" w:rsidRPr="000A0441" w:rsidRDefault="005523BC" w:rsidP="00CB3ACF">
            <w:pPr>
              <w:spacing w:line="360" w:lineRule="auto"/>
              <w:jc w:val="both"/>
              <w:rPr>
                <w:rFonts w:cs="Times New Roman"/>
                <w:szCs w:val="22"/>
              </w:rPr>
            </w:pPr>
            <w:r w:rsidRPr="000A0441">
              <w:rPr>
                <w:rFonts w:cs="Times New Roman"/>
                <w:szCs w:val="22"/>
              </w:rPr>
              <w:t>0.00680</w:t>
            </w:r>
          </w:p>
        </w:tc>
        <w:tc>
          <w:tcPr>
            <w:tcW w:w="742" w:type="dxa"/>
            <w:noWrap/>
            <w:hideMark/>
          </w:tcPr>
          <w:p w14:paraId="0BE3D990" w14:textId="77777777" w:rsidR="005523BC" w:rsidRPr="000A0441" w:rsidRDefault="005523BC" w:rsidP="00CB3ACF">
            <w:pPr>
              <w:spacing w:line="360" w:lineRule="auto"/>
              <w:jc w:val="both"/>
              <w:rPr>
                <w:rFonts w:cs="Times New Roman"/>
                <w:szCs w:val="22"/>
              </w:rPr>
            </w:pPr>
            <w:r w:rsidRPr="000A0441">
              <w:rPr>
                <w:rFonts w:cs="Times New Roman"/>
                <w:szCs w:val="22"/>
              </w:rPr>
              <w:t>254</w:t>
            </w:r>
          </w:p>
        </w:tc>
        <w:tc>
          <w:tcPr>
            <w:tcW w:w="503" w:type="dxa"/>
            <w:noWrap/>
            <w:hideMark/>
          </w:tcPr>
          <w:p w14:paraId="3F1E1C0A"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0126845A" w14:textId="77777777" w:rsidR="005523BC" w:rsidRPr="000A0441" w:rsidRDefault="005523BC" w:rsidP="00CB3ACF">
            <w:pPr>
              <w:spacing w:line="360" w:lineRule="auto"/>
              <w:jc w:val="both"/>
              <w:rPr>
                <w:rFonts w:cs="Times New Roman"/>
                <w:szCs w:val="22"/>
              </w:rPr>
            </w:pPr>
            <w:r w:rsidRPr="000A0441">
              <w:rPr>
                <w:rFonts w:cs="Times New Roman"/>
                <w:szCs w:val="22"/>
              </w:rPr>
              <w:t>0.0010</w:t>
            </w:r>
          </w:p>
        </w:tc>
        <w:tc>
          <w:tcPr>
            <w:tcW w:w="682" w:type="dxa"/>
            <w:noWrap/>
            <w:hideMark/>
          </w:tcPr>
          <w:p w14:paraId="3DB02692" w14:textId="77777777" w:rsidR="005523BC" w:rsidRPr="000A0441" w:rsidRDefault="005523BC" w:rsidP="00CB3ACF">
            <w:pPr>
              <w:spacing w:line="360" w:lineRule="auto"/>
              <w:jc w:val="both"/>
              <w:rPr>
                <w:rFonts w:cs="Times New Roman"/>
                <w:szCs w:val="22"/>
              </w:rPr>
            </w:pPr>
            <w:r w:rsidRPr="000A0441">
              <w:rPr>
                <w:rFonts w:cs="Times New Roman"/>
                <w:szCs w:val="22"/>
              </w:rPr>
              <w:t>61.3</w:t>
            </w:r>
          </w:p>
        </w:tc>
        <w:tc>
          <w:tcPr>
            <w:tcW w:w="458" w:type="dxa"/>
            <w:noWrap/>
            <w:hideMark/>
          </w:tcPr>
          <w:p w14:paraId="29C4798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7176B762" w14:textId="77777777" w:rsidR="005523BC" w:rsidRPr="000A0441" w:rsidRDefault="005523BC" w:rsidP="00CB3ACF">
            <w:pPr>
              <w:spacing w:line="360" w:lineRule="auto"/>
              <w:jc w:val="both"/>
              <w:rPr>
                <w:rFonts w:cs="Times New Roman"/>
                <w:szCs w:val="22"/>
              </w:rPr>
            </w:pPr>
            <w:r w:rsidRPr="000A0441">
              <w:rPr>
                <w:rFonts w:cs="Times New Roman"/>
                <w:szCs w:val="22"/>
              </w:rPr>
              <w:t>0.0218</w:t>
            </w:r>
          </w:p>
        </w:tc>
        <w:tc>
          <w:tcPr>
            <w:tcW w:w="663" w:type="dxa"/>
            <w:noWrap/>
            <w:hideMark/>
          </w:tcPr>
          <w:p w14:paraId="72662329" w14:textId="77777777" w:rsidR="005523BC" w:rsidRPr="000A0441" w:rsidRDefault="005523BC" w:rsidP="00CB3ACF">
            <w:pPr>
              <w:spacing w:line="360" w:lineRule="auto"/>
              <w:jc w:val="both"/>
              <w:rPr>
                <w:rFonts w:cs="Times New Roman"/>
                <w:szCs w:val="22"/>
              </w:rPr>
            </w:pPr>
            <w:r w:rsidRPr="000A0441">
              <w:rPr>
                <w:rFonts w:cs="Times New Roman"/>
                <w:szCs w:val="22"/>
              </w:rPr>
              <w:t>41.6</w:t>
            </w:r>
          </w:p>
        </w:tc>
        <w:tc>
          <w:tcPr>
            <w:tcW w:w="410" w:type="dxa"/>
            <w:noWrap/>
            <w:hideMark/>
          </w:tcPr>
          <w:p w14:paraId="535FBFC6"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1B4CEDB7" w14:textId="77777777" w:rsidR="005523BC" w:rsidRPr="000A0441" w:rsidRDefault="005523BC" w:rsidP="00CB3ACF">
            <w:pPr>
              <w:spacing w:line="360" w:lineRule="auto"/>
              <w:jc w:val="both"/>
              <w:rPr>
                <w:rFonts w:cs="Times New Roman"/>
                <w:szCs w:val="22"/>
              </w:rPr>
            </w:pPr>
            <w:r w:rsidRPr="000A0441">
              <w:rPr>
                <w:rFonts w:cs="Times New Roman"/>
                <w:szCs w:val="22"/>
              </w:rPr>
              <w:t>0.0118</w:t>
            </w:r>
          </w:p>
        </w:tc>
        <w:tc>
          <w:tcPr>
            <w:tcW w:w="774" w:type="dxa"/>
            <w:noWrap/>
            <w:hideMark/>
          </w:tcPr>
          <w:p w14:paraId="714856B3" w14:textId="77777777" w:rsidR="005523BC" w:rsidRPr="000A0441" w:rsidRDefault="005523BC" w:rsidP="00CB3ACF">
            <w:pPr>
              <w:spacing w:line="360" w:lineRule="auto"/>
              <w:jc w:val="both"/>
              <w:rPr>
                <w:rFonts w:cs="Times New Roman"/>
                <w:szCs w:val="22"/>
              </w:rPr>
            </w:pPr>
            <w:r w:rsidRPr="000A0441">
              <w:rPr>
                <w:rFonts w:cs="Times New Roman"/>
                <w:szCs w:val="22"/>
              </w:rPr>
              <w:t>5.65</w:t>
            </w:r>
          </w:p>
        </w:tc>
        <w:tc>
          <w:tcPr>
            <w:tcW w:w="472" w:type="dxa"/>
            <w:noWrap/>
            <w:hideMark/>
          </w:tcPr>
          <w:p w14:paraId="7F330D5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64935CE7" w14:textId="77777777" w:rsidR="005523BC" w:rsidRPr="000A0441" w:rsidRDefault="005523BC" w:rsidP="00CB3ACF">
            <w:pPr>
              <w:spacing w:line="360" w:lineRule="auto"/>
              <w:jc w:val="both"/>
              <w:rPr>
                <w:rFonts w:cs="Times New Roman"/>
                <w:szCs w:val="22"/>
              </w:rPr>
            </w:pPr>
            <w:r w:rsidRPr="000A0441">
              <w:rPr>
                <w:rFonts w:cs="Times New Roman"/>
                <w:szCs w:val="22"/>
              </w:rPr>
              <w:t>0.00640</w:t>
            </w:r>
          </w:p>
        </w:tc>
        <w:tc>
          <w:tcPr>
            <w:tcW w:w="864" w:type="dxa"/>
            <w:noWrap/>
            <w:hideMark/>
          </w:tcPr>
          <w:p w14:paraId="046000D5" w14:textId="77777777" w:rsidR="005523BC" w:rsidRPr="000A0441" w:rsidRDefault="005523BC" w:rsidP="00CB3ACF">
            <w:pPr>
              <w:spacing w:line="360" w:lineRule="auto"/>
              <w:jc w:val="both"/>
              <w:rPr>
                <w:rFonts w:cs="Times New Roman"/>
                <w:szCs w:val="22"/>
              </w:rPr>
            </w:pPr>
            <w:r w:rsidRPr="000A0441">
              <w:rPr>
                <w:rFonts w:cs="Times New Roman"/>
                <w:szCs w:val="22"/>
              </w:rPr>
              <w:t>76.7</w:t>
            </w:r>
          </w:p>
        </w:tc>
        <w:tc>
          <w:tcPr>
            <w:tcW w:w="556" w:type="dxa"/>
            <w:noWrap/>
            <w:hideMark/>
          </w:tcPr>
          <w:p w14:paraId="720CA8F8"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ABB17C5"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47" w:type="dxa"/>
            <w:noWrap/>
            <w:hideMark/>
          </w:tcPr>
          <w:p w14:paraId="268BCD24" w14:textId="77777777" w:rsidR="005523BC" w:rsidRPr="000A0441" w:rsidRDefault="005523BC" w:rsidP="00CB3ACF">
            <w:pPr>
              <w:spacing w:line="360" w:lineRule="auto"/>
              <w:jc w:val="both"/>
              <w:rPr>
                <w:rFonts w:cs="Times New Roman"/>
                <w:szCs w:val="22"/>
              </w:rPr>
            </w:pPr>
            <w:r w:rsidRPr="000A0441">
              <w:rPr>
                <w:rFonts w:cs="Times New Roman"/>
                <w:szCs w:val="22"/>
              </w:rPr>
              <w:t>5.62</w:t>
            </w:r>
          </w:p>
        </w:tc>
      </w:tr>
      <w:tr w:rsidR="005523BC" w:rsidRPr="000A0441" w14:paraId="1D9CD8E7" w14:textId="77777777" w:rsidTr="00CB3ACF">
        <w:trPr>
          <w:trHeight w:val="320"/>
        </w:trPr>
        <w:tc>
          <w:tcPr>
            <w:tcW w:w="1326" w:type="dxa"/>
            <w:noWrap/>
            <w:hideMark/>
          </w:tcPr>
          <w:p w14:paraId="0E841933" w14:textId="77777777" w:rsidR="005523BC" w:rsidRPr="000A0441" w:rsidRDefault="005523BC" w:rsidP="00CB3ACF">
            <w:pPr>
              <w:spacing w:line="360" w:lineRule="auto"/>
              <w:jc w:val="both"/>
              <w:rPr>
                <w:rFonts w:cs="Times New Roman"/>
                <w:szCs w:val="22"/>
              </w:rPr>
            </w:pPr>
            <w:r w:rsidRPr="000A0441">
              <w:rPr>
                <w:rFonts w:cs="Times New Roman"/>
                <w:szCs w:val="22"/>
              </w:rPr>
              <w:t>Available WSC</w:t>
            </w:r>
          </w:p>
        </w:tc>
        <w:tc>
          <w:tcPr>
            <w:tcW w:w="545" w:type="dxa"/>
            <w:noWrap/>
            <w:hideMark/>
          </w:tcPr>
          <w:p w14:paraId="7CC7725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0A79A7DB" w14:textId="77777777" w:rsidR="005523BC" w:rsidRPr="000A0441" w:rsidRDefault="005523BC" w:rsidP="00CB3ACF">
            <w:pPr>
              <w:spacing w:line="360" w:lineRule="auto"/>
              <w:jc w:val="both"/>
              <w:rPr>
                <w:rFonts w:cs="Times New Roman"/>
                <w:szCs w:val="22"/>
              </w:rPr>
            </w:pPr>
            <w:r w:rsidRPr="000A0441">
              <w:rPr>
                <w:rFonts w:cs="Times New Roman"/>
                <w:szCs w:val="22"/>
              </w:rPr>
              <w:t>0.00625</w:t>
            </w:r>
          </w:p>
        </w:tc>
        <w:tc>
          <w:tcPr>
            <w:tcW w:w="742" w:type="dxa"/>
            <w:noWrap/>
            <w:hideMark/>
          </w:tcPr>
          <w:p w14:paraId="78293DF8" w14:textId="77777777" w:rsidR="005523BC" w:rsidRPr="000A0441" w:rsidRDefault="005523BC" w:rsidP="00CB3ACF">
            <w:pPr>
              <w:spacing w:line="360" w:lineRule="auto"/>
              <w:jc w:val="both"/>
              <w:rPr>
                <w:rFonts w:cs="Times New Roman"/>
                <w:szCs w:val="22"/>
              </w:rPr>
            </w:pPr>
            <w:r w:rsidRPr="000A0441">
              <w:rPr>
                <w:rFonts w:cs="Times New Roman"/>
                <w:szCs w:val="22"/>
              </w:rPr>
              <w:t>254</w:t>
            </w:r>
          </w:p>
        </w:tc>
        <w:tc>
          <w:tcPr>
            <w:tcW w:w="503" w:type="dxa"/>
            <w:noWrap/>
            <w:hideMark/>
          </w:tcPr>
          <w:p w14:paraId="613B42E3"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3981D89B" w14:textId="77777777" w:rsidR="005523BC" w:rsidRPr="000A0441" w:rsidRDefault="005523BC" w:rsidP="00CB3ACF">
            <w:pPr>
              <w:spacing w:line="360" w:lineRule="auto"/>
              <w:jc w:val="both"/>
              <w:rPr>
                <w:rFonts w:cs="Times New Roman"/>
                <w:szCs w:val="22"/>
              </w:rPr>
            </w:pPr>
            <w:r w:rsidRPr="000A0441">
              <w:rPr>
                <w:rFonts w:cs="Times New Roman"/>
                <w:szCs w:val="22"/>
              </w:rPr>
              <w:t>0.0000</w:t>
            </w:r>
          </w:p>
        </w:tc>
        <w:tc>
          <w:tcPr>
            <w:tcW w:w="682" w:type="dxa"/>
            <w:noWrap/>
            <w:hideMark/>
          </w:tcPr>
          <w:p w14:paraId="455F797E" w14:textId="77777777" w:rsidR="005523BC" w:rsidRPr="000A0441" w:rsidRDefault="005523BC" w:rsidP="00CB3ACF">
            <w:pPr>
              <w:spacing w:line="360" w:lineRule="auto"/>
              <w:jc w:val="both"/>
              <w:rPr>
                <w:rFonts w:cs="Times New Roman"/>
                <w:szCs w:val="22"/>
              </w:rPr>
            </w:pPr>
            <w:r w:rsidRPr="000A0441">
              <w:rPr>
                <w:rFonts w:cs="Times New Roman"/>
                <w:szCs w:val="22"/>
              </w:rPr>
              <w:t>63.2</w:t>
            </w:r>
          </w:p>
        </w:tc>
        <w:tc>
          <w:tcPr>
            <w:tcW w:w="458" w:type="dxa"/>
            <w:noWrap/>
            <w:hideMark/>
          </w:tcPr>
          <w:p w14:paraId="7AC49FAD"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42EA5EF" w14:textId="77777777" w:rsidR="005523BC" w:rsidRPr="000A0441" w:rsidRDefault="005523BC" w:rsidP="00CB3ACF">
            <w:pPr>
              <w:spacing w:line="360" w:lineRule="auto"/>
              <w:jc w:val="both"/>
              <w:rPr>
                <w:rFonts w:cs="Times New Roman"/>
                <w:szCs w:val="22"/>
              </w:rPr>
            </w:pPr>
            <w:r w:rsidRPr="000A0441">
              <w:rPr>
                <w:rFonts w:cs="Times New Roman"/>
                <w:szCs w:val="22"/>
              </w:rPr>
              <w:t>0.0090</w:t>
            </w:r>
          </w:p>
        </w:tc>
        <w:tc>
          <w:tcPr>
            <w:tcW w:w="663" w:type="dxa"/>
            <w:noWrap/>
            <w:hideMark/>
          </w:tcPr>
          <w:p w14:paraId="6CA0A5DA" w14:textId="77777777" w:rsidR="005523BC" w:rsidRPr="000A0441" w:rsidRDefault="005523BC" w:rsidP="00CB3ACF">
            <w:pPr>
              <w:spacing w:line="360" w:lineRule="auto"/>
              <w:jc w:val="both"/>
              <w:rPr>
                <w:rFonts w:cs="Times New Roman"/>
                <w:szCs w:val="22"/>
              </w:rPr>
            </w:pPr>
            <w:r w:rsidRPr="000A0441">
              <w:rPr>
                <w:rFonts w:cs="Times New Roman"/>
                <w:szCs w:val="22"/>
              </w:rPr>
              <w:t>45.2</w:t>
            </w:r>
          </w:p>
        </w:tc>
        <w:tc>
          <w:tcPr>
            <w:tcW w:w="410" w:type="dxa"/>
            <w:noWrap/>
            <w:hideMark/>
          </w:tcPr>
          <w:p w14:paraId="6A0788D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3E1988A2"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749B713C" w14:textId="77777777" w:rsidR="005523BC" w:rsidRPr="000A0441" w:rsidRDefault="005523BC" w:rsidP="00CB3ACF">
            <w:pPr>
              <w:spacing w:line="360" w:lineRule="auto"/>
              <w:jc w:val="both"/>
              <w:rPr>
                <w:rFonts w:cs="Times New Roman"/>
                <w:szCs w:val="22"/>
              </w:rPr>
            </w:pPr>
            <w:r w:rsidRPr="000A0441">
              <w:rPr>
                <w:rFonts w:cs="Times New Roman"/>
                <w:szCs w:val="22"/>
              </w:rPr>
              <w:t>8.63</w:t>
            </w:r>
          </w:p>
        </w:tc>
        <w:tc>
          <w:tcPr>
            <w:tcW w:w="472" w:type="dxa"/>
            <w:noWrap/>
            <w:hideMark/>
          </w:tcPr>
          <w:p w14:paraId="0A54087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4D51525" w14:textId="77777777" w:rsidR="005523BC" w:rsidRPr="000A0441" w:rsidRDefault="005523BC" w:rsidP="00CB3ACF">
            <w:pPr>
              <w:spacing w:line="360" w:lineRule="auto"/>
              <w:jc w:val="both"/>
              <w:rPr>
                <w:rFonts w:cs="Times New Roman"/>
                <w:szCs w:val="22"/>
              </w:rPr>
            </w:pPr>
            <w:r w:rsidRPr="000A0441">
              <w:rPr>
                <w:rFonts w:cs="Times New Roman"/>
                <w:szCs w:val="22"/>
              </w:rPr>
              <w:t>0.00877</w:t>
            </w:r>
          </w:p>
        </w:tc>
        <w:tc>
          <w:tcPr>
            <w:tcW w:w="864" w:type="dxa"/>
            <w:noWrap/>
            <w:hideMark/>
          </w:tcPr>
          <w:p w14:paraId="0D98FF77" w14:textId="77777777" w:rsidR="005523BC" w:rsidRPr="000A0441" w:rsidRDefault="005523BC" w:rsidP="00CB3ACF">
            <w:pPr>
              <w:spacing w:line="360" w:lineRule="auto"/>
              <w:jc w:val="both"/>
              <w:rPr>
                <w:rFonts w:cs="Times New Roman"/>
                <w:szCs w:val="22"/>
              </w:rPr>
            </w:pPr>
            <w:r w:rsidRPr="000A0441">
              <w:rPr>
                <w:rFonts w:cs="Times New Roman"/>
                <w:szCs w:val="22"/>
              </w:rPr>
              <w:t>76.2</w:t>
            </w:r>
          </w:p>
        </w:tc>
        <w:tc>
          <w:tcPr>
            <w:tcW w:w="556" w:type="dxa"/>
            <w:noWrap/>
            <w:hideMark/>
          </w:tcPr>
          <w:p w14:paraId="418D359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14DFF5A" w14:textId="77777777" w:rsidR="005523BC" w:rsidRPr="000A0441" w:rsidRDefault="005523BC" w:rsidP="00CB3ACF">
            <w:pPr>
              <w:spacing w:line="360" w:lineRule="auto"/>
              <w:jc w:val="both"/>
              <w:rPr>
                <w:rFonts w:cs="Times New Roman"/>
                <w:szCs w:val="22"/>
              </w:rPr>
            </w:pPr>
            <w:r w:rsidRPr="000A0441">
              <w:rPr>
                <w:rFonts w:cs="Times New Roman"/>
                <w:szCs w:val="22"/>
              </w:rPr>
              <w:t>0.0580</w:t>
            </w:r>
          </w:p>
        </w:tc>
        <w:tc>
          <w:tcPr>
            <w:tcW w:w="747" w:type="dxa"/>
            <w:noWrap/>
            <w:hideMark/>
          </w:tcPr>
          <w:p w14:paraId="084A188F" w14:textId="77777777" w:rsidR="005523BC" w:rsidRPr="000A0441" w:rsidRDefault="005523BC" w:rsidP="00CB3ACF">
            <w:pPr>
              <w:spacing w:line="360" w:lineRule="auto"/>
              <w:jc w:val="both"/>
              <w:rPr>
                <w:rFonts w:cs="Times New Roman"/>
                <w:szCs w:val="22"/>
              </w:rPr>
            </w:pPr>
            <w:r w:rsidRPr="000A0441">
              <w:rPr>
                <w:rFonts w:cs="Times New Roman"/>
                <w:szCs w:val="22"/>
              </w:rPr>
              <w:t>3.86</w:t>
            </w:r>
          </w:p>
        </w:tc>
      </w:tr>
      <w:tr w:rsidR="005523BC" w:rsidRPr="000A0441" w14:paraId="2171341B" w14:textId="77777777" w:rsidTr="00CB3ACF">
        <w:trPr>
          <w:trHeight w:val="320"/>
        </w:trPr>
        <w:tc>
          <w:tcPr>
            <w:tcW w:w="1326" w:type="dxa"/>
            <w:noWrap/>
            <w:hideMark/>
          </w:tcPr>
          <w:p w14:paraId="2539DD2D" w14:textId="77777777" w:rsidR="005523BC" w:rsidRPr="000A0441" w:rsidRDefault="005523BC" w:rsidP="00CB3ACF">
            <w:pPr>
              <w:spacing w:line="360" w:lineRule="auto"/>
              <w:jc w:val="both"/>
              <w:rPr>
                <w:rFonts w:cs="Times New Roman"/>
                <w:szCs w:val="22"/>
              </w:rPr>
            </w:pPr>
            <w:r w:rsidRPr="000A0441">
              <w:rPr>
                <w:rFonts w:cs="Times New Roman"/>
                <w:szCs w:val="22"/>
              </w:rPr>
              <w:t>Clay</w:t>
            </w:r>
          </w:p>
        </w:tc>
        <w:tc>
          <w:tcPr>
            <w:tcW w:w="545" w:type="dxa"/>
            <w:noWrap/>
            <w:hideMark/>
          </w:tcPr>
          <w:p w14:paraId="37E6D73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DDB7150" w14:textId="77777777" w:rsidR="005523BC" w:rsidRPr="000A0441" w:rsidRDefault="005523BC" w:rsidP="00CB3ACF">
            <w:pPr>
              <w:spacing w:line="360" w:lineRule="auto"/>
              <w:jc w:val="both"/>
              <w:rPr>
                <w:rFonts w:cs="Times New Roman"/>
                <w:szCs w:val="22"/>
              </w:rPr>
            </w:pPr>
            <w:r w:rsidRPr="000A0441">
              <w:rPr>
                <w:rFonts w:cs="Times New Roman"/>
                <w:szCs w:val="22"/>
              </w:rPr>
              <w:t>0.00288</w:t>
            </w:r>
          </w:p>
        </w:tc>
        <w:tc>
          <w:tcPr>
            <w:tcW w:w="742" w:type="dxa"/>
            <w:noWrap/>
            <w:hideMark/>
          </w:tcPr>
          <w:p w14:paraId="5696C81A" w14:textId="77777777" w:rsidR="005523BC" w:rsidRPr="000A0441" w:rsidRDefault="005523BC" w:rsidP="00CB3ACF">
            <w:pPr>
              <w:spacing w:line="360" w:lineRule="auto"/>
              <w:jc w:val="both"/>
              <w:rPr>
                <w:rFonts w:cs="Times New Roman"/>
                <w:szCs w:val="22"/>
              </w:rPr>
            </w:pPr>
            <w:r w:rsidRPr="000A0441">
              <w:rPr>
                <w:rFonts w:cs="Times New Roman"/>
                <w:szCs w:val="22"/>
              </w:rPr>
              <w:t>257</w:t>
            </w:r>
          </w:p>
        </w:tc>
        <w:tc>
          <w:tcPr>
            <w:tcW w:w="503" w:type="dxa"/>
            <w:noWrap/>
            <w:hideMark/>
          </w:tcPr>
          <w:p w14:paraId="71877691"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74DC92CE" w14:textId="77777777" w:rsidR="005523BC" w:rsidRPr="000A0441" w:rsidRDefault="005523BC" w:rsidP="00CB3ACF">
            <w:pPr>
              <w:spacing w:line="360" w:lineRule="auto"/>
              <w:jc w:val="both"/>
              <w:rPr>
                <w:rFonts w:cs="Times New Roman"/>
                <w:szCs w:val="22"/>
              </w:rPr>
            </w:pPr>
            <w:r w:rsidRPr="000A0441">
              <w:rPr>
                <w:rFonts w:cs="Times New Roman"/>
                <w:szCs w:val="22"/>
              </w:rPr>
              <w:t>0.0065</w:t>
            </w:r>
          </w:p>
        </w:tc>
        <w:tc>
          <w:tcPr>
            <w:tcW w:w="682" w:type="dxa"/>
            <w:noWrap/>
            <w:hideMark/>
          </w:tcPr>
          <w:p w14:paraId="4CF8EC09" w14:textId="77777777" w:rsidR="005523BC" w:rsidRPr="000A0441" w:rsidRDefault="005523BC" w:rsidP="00CB3ACF">
            <w:pPr>
              <w:spacing w:line="360" w:lineRule="auto"/>
              <w:jc w:val="both"/>
              <w:rPr>
                <w:rFonts w:cs="Times New Roman"/>
                <w:szCs w:val="22"/>
              </w:rPr>
            </w:pPr>
            <w:r w:rsidRPr="000A0441">
              <w:rPr>
                <w:rFonts w:cs="Times New Roman"/>
                <w:szCs w:val="22"/>
              </w:rPr>
              <w:t>60.1</w:t>
            </w:r>
          </w:p>
        </w:tc>
        <w:tc>
          <w:tcPr>
            <w:tcW w:w="458" w:type="dxa"/>
            <w:noWrap/>
            <w:hideMark/>
          </w:tcPr>
          <w:p w14:paraId="0483F136"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54C95339" w14:textId="77777777" w:rsidR="005523BC" w:rsidRPr="000A0441" w:rsidRDefault="005523BC" w:rsidP="00CB3ACF">
            <w:pPr>
              <w:spacing w:line="360" w:lineRule="auto"/>
              <w:jc w:val="both"/>
              <w:rPr>
                <w:rFonts w:cs="Times New Roman"/>
                <w:szCs w:val="22"/>
              </w:rPr>
            </w:pPr>
            <w:r w:rsidRPr="000A0441">
              <w:rPr>
                <w:rFonts w:cs="Times New Roman"/>
                <w:szCs w:val="22"/>
              </w:rPr>
              <w:t>0.0191</w:t>
            </w:r>
          </w:p>
        </w:tc>
        <w:tc>
          <w:tcPr>
            <w:tcW w:w="663" w:type="dxa"/>
            <w:noWrap/>
            <w:hideMark/>
          </w:tcPr>
          <w:p w14:paraId="4A8A8ACC" w14:textId="77777777" w:rsidR="005523BC" w:rsidRPr="000A0441" w:rsidRDefault="005523BC" w:rsidP="00CB3ACF">
            <w:pPr>
              <w:spacing w:line="360" w:lineRule="auto"/>
              <w:jc w:val="both"/>
              <w:rPr>
                <w:rFonts w:cs="Times New Roman"/>
                <w:szCs w:val="22"/>
              </w:rPr>
            </w:pPr>
            <w:r w:rsidRPr="000A0441">
              <w:rPr>
                <w:rFonts w:cs="Times New Roman"/>
                <w:szCs w:val="22"/>
              </w:rPr>
              <w:t>42.4</w:t>
            </w:r>
          </w:p>
        </w:tc>
        <w:tc>
          <w:tcPr>
            <w:tcW w:w="410" w:type="dxa"/>
            <w:noWrap/>
            <w:hideMark/>
          </w:tcPr>
          <w:p w14:paraId="3FFB8CD3"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305656E4" w14:textId="77777777" w:rsidR="005523BC" w:rsidRPr="000A0441" w:rsidRDefault="005523BC" w:rsidP="00CB3ACF">
            <w:pPr>
              <w:spacing w:line="360" w:lineRule="auto"/>
              <w:jc w:val="both"/>
              <w:rPr>
                <w:rFonts w:cs="Times New Roman"/>
                <w:szCs w:val="22"/>
              </w:rPr>
            </w:pPr>
            <w:r w:rsidRPr="000A0441">
              <w:rPr>
                <w:rFonts w:cs="Times New Roman"/>
                <w:szCs w:val="22"/>
              </w:rPr>
              <w:t>0.0715</w:t>
            </w:r>
          </w:p>
        </w:tc>
        <w:tc>
          <w:tcPr>
            <w:tcW w:w="774" w:type="dxa"/>
            <w:noWrap/>
            <w:hideMark/>
          </w:tcPr>
          <w:p w14:paraId="7B50334E" w14:textId="77777777" w:rsidR="005523BC" w:rsidRPr="000A0441" w:rsidRDefault="005523BC" w:rsidP="00CB3ACF">
            <w:pPr>
              <w:spacing w:line="360" w:lineRule="auto"/>
              <w:jc w:val="both"/>
              <w:rPr>
                <w:rFonts w:cs="Times New Roman"/>
                <w:szCs w:val="22"/>
              </w:rPr>
            </w:pPr>
            <w:r w:rsidRPr="000A0441">
              <w:rPr>
                <w:rFonts w:cs="Times New Roman"/>
                <w:szCs w:val="22"/>
              </w:rPr>
              <w:t>1.64</w:t>
            </w:r>
          </w:p>
        </w:tc>
        <w:tc>
          <w:tcPr>
            <w:tcW w:w="472" w:type="dxa"/>
            <w:noWrap/>
            <w:hideMark/>
          </w:tcPr>
          <w:p w14:paraId="4ECD264E"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2F4358A0" w14:textId="77777777" w:rsidR="005523BC" w:rsidRPr="000A0441" w:rsidRDefault="005523BC" w:rsidP="00CB3ACF">
            <w:pPr>
              <w:spacing w:line="360" w:lineRule="auto"/>
              <w:jc w:val="both"/>
              <w:rPr>
                <w:rFonts w:cs="Times New Roman"/>
                <w:szCs w:val="22"/>
              </w:rPr>
            </w:pPr>
            <w:r w:rsidRPr="000A0441">
              <w:rPr>
                <w:rFonts w:cs="Times New Roman"/>
                <w:szCs w:val="22"/>
              </w:rPr>
              <w:t>0.00638</w:t>
            </w:r>
          </w:p>
        </w:tc>
        <w:tc>
          <w:tcPr>
            <w:tcW w:w="864" w:type="dxa"/>
            <w:noWrap/>
            <w:hideMark/>
          </w:tcPr>
          <w:p w14:paraId="45ABC73E" w14:textId="77777777" w:rsidR="005523BC" w:rsidRPr="000A0441" w:rsidRDefault="005523BC" w:rsidP="00CB3ACF">
            <w:pPr>
              <w:spacing w:line="360" w:lineRule="auto"/>
              <w:jc w:val="both"/>
              <w:rPr>
                <w:rFonts w:cs="Times New Roman"/>
                <w:szCs w:val="22"/>
              </w:rPr>
            </w:pPr>
            <w:r w:rsidRPr="000A0441">
              <w:rPr>
                <w:rFonts w:cs="Times New Roman"/>
                <w:szCs w:val="22"/>
              </w:rPr>
              <w:t>76.7</w:t>
            </w:r>
          </w:p>
        </w:tc>
        <w:tc>
          <w:tcPr>
            <w:tcW w:w="556" w:type="dxa"/>
            <w:noWrap/>
            <w:hideMark/>
          </w:tcPr>
          <w:p w14:paraId="6A077C8C"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3C41FDB2" w14:textId="77777777" w:rsidR="005523BC" w:rsidRPr="000A0441" w:rsidRDefault="005523BC" w:rsidP="00CB3ACF">
            <w:pPr>
              <w:spacing w:line="360" w:lineRule="auto"/>
              <w:jc w:val="both"/>
              <w:rPr>
                <w:rFonts w:cs="Times New Roman"/>
                <w:szCs w:val="22"/>
              </w:rPr>
            </w:pPr>
            <w:r w:rsidRPr="000A0441">
              <w:rPr>
                <w:rFonts w:cs="Times New Roman"/>
                <w:szCs w:val="22"/>
              </w:rPr>
              <w:t>0.0564</w:t>
            </w:r>
          </w:p>
        </w:tc>
        <w:tc>
          <w:tcPr>
            <w:tcW w:w="747" w:type="dxa"/>
            <w:noWrap/>
            <w:hideMark/>
          </w:tcPr>
          <w:p w14:paraId="4AAE72A6" w14:textId="77777777" w:rsidR="005523BC" w:rsidRPr="000A0441" w:rsidRDefault="005523BC" w:rsidP="00CB3ACF">
            <w:pPr>
              <w:spacing w:line="360" w:lineRule="auto"/>
              <w:jc w:val="both"/>
              <w:rPr>
                <w:rFonts w:cs="Times New Roman"/>
                <w:szCs w:val="22"/>
              </w:rPr>
            </w:pPr>
            <w:r w:rsidRPr="000A0441">
              <w:rPr>
                <w:rFonts w:cs="Times New Roman"/>
                <w:szCs w:val="22"/>
              </w:rPr>
              <w:t>3.90</w:t>
            </w:r>
          </w:p>
        </w:tc>
      </w:tr>
      <w:tr w:rsidR="005523BC" w:rsidRPr="000A0441" w14:paraId="416C6CFB" w14:textId="77777777" w:rsidTr="00CB3ACF">
        <w:trPr>
          <w:trHeight w:val="320"/>
        </w:trPr>
        <w:tc>
          <w:tcPr>
            <w:tcW w:w="1326" w:type="dxa"/>
            <w:noWrap/>
            <w:hideMark/>
          </w:tcPr>
          <w:p w14:paraId="0EE8B592" w14:textId="77777777" w:rsidR="005523BC" w:rsidRPr="000A0441" w:rsidRDefault="005523BC" w:rsidP="00CB3ACF">
            <w:pPr>
              <w:spacing w:line="360" w:lineRule="auto"/>
              <w:jc w:val="both"/>
              <w:rPr>
                <w:rFonts w:cs="Times New Roman"/>
                <w:szCs w:val="22"/>
              </w:rPr>
            </w:pPr>
            <w:r w:rsidRPr="000A0441">
              <w:rPr>
                <w:rFonts w:cs="Times New Roman"/>
                <w:szCs w:val="22"/>
              </w:rPr>
              <w:t>Sand</w:t>
            </w:r>
          </w:p>
        </w:tc>
        <w:tc>
          <w:tcPr>
            <w:tcW w:w="545" w:type="dxa"/>
            <w:noWrap/>
            <w:hideMark/>
          </w:tcPr>
          <w:p w14:paraId="108A59A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69D9384" w14:textId="77777777" w:rsidR="005523BC" w:rsidRPr="000A0441" w:rsidRDefault="005523BC" w:rsidP="00CB3ACF">
            <w:pPr>
              <w:spacing w:line="360" w:lineRule="auto"/>
              <w:jc w:val="both"/>
              <w:rPr>
                <w:rFonts w:cs="Times New Roman"/>
                <w:szCs w:val="22"/>
              </w:rPr>
            </w:pPr>
            <w:r w:rsidRPr="000A0441">
              <w:rPr>
                <w:rFonts w:cs="Times New Roman"/>
                <w:szCs w:val="22"/>
              </w:rPr>
              <w:t>0.00546</w:t>
            </w:r>
          </w:p>
        </w:tc>
        <w:tc>
          <w:tcPr>
            <w:tcW w:w="742" w:type="dxa"/>
            <w:noWrap/>
            <w:hideMark/>
          </w:tcPr>
          <w:p w14:paraId="0630E581" w14:textId="77777777" w:rsidR="005523BC" w:rsidRPr="000A0441" w:rsidRDefault="005523BC" w:rsidP="00CB3ACF">
            <w:pPr>
              <w:spacing w:line="360" w:lineRule="auto"/>
              <w:jc w:val="both"/>
              <w:rPr>
                <w:rFonts w:cs="Times New Roman"/>
                <w:szCs w:val="22"/>
              </w:rPr>
            </w:pPr>
            <w:r w:rsidRPr="000A0441">
              <w:rPr>
                <w:rFonts w:cs="Times New Roman"/>
                <w:szCs w:val="22"/>
              </w:rPr>
              <w:t>255</w:t>
            </w:r>
          </w:p>
        </w:tc>
        <w:tc>
          <w:tcPr>
            <w:tcW w:w="503" w:type="dxa"/>
            <w:noWrap/>
            <w:hideMark/>
          </w:tcPr>
          <w:p w14:paraId="1CE1425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08BA80C3" w14:textId="77777777" w:rsidR="005523BC" w:rsidRPr="000A0441" w:rsidRDefault="005523BC" w:rsidP="00CB3ACF">
            <w:pPr>
              <w:spacing w:line="360" w:lineRule="auto"/>
              <w:jc w:val="both"/>
              <w:rPr>
                <w:rFonts w:cs="Times New Roman"/>
                <w:szCs w:val="22"/>
              </w:rPr>
            </w:pPr>
            <w:r w:rsidRPr="000A0441">
              <w:rPr>
                <w:rFonts w:cs="Times New Roman"/>
                <w:szCs w:val="22"/>
              </w:rPr>
              <w:t>0.0138</w:t>
            </w:r>
          </w:p>
        </w:tc>
        <w:tc>
          <w:tcPr>
            <w:tcW w:w="682" w:type="dxa"/>
            <w:noWrap/>
            <w:hideMark/>
          </w:tcPr>
          <w:p w14:paraId="75EA700F" w14:textId="77777777" w:rsidR="005523BC" w:rsidRPr="000A0441" w:rsidRDefault="005523BC" w:rsidP="00CB3ACF">
            <w:pPr>
              <w:spacing w:line="360" w:lineRule="auto"/>
              <w:jc w:val="both"/>
              <w:rPr>
                <w:rFonts w:cs="Times New Roman"/>
                <w:szCs w:val="22"/>
              </w:rPr>
            </w:pPr>
            <w:r w:rsidRPr="000A0441">
              <w:rPr>
                <w:rFonts w:cs="Times New Roman"/>
                <w:szCs w:val="22"/>
              </w:rPr>
              <w:t>58.6</w:t>
            </w:r>
          </w:p>
        </w:tc>
        <w:tc>
          <w:tcPr>
            <w:tcW w:w="458" w:type="dxa"/>
            <w:noWrap/>
            <w:hideMark/>
          </w:tcPr>
          <w:p w14:paraId="3DD9EAA2"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C0B1401" w14:textId="77777777" w:rsidR="005523BC" w:rsidRPr="000A0441" w:rsidRDefault="005523BC" w:rsidP="00CB3ACF">
            <w:pPr>
              <w:spacing w:line="360" w:lineRule="auto"/>
              <w:jc w:val="both"/>
              <w:rPr>
                <w:rFonts w:cs="Times New Roman"/>
                <w:szCs w:val="22"/>
              </w:rPr>
            </w:pPr>
            <w:r w:rsidRPr="000A0441">
              <w:rPr>
                <w:rFonts w:cs="Times New Roman"/>
                <w:szCs w:val="22"/>
              </w:rPr>
              <w:t>0.0206</w:t>
            </w:r>
          </w:p>
        </w:tc>
        <w:tc>
          <w:tcPr>
            <w:tcW w:w="663" w:type="dxa"/>
            <w:noWrap/>
            <w:hideMark/>
          </w:tcPr>
          <w:p w14:paraId="000B4B53" w14:textId="77777777" w:rsidR="005523BC" w:rsidRPr="000A0441" w:rsidRDefault="005523BC" w:rsidP="00CB3ACF">
            <w:pPr>
              <w:spacing w:line="360" w:lineRule="auto"/>
              <w:jc w:val="both"/>
              <w:rPr>
                <w:rFonts w:cs="Times New Roman"/>
                <w:szCs w:val="22"/>
              </w:rPr>
            </w:pPr>
            <w:r w:rsidRPr="000A0441">
              <w:rPr>
                <w:rFonts w:cs="Times New Roman"/>
                <w:szCs w:val="22"/>
              </w:rPr>
              <w:t>42.0</w:t>
            </w:r>
          </w:p>
        </w:tc>
        <w:tc>
          <w:tcPr>
            <w:tcW w:w="410" w:type="dxa"/>
            <w:noWrap/>
            <w:hideMark/>
          </w:tcPr>
          <w:p w14:paraId="4C55646D"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02FA8910" w14:textId="77777777" w:rsidR="005523BC" w:rsidRPr="000A0441" w:rsidRDefault="005523BC" w:rsidP="00CB3ACF">
            <w:pPr>
              <w:spacing w:line="360" w:lineRule="auto"/>
              <w:jc w:val="both"/>
              <w:rPr>
                <w:rFonts w:cs="Times New Roman"/>
                <w:szCs w:val="22"/>
              </w:rPr>
            </w:pPr>
            <w:r w:rsidRPr="000A0441">
              <w:rPr>
                <w:rFonts w:cs="Times New Roman"/>
                <w:szCs w:val="22"/>
              </w:rPr>
              <w:t>0.0516</w:t>
            </w:r>
          </w:p>
        </w:tc>
        <w:tc>
          <w:tcPr>
            <w:tcW w:w="774" w:type="dxa"/>
            <w:noWrap/>
            <w:hideMark/>
          </w:tcPr>
          <w:p w14:paraId="6068D54C" w14:textId="77777777" w:rsidR="005523BC" w:rsidRPr="000A0441" w:rsidRDefault="005523BC" w:rsidP="00CB3ACF">
            <w:pPr>
              <w:spacing w:line="360" w:lineRule="auto"/>
              <w:jc w:val="both"/>
              <w:rPr>
                <w:rFonts w:cs="Times New Roman"/>
                <w:szCs w:val="22"/>
              </w:rPr>
            </w:pPr>
            <w:r w:rsidRPr="000A0441">
              <w:rPr>
                <w:rFonts w:cs="Times New Roman"/>
                <w:szCs w:val="22"/>
              </w:rPr>
              <w:t>2.97</w:t>
            </w:r>
          </w:p>
        </w:tc>
        <w:tc>
          <w:tcPr>
            <w:tcW w:w="472" w:type="dxa"/>
            <w:noWrap/>
            <w:hideMark/>
          </w:tcPr>
          <w:p w14:paraId="30CB9E14"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0E7C2B1A" w14:textId="77777777" w:rsidR="005523BC" w:rsidRPr="000A0441" w:rsidRDefault="005523BC" w:rsidP="00CB3ACF">
            <w:pPr>
              <w:spacing w:line="360" w:lineRule="auto"/>
              <w:jc w:val="both"/>
              <w:rPr>
                <w:rFonts w:cs="Times New Roman"/>
                <w:szCs w:val="22"/>
              </w:rPr>
            </w:pPr>
            <w:r w:rsidRPr="000A0441">
              <w:rPr>
                <w:rFonts w:cs="Times New Roman"/>
                <w:szCs w:val="22"/>
              </w:rPr>
              <w:t>0.00812</w:t>
            </w:r>
          </w:p>
        </w:tc>
        <w:tc>
          <w:tcPr>
            <w:tcW w:w="864" w:type="dxa"/>
            <w:noWrap/>
            <w:hideMark/>
          </w:tcPr>
          <w:p w14:paraId="4C8E4303" w14:textId="77777777" w:rsidR="005523BC" w:rsidRPr="000A0441" w:rsidRDefault="005523BC" w:rsidP="00CB3ACF">
            <w:pPr>
              <w:spacing w:line="360" w:lineRule="auto"/>
              <w:jc w:val="both"/>
              <w:rPr>
                <w:rFonts w:cs="Times New Roman"/>
                <w:szCs w:val="22"/>
              </w:rPr>
            </w:pPr>
            <w:r w:rsidRPr="000A0441">
              <w:rPr>
                <w:rFonts w:cs="Times New Roman"/>
                <w:szCs w:val="22"/>
              </w:rPr>
              <w:t>76.3</w:t>
            </w:r>
          </w:p>
        </w:tc>
        <w:tc>
          <w:tcPr>
            <w:tcW w:w="556" w:type="dxa"/>
            <w:noWrap/>
            <w:hideMark/>
          </w:tcPr>
          <w:p w14:paraId="08AD974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0690E8FE" w14:textId="77777777" w:rsidR="005523BC" w:rsidRPr="000A0441" w:rsidRDefault="005523BC" w:rsidP="00CB3ACF">
            <w:pPr>
              <w:spacing w:line="360" w:lineRule="auto"/>
              <w:jc w:val="both"/>
              <w:rPr>
                <w:rFonts w:cs="Times New Roman"/>
                <w:szCs w:val="22"/>
              </w:rPr>
            </w:pPr>
            <w:r w:rsidRPr="000A0441">
              <w:rPr>
                <w:rFonts w:cs="Times New Roman"/>
                <w:szCs w:val="22"/>
              </w:rPr>
              <w:t>0.192</w:t>
            </w:r>
          </w:p>
        </w:tc>
        <w:tc>
          <w:tcPr>
            <w:tcW w:w="747" w:type="dxa"/>
            <w:noWrap/>
            <w:hideMark/>
          </w:tcPr>
          <w:p w14:paraId="00471139"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r>
      <w:tr w:rsidR="005523BC" w:rsidRPr="000A0441" w14:paraId="383C2A33" w14:textId="77777777" w:rsidTr="00CB3ACF">
        <w:trPr>
          <w:trHeight w:val="320"/>
        </w:trPr>
        <w:tc>
          <w:tcPr>
            <w:tcW w:w="1326" w:type="dxa"/>
            <w:noWrap/>
            <w:hideMark/>
          </w:tcPr>
          <w:p w14:paraId="779DB8A4" w14:textId="77777777" w:rsidR="005523BC" w:rsidRPr="000A0441" w:rsidRDefault="005523BC" w:rsidP="00CB3ACF">
            <w:pPr>
              <w:spacing w:line="360" w:lineRule="auto"/>
              <w:jc w:val="both"/>
              <w:rPr>
                <w:rFonts w:cs="Times New Roman"/>
                <w:szCs w:val="22"/>
              </w:rPr>
            </w:pPr>
            <w:r w:rsidRPr="000A0441">
              <w:rPr>
                <w:rFonts w:cs="Times New Roman"/>
                <w:szCs w:val="22"/>
              </w:rPr>
              <w:t>Silt</w:t>
            </w:r>
          </w:p>
        </w:tc>
        <w:tc>
          <w:tcPr>
            <w:tcW w:w="545" w:type="dxa"/>
            <w:noWrap/>
            <w:hideMark/>
          </w:tcPr>
          <w:p w14:paraId="78C1638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E1477A1" w14:textId="77777777" w:rsidR="005523BC" w:rsidRPr="000A0441" w:rsidRDefault="005523BC" w:rsidP="00CB3ACF">
            <w:pPr>
              <w:spacing w:line="360" w:lineRule="auto"/>
              <w:jc w:val="both"/>
              <w:rPr>
                <w:rFonts w:cs="Times New Roman"/>
                <w:szCs w:val="22"/>
              </w:rPr>
            </w:pPr>
            <w:r w:rsidRPr="000A0441">
              <w:rPr>
                <w:rFonts w:cs="Times New Roman"/>
                <w:szCs w:val="22"/>
              </w:rPr>
              <w:t>0.00835</w:t>
            </w:r>
          </w:p>
        </w:tc>
        <w:tc>
          <w:tcPr>
            <w:tcW w:w="742" w:type="dxa"/>
            <w:noWrap/>
            <w:hideMark/>
          </w:tcPr>
          <w:p w14:paraId="623E34E0" w14:textId="77777777" w:rsidR="005523BC" w:rsidRPr="000A0441" w:rsidRDefault="005523BC" w:rsidP="00CB3ACF">
            <w:pPr>
              <w:spacing w:line="360" w:lineRule="auto"/>
              <w:jc w:val="both"/>
              <w:rPr>
                <w:rFonts w:cs="Times New Roman"/>
                <w:szCs w:val="22"/>
              </w:rPr>
            </w:pPr>
            <w:r w:rsidRPr="000A0441">
              <w:rPr>
                <w:rFonts w:cs="Times New Roman"/>
                <w:szCs w:val="22"/>
              </w:rPr>
              <w:t>253</w:t>
            </w:r>
          </w:p>
        </w:tc>
        <w:tc>
          <w:tcPr>
            <w:tcW w:w="503" w:type="dxa"/>
            <w:noWrap/>
            <w:hideMark/>
          </w:tcPr>
          <w:p w14:paraId="077F69F8"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3E10F47C" w14:textId="77777777" w:rsidR="005523BC" w:rsidRPr="000A0441" w:rsidRDefault="005523BC" w:rsidP="00CB3ACF">
            <w:pPr>
              <w:spacing w:line="360" w:lineRule="auto"/>
              <w:jc w:val="both"/>
              <w:rPr>
                <w:rFonts w:cs="Times New Roman"/>
                <w:szCs w:val="22"/>
              </w:rPr>
            </w:pPr>
            <w:r w:rsidRPr="000A0441">
              <w:rPr>
                <w:rFonts w:cs="Times New Roman"/>
                <w:szCs w:val="22"/>
              </w:rPr>
              <w:t>0.0000</w:t>
            </w:r>
          </w:p>
        </w:tc>
        <w:tc>
          <w:tcPr>
            <w:tcW w:w="682" w:type="dxa"/>
            <w:noWrap/>
            <w:hideMark/>
          </w:tcPr>
          <w:p w14:paraId="2B800507" w14:textId="77777777" w:rsidR="005523BC" w:rsidRPr="000A0441" w:rsidRDefault="005523BC" w:rsidP="00CB3ACF">
            <w:pPr>
              <w:spacing w:line="360" w:lineRule="auto"/>
              <w:jc w:val="both"/>
              <w:rPr>
                <w:rFonts w:cs="Times New Roman"/>
                <w:szCs w:val="22"/>
              </w:rPr>
            </w:pPr>
            <w:r w:rsidRPr="000A0441">
              <w:rPr>
                <w:rFonts w:cs="Times New Roman"/>
                <w:szCs w:val="22"/>
              </w:rPr>
              <w:t>62.8</w:t>
            </w:r>
          </w:p>
        </w:tc>
        <w:tc>
          <w:tcPr>
            <w:tcW w:w="458" w:type="dxa"/>
            <w:noWrap/>
            <w:hideMark/>
          </w:tcPr>
          <w:p w14:paraId="694D980F"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0CF7254" w14:textId="77777777" w:rsidR="005523BC" w:rsidRPr="000A0441" w:rsidRDefault="005523BC" w:rsidP="00CB3ACF">
            <w:pPr>
              <w:spacing w:line="360" w:lineRule="auto"/>
              <w:jc w:val="both"/>
              <w:rPr>
                <w:rFonts w:cs="Times New Roman"/>
                <w:szCs w:val="22"/>
              </w:rPr>
            </w:pPr>
            <w:r w:rsidRPr="000A0441">
              <w:rPr>
                <w:rFonts w:cs="Times New Roman"/>
                <w:szCs w:val="22"/>
              </w:rPr>
              <w:t>0.0101</w:t>
            </w:r>
          </w:p>
        </w:tc>
        <w:tc>
          <w:tcPr>
            <w:tcW w:w="663" w:type="dxa"/>
            <w:noWrap/>
            <w:hideMark/>
          </w:tcPr>
          <w:p w14:paraId="1161FC86" w14:textId="77777777" w:rsidR="005523BC" w:rsidRPr="000A0441" w:rsidRDefault="005523BC" w:rsidP="00CB3ACF">
            <w:pPr>
              <w:spacing w:line="360" w:lineRule="auto"/>
              <w:jc w:val="both"/>
              <w:rPr>
                <w:rFonts w:cs="Times New Roman"/>
                <w:szCs w:val="22"/>
              </w:rPr>
            </w:pPr>
            <w:r w:rsidRPr="000A0441">
              <w:rPr>
                <w:rFonts w:cs="Times New Roman"/>
                <w:szCs w:val="22"/>
              </w:rPr>
              <w:t>44.9</w:t>
            </w:r>
          </w:p>
        </w:tc>
        <w:tc>
          <w:tcPr>
            <w:tcW w:w="410" w:type="dxa"/>
            <w:noWrap/>
            <w:hideMark/>
          </w:tcPr>
          <w:p w14:paraId="77216BC1"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582FCB77"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774" w:type="dxa"/>
            <w:noWrap/>
            <w:hideMark/>
          </w:tcPr>
          <w:p w14:paraId="3C9D73EA" w14:textId="77777777" w:rsidR="005523BC" w:rsidRPr="000A0441" w:rsidRDefault="005523BC" w:rsidP="00CB3ACF">
            <w:pPr>
              <w:spacing w:line="360" w:lineRule="auto"/>
              <w:jc w:val="both"/>
              <w:rPr>
                <w:rFonts w:cs="Times New Roman"/>
                <w:szCs w:val="22"/>
              </w:rPr>
            </w:pPr>
            <w:r w:rsidRPr="000A0441">
              <w:rPr>
                <w:rFonts w:cs="Times New Roman"/>
                <w:szCs w:val="22"/>
              </w:rPr>
              <w:t>7.99</w:t>
            </w:r>
          </w:p>
        </w:tc>
        <w:tc>
          <w:tcPr>
            <w:tcW w:w="472" w:type="dxa"/>
            <w:noWrap/>
            <w:hideMark/>
          </w:tcPr>
          <w:p w14:paraId="7F74B01F"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3A95867B" w14:textId="77777777" w:rsidR="005523BC" w:rsidRPr="000A0441" w:rsidRDefault="005523BC" w:rsidP="00CB3ACF">
            <w:pPr>
              <w:spacing w:line="360" w:lineRule="auto"/>
              <w:jc w:val="both"/>
              <w:rPr>
                <w:rFonts w:cs="Times New Roman"/>
                <w:szCs w:val="22"/>
              </w:rPr>
            </w:pPr>
            <w:r w:rsidRPr="000A0441">
              <w:rPr>
                <w:rFonts w:cs="Times New Roman"/>
                <w:szCs w:val="22"/>
              </w:rPr>
              <w:t>0.00947</w:t>
            </w:r>
          </w:p>
        </w:tc>
        <w:tc>
          <w:tcPr>
            <w:tcW w:w="864" w:type="dxa"/>
            <w:noWrap/>
            <w:hideMark/>
          </w:tcPr>
          <w:p w14:paraId="1554E1D8" w14:textId="77777777" w:rsidR="005523BC" w:rsidRPr="000A0441" w:rsidRDefault="005523BC" w:rsidP="00CB3ACF">
            <w:pPr>
              <w:spacing w:line="360" w:lineRule="auto"/>
              <w:jc w:val="both"/>
              <w:rPr>
                <w:rFonts w:cs="Times New Roman"/>
                <w:szCs w:val="22"/>
              </w:rPr>
            </w:pPr>
            <w:r w:rsidRPr="000A0441">
              <w:rPr>
                <w:rFonts w:cs="Times New Roman"/>
                <w:szCs w:val="22"/>
              </w:rPr>
              <w:t>76.0</w:t>
            </w:r>
          </w:p>
        </w:tc>
        <w:tc>
          <w:tcPr>
            <w:tcW w:w="556" w:type="dxa"/>
            <w:noWrap/>
            <w:hideMark/>
          </w:tcPr>
          <w:p w14:paraId="7468E80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779AE042" w14:textId="77777777" w:rsidR="005523BC" w:rsidRPr="000A0441" w:rsidRDefault="005523BC" w:rsidP="00CB3ACF">
            <w:pPr>
              <w:spacing w:line="360" w:lineRule="auto"/>
              <w:jc w:val="both"/>
              <w:rPr>
                <w:rFonts w:cs="Times New Roman"/>
                <w:szCs w:val="22"/>
              </w:rPr>
            </w:pPr>
            <w:r w:rsidRPr="000A0441">
              <w:rPr>
                <w:rFonts w:cs="Times New Roman"/>
                <w:szCs w:val="22"/>
              </w:rPr>
              <w:t>0.122</w:t>
            </w:r>
          </w:p>
        </w:tc>
        <w:tc>
          <w:tcPr>
            <w:tcW w:w="747" w:type="dxa"/>
            <w:noWrap/>
            <w:hideMark/>
          </w:tcPr>
          <w:p w14:paraId="0B9A4455" w14:textId="77777777" w:rsidR="005523BC" w:rsidRPr="000A0441" w:rsidRDefault="005523BC" w:rsidP="00CB3ACF">
            <w:pPr>
              <w:spacing w:line="360" w:lineRule="auto"/>
              <w:jc w:val="both"/>
              <w:rPr>
                <w:rFonts w:cs="Times New Roman"/>
                <w:szCs w:val="22"/>
              </w:rPr>
            </w:pPr>
            <w:r w:rsidRPr="000A0441">
              <w:rPr>
                <w:rFonts w:cs="Times New Roman"/>
                <w:szCs w:val="22"/>
              </w:rPr>
              <w:t>2.01</w:t>
            </w:r>
          </w:p>
        </w:tc>
      </w:tr>
      <w:tr w:rsidR="005523BC" w:rsidRPr="000A0441" w14:paraId="36CF0247" w14:textId="77777777" w:rsidTr="00CB3ACF">
        <w:trPr>
          <w:trHeight w:val="320"/>
        </w:trPr>
        <w:tc>
          <w:tcPr>
            <w:tcW w:w="1326" w:type="dxa"/>
            <w:noWrap/>
            <w:hideMark/>
          </w:tcPr>
          <w:p w14:paraId="772BBEA4" w14:textId="77777777" w:rsidR="005523BC" w:rsidRPr="000A0441" w:rsidRDefault="005523BC" w:rsidP="00CB3ACF">
            <w:pPr>
              <w:spacing w:line="360" w:lineRule="auto"/>
              <w:jc w:val="both"/>
              <w:rPr>
                <w:rFonts w:cs="Times New Roman"/>
                <w:szCs w:val="22"/>
              </w:rPr>
            </w:pPr>
            <w:r w:rsidRPr="000A0441">
              <w:rPr>
                <w:rFonts w:cs="Times New Roman"/>
                <w:szCs w:val="22"/>
              </w:rPr>
              <w:t>Bulk density</w:t>
            </w:r>
          </w:p>
        </w:tc>
        <w:tc>
          <w:tcPr>
            <w:tcW w:w="545" w:type="dxa"/>
            <w:noWrap/>
            <w:hideMark/>
          </w:tcPr>
          <w:p w14:paraId="643D8ACB"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6" w:type="dxa"/>
            <w:noWrap/>
            <w:hideMark/>
          </w:tcPr>
          <w:p w14:paraId="28027945" w14:textId="77777777" w:rsidR="005523BC" w:rsidRPr="000A0441" w:rsidRDefault="005523BC" w:rsidP="00CB3ACF">
            <w:pPr>
              <w:spacing w:line="360" w:lineRule="auto"/>
              <w:jc w:val="both"/>
              <w:rPr>
                <w:rFonts w:cs="Times New Roman"/>
                <w:szCs w:val="22"/>
              </w:rPr>
            </w:pPr>
            <w:r w:rsidRPr="000A0441">
              <w:rPr>
                <w:rFonts w:cs="Times New Roman"/>
                <w:szCs w:val="22"/>
              </w:rPr>
              <w:t>0.00465</w:t>
            </w:r>
          </w:p>
        </w:tc>
        <w:tc>
          <w:tcPr>
            <w:tcW w:w="742" w:type="dxa"/>
            <w:noWrap/>
            <w:hideMark/>
          </w:tcPr>
          <w:p w14:paraId="01F318A6" w14:textId="77777777" w:rsidR="005523BC" w:rsidRPr="000A0441" w:rsidRDefault="005523BC" w:rsidP="00CB3ACF">
            <w:pPr>
              <w:spacing w:line="360" w:lineRule="auto"/>
              <w:jc w:val="both"/>
              <w:rPr>
                <w:rFonts w:cs="Times New Roman"/>
                <w:szCs w:val="22"/>
              </w:rPr>
            </w:pPr>
            <w:r w:rsidRPr="000A0441">
              <w:rPr>
                <w:rFonts w:cs="Times New Roman"/>
                <w:szCs w:val="22"/>
              </w:rPr>
              <w:t>255</w:t>
            </w:r>
          </w:p>
        </w:tc>
        <w:tc>
          <w:tcPr>
            <w:tcW w:w="503" w:type="dxa"/>
            <w:noWrap/>
            <w:hideMark/>
          </w:tcPr>
          <w:p w14:paraId="66053DD7"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20" w:type="dxa"/>
            <w:noWrap/>
            <w:hideMark/>
          </w:tcPr>
          <w:p w14:paraId="72226162" w14:textId="77777777" w:rsidR="005523BC" w:rsidRPr="000A0441" w:rsidRDefault="005523BC" w:rsidP="00CB3ACF">
            <w:pPr>
              <w:spacing w:line="360" w:lineRule="auto"/>
              <w:jc w:val="both"/>
              <w:rPr>
                <w:rFonts w:cs="Times New Roman"/>
                <w:szCs w:val="22"/>
              </w:rPr>
            </w:pPr>
            <w:r w:rsidRPr="000A0441">
              <w:rPr>
                <w:rFonts w:cs="Times New Roman"/>
                <w:szCs w:val="22"/>
              </w:rPr>
              <w:t>0.0000</w:t>
            </w:r>
          </w:p>
        </w:tc>
        <w:tc>
          <w:tcPr>
            <w:tcW w:w="682" w:type="dxa"/>
            <w:noWrap/>
            <w:hideMark/>
          </w:tcPr>
          <w:p w14:paraId="2BFEDC3F" w14:textId="77777777" w:rsidR="005523BC" w:rsidRPr="000A0441" w:rsidRDefault="005523BC" w:rsidP="00CB3ACF">
            <w:pPr>
              <w:spacing w:line="360" w:lineRule="auto"/>
              <w:jc w:val="both"/>
              <w:rPr>
                <w:rFonts w:cs="Times New Roman"/>
                <w:szCs w:val="22"/>
              </w:rPr>
            </w:pPr>
            <w:r w:rsidRPr="000A0441">
              <w:rPr>
                <w:rFonts w:cs="Times New Roman"/>
                <w:szCs w:val="22"/>
              </w:rPr>
              <w:t>61.8</w:t>
            </w:r>
          </w:p>
        </w:tc>
        <w:tc>
          <w:tcPr>
            <w:tcW w:w="458" w:type="dxa"/>
            <w:noWrap/>
            <w:hideMark/>
          </w:tcPr>
          <w:p w14:paraId="6B54293D"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16BEE686" w14:textId="77777777" w:rsidR="005523BC" w:rsidRPr="000A0441" w:rsidRDefault="005523BC" w:rsidP="00CB3ACF">
            <w:pPr>
              <w:spacing w:line="360" w:lineRule="auto"/>
              <w:jc w:val="both"/>
              <w:rPr>
                <w:rFonts w:cs="Times New Roman"/>
                <w:szCs w:val="22"/>
              </w:rPr>
            </w:pPr>
            <w:r w:rsidRPr="000A0441">
              <w:rPr>
                <w:rFonts w:cs="Times New Roman"/>
                <w:szCs w:val="22"/>
              </w:rPr>
              <w:t>0.0111</w:t>
            </w:r>
          </w:p>
        </w:tc>
        <w:tc>
          <w:tcPr>
            <w:tcW w:w="663" w:type="dxa"/>
            <w:noWrap/>
            <w:hideMark/>
          </w:tcPr>
          <w:p w14:paraId="349E62BF" w14:textId="77777777" w:rsidR="005523BC" w:rsidRPr="000A0441" w:rsidRDefault="005523BC" w:rsidP="00CB3ACF">
            <w:pPr>
              <w:spacing w:line="360" w:lineRule="auto"/>
              <w:jc w:val="both"/>
              <w:rPr>
                <w:rFonts w:cs="Times New Roman"/>
                <w:szCs w:val="22"/>
              </w:rPr>
            </w:pPr>
            <w:r w:rsidRPr="000A0441">
              <w:rPr>
                <w:rFonts w:cs="Times New Roman"/>
                <w:szCs w:val="22"/>
              </w:rPr>
              <w:t>44.6</w:t>
            </w:r>
          </w:p>
        </w:tc>
        <w:tc>
          <w:tcPr>
            <w:tcW w:w="410" w:type="dxa"/>
            <w:noWrap/>
            <w:hideMark/>
          </w:tcPr>
          <w:p w14:paraId="3B3EF87A"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79CF37E9" w14:textId="77777777" w:rsidR="005523BC" w:rsidRPr="000A0441" w:rsidRDefault="005523BC" w:rsidP="00CB3ACF">
            <w:pPr>
              <w:spacing w:line="360" w:lineRule="auto"/>
              <w:jc w:val="both"/>
              <w:rPr>
                <w:rFonts w:cs="Times New Roman"/>
                <w:szCs w:val="22"/>
              </w:rPr>
            </w:pPr>
            <w:r w:rsidRPr="000A0441">
              <w:rPr>
                <w:rFonts w:cs="Times New Roman"/>
                <w:szCs w:val="22"/>
              </w:rPr>
              <w:t>0.0958</w:t>
            </w:r>
          </w:p>
        </w:tc>
        <w:tc>
          <w:tcPr>
            <w:tcW w:w="774" w:type="dxa"/>
            <w:noWrap/>
            <w:hideMark/>
          </w:tcPr>
          <w:p w14:paraId="1DA0CC73" w14:textId="77777777" w:rsidR="005523BC" w:rsidRPr="000A0441" w:rsidRDefault="005523BC" w:rsidP="00CB3ACF">
            <w:pPr>
              <w:spacing w:line="360" w:lineRule="auto"/>
              <w:jc w:val="both"/>
              <w:rPr>
                <w:rFonts w:cs="Times New Roman"/>
                <w:szCs w:val="22"/>
              </w:rPr>
            </w:pPr>
            <w:r w:rsidRPr="000A0441">
              <w:rPr>
                <w:rFonts w:cs="Times New Roman"/>
                <w:szCs w:val="22"/>
              </w:rPr>
              <w:t>0</w:t>
            </w:r>
          </w:p>
        </w:tc>
        <w:tc>
          <w:tcPr>
            <w:tcW w:w="472" w:type="dxa"/>
            <w:noWrap/>
            <w:hideMark/>
          </w:tcPr>
          <w:p w14:paraId="3CD01359"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922" w:type="dxa"/>
            <w:noWrap/>
            <w:hideMark/>
          </w:tcPr>
          <w:p w14:paraId="15830052" w14:textId="77777777" w:rsidR="005523BC" w:rsidRPr="000A0441" w:rsidRDefault="005523BC" w:rsidP="00CB3ACF">
            <w:pPr>
              <w:spacing w:line="360" w:lineRule="auto"/>
              <w:jc w:val="both"/>
              <w:rPr>
                <w:rFonts w:cs="Times New Roman"/>
                <w:szCs w:val="22"/>
              </w:rPr>
            </w:pPr>
            <w:r w:rsidRPr="000A0441">
              <w:rPr>
                <w:rFonts w:cs="Times New Roman"/>
                <w:szCs w:val="22"/>
              </w:rPr>
              <w:t>0.01945</w:t>
            </w:r>
          </w:p>
        </w:tc>
        <w:tc>
          <w:tcPr>
            <w:tcW w:w="864" w:type="dxa"/>
            <w:noWrap/>
            <w:hideMark/>
          </w:tcPr>
          <w:p w14:paraId="5DB00C19" w14:textId="77777777" w:rsidR="005523BC" w:rsidRPr="000A0441" w:rsidRDefault="005523BC" w:rsidP="00CB3ACF">
            <w:pPr>
              <w:spacing w:line="360" w:lineRule="auto"/>
              <w:jc w:val="both"/>
              <w:rPr>
                <w:rFonts w:cs="Times New Roman"/>
                <w:szCs w:val="22"/>
              </w:rPr>
            </w:pPr>
            <w:r w:rsidRPr="000A0441">
              <w:rPr>
                <w:rFonts w:cs="Times New Roman"/>
                <w:szCs w:val="22"/>
              </w:rPr>
              <w:t>73.9</w:t>
            </w:r>
          </w:p>
        </w:tc>
        <w:tc>
          <w:tcPr>
            <w:tcW w:w="556" w:type="dxa"/>
            <w:noWrap/>
            <w:hideMark/>
          </w:tcPr>
          <w:p w14:paraId="45CD11C5" w14:textId="77777777" w:rsidR="005523BC" w:rsidRPr="000A0441" w:rsidRDefault="005523BC" w:rsidP="00CB3ACF">
            <w:pPr>
              <w:spacing w:line="360" w:lineRule="auto"/>
              <w:jc w:val="both"/>
              <w:rPr>
                <w:rFonts w:cs="Times New Roman"/>
                <w:szCs w:val="22"/>
              </w:rPr>
            </w:pPr>
            <w:r w:rsidRPr="000A0441">
              <w:rPr>
                <w:rFonts w:cs="Times New Roman"/>
                <w:szCs w:val="22"/>
              </w:rPr>
              <w:t>4</w:t>
            </w:r>
          </w:p>
        </w:tc>
        <w:tc>
          <w:tcPr>
            <w:tcW w:w="813" w:type="dxa"/>
            <w:noWrap/>
            <w:hideMark/>
          </w:tcPr>
          <w:p w14:paraId="672F819D" w14:textId="77777777" w:rsidR="005523BC" w:rsidRPr="000A0441" w:rsidRDefault="005523BC" w:rsidP="00CB3ACF">
            <w:pPr>
              <w:spacing w:line="360" w:lineRule="auto"/>
              <w:jc w:val="both"/>
              <w:rPr>
                <w:rFonts w:cs="Times New Roman"/>
                <w:szCs w:val="22"/>
              </w:rPr>
            </w:pPr>
            <w:r w:rsidRPr="000A0441">
              <w:rPr>
                <w:rFonts w:cs="Times New Roman"/>
                <w:szCs w:val="22"/>
              </w:rPr>
              <w:t>0.102</w:t>
            </w:r>
          </w:p>
        </w:tc>
        <w:tc>
          <w:tcPr>
            <w:tcW w:w="747" w:type="dxa"/>
            <w:noWrap/>
            <w:hideMark/>
          </w:tcPr>
          <w:p w14:paraId="248C5614" w14:textId="77777777" w:rsidR="005523BC" w:rsidRPr="000A0441" w:rsidRDefault="005523BC" w:rsidP="00CB3ACF">
            <w:pPr>
              <w:spacing w:line="360" w:lineRule="auto"/>
              <w:jc w:val="both"/>
              <w:rPr>
                <w:rFonts w:cs="Times New Roman"/>
                <w:szCs w:val="22"/>
              </w:rPr>
            </w:pPr>
            <w:r w:rsidRPr="000A0441">
              <w:rPr>
                <w:rFonts w:cs="Times New Roman"/>
                <w:szCs w:val="22"/>
              </w:rPr>
              <w:t>2.58</w:t>
            </w:r>
          </w:p>
        </w:tc>
      </w:tr>
    </w:tbl>
    <w:p w14:paraId="3E971C6F" w14:textId="77777777" w:rsidR="005523BC" w:rsidRPr="000A0441" w:rsidRDefault="005523BC" w:rsidP="005523BC">
      <w:pPr>
        <w:spacing w:line="360" w:lineRule="auto"/>
        <w:jc w:val="both"/>
        <w:rPr>
          <w:rFonts w:cs="Times New Roman"/>
          <w:szCs w:val="22"/>
        </w:rPr>
      </w:pPr>
      <w:r w:rsidRPr="000A0441">
        <w:rPr>
          <w:rFonts w:cs="Times New Roman"/>
          <w:szCs w:val="22"/>
        </w:rPr>
        <w:t>df Degrees of freedom</w:t>
      </w:r>
    </w:p>
    <w:p w14:paraId="462AA278" w14:textId="77777777" w:rsidR="005523BC" w:rsidRPr="000A0441" w:rsidRDefault="005523BC" w:rsidP="005523BC">
      <w:pPr>
        <w:spacing w:line="360" w:lineRule="auto"/>
        <w:jc w:val="both"/>
        <w:rPr>
          <w:rFonts w:cs="Times New Roman"/>
          <w:szCs w:val="22"/>
        </w:rPr>
      </w:pPr>
    </w:p>
    <w:p w14:paraId="6CA7AEC2" w14:textId="77777777" w:rsidR="005523BC" w:rsidRPr="000A0441" w:rsidRDefault="005523BC" w:rsidP="005523BC">
      <w:pPr>
        <w:spacing w:line="360" w:lineRule="auto"/>
        <w:jc w:val="both"/>
        <w:rPr>
          <w:rFonts w:cs="Times New Roman"/>
          <w:szCs w:val="22"/>
        </w:rPr>
      </w:pPr>
    </w:p>
    <w:p w14:paraId="77E82828" w14:textId="77777777" w:rsidR="005523BC" w:rsidRPr="000A0441" w:rsidRDefault="005523BC" w:rsidP="005523BC">
      <w:pPr>
        <w:spacing w:line="360" w:lineRule="auto"/>
        <w:jc w:val="both"/>
        <w:rPr>
          <w:rFonts w:cs="Times New Roman"/>
          <w:szCs w:val="22"/>
        </w:rPr>
      </w:pPr>
    </w:p>
    <w:p w14:paraId="20598516" w14:textId="77777777" w:rsidR="005523BC" w:rsidRPr="000A0441" w:rsidRDefault="005523BC" w:rsidP="005523BC">
      <w:pPr>
        <w:rPr>
          <w:rFonts w:cs="Times New Roman"/>
          <w:szCs w:val="22"/>
        </w:rPr>
      </w:pPr>
      <w:r w:rsidRPr="000A0441">
        <w:rPr>
          <w:rFonts w:cs="Times New Roman"/>
          <w:szCs w:val="22"/>
        </w:rPr>
        <w:br w:type="page"/>
      </w:r>
    </w:p>
    <w:p w14:paraId="25536EE4" w14:textId="77777777" w:rsidR="005523BC" w:rsidRPr="000A0441" w:rsidRDefault="005523BC" w:rsidP="005523BC">
      <w:pPr>
        <w:spacing w:line="360" w:lineRule="auto"/>
        <w:jc w:val="both"/>
        <w:rPr>
          <w:rFonts w:cs="Times New Roman"/>
          <w:szCs w:val="22"/>
        </w:rPr>
        <w:sectPr w:rsidR="005523BC" w:rsidRPr="000A0441" w:rsidSect="00CB3ACF">
          <w:pgSz w:w="16838" w:h="11906" w:orient="landscape"/>
          <w:pgMar w:top="1440" w:right="1440" w:bottom="1440" w:left="1440" w:header="708" w:footer="708" w:gutter="0"/>
          <w:cols w:space="708"/>
          <w:docGrid w:linePitch="360"/>
        </w:sectPr>
      </w:pPr>
    </w:p>
    <w:p w14:paraId="0CD1E8C3" w14:textId="77777777" w:rsidR="005523BC" w:rsidRPr="000A0441" w:rsidRDefault="005523BC" w:rsidP="005523BC">
      <w:pPr>
        <w:spacing w:line="360" w:lineRule="auto"/>
        <w:jc w:val="both"/>
        <w:rPr>
          <w:rFonts w:cs="Times New Roman"/>
          <w:szCs w:val="22"/>
        </w:rPr>
      </w:pPr>
      <w:r w:rsidRPr="000A0441">
        <w:rPr>
          <w:rFonts w:cs="Times New Roman"/>
          <w:noProof/>
          <w:szCs w:val="22"/>
        </w:rPr>
        <w:lastRenderedPageBreak/>
        <mc:AlternateContent>
          <mc:Choice Requires="wps">
            <w:drawing>
              <wp:anchor distT="0" distB="0" distL="114300" distR="114300" simplePos="0" relativeHeight="251660288" behindDoc="0" locked="0" layoutInCell="1" allowOverlap="1" wp14:anchorId="6E51791F" wp14:editId="46A07CB8">
                <wp:simplePos x="0" y="0"/>
                <wp:positionH relativeFrom="column">
                  <wp:posOffset>0</wp:posOffset>
                </wp:positionH>
                <wp:positionV relativeFrom="paragraph">
                  <wp:posOffset>0</wp:posOffset>
                </wp:positionV>
                <wp:extent cx="6011545" cy="773620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6011545" cy="7736205"/>
                        </a:xfrm>
                        <a:prstGeom prst="rect">
                          <a:avLst/>
                        </a:prstGeom>
                        <a:solidFill>
                          <a:schemeClr val="lt1"/>
                        </a:solidFill>
                        <a:ln w="6350">
                          <a:noFill/>
                        </a:ln>
                      </wps:spPr>
                      <wps:txbx>
                        <w:txbxContent>
                          <w:p w14:paraId="2229966B"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4E43B21" w14:textId="77777777" w:rsidTr="00CB3ACF">
                              <w:trPr>
                                <w:trHeight w:val="455"/>
                              </w:trPr>
                              <w:tc>
                                <w:tcPr>
                                  <w:tcW w:w="1642" w:type="dxa"/>
                                  <w:tcBorders>
                                    <w:top w:val="single" w:sz="4" w:space="0" w:color="auto"/>
                                    <w:bottom w:val="single" w:sz="4" w:space="0" w:color="auto"/>
                                  </w:tcBorders>
                                  <w:shd w:val="clear" w:color="auto" w:fill="auto"/>
                                  <w:noWrap/>
                                  <w:hideMark/>
                                </w:tcPr>
                                <w:p w14:paraId="307C51B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2C5811A8"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49AA1FA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1E8CA69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14E03B7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956E035"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1B6FBC47" w14:textId="77777777" w:rsidTr="00CB3ACF">
                              <w:trPr>
                                <w:trHeight w:val="227"/>
                              </w:trPr>
                              <w:tc>
                                <w:tcPr>
                                  <w:tcW w:w="1642" w:type="dxa"/>
                                  <w:tcBorders>
                                    <w:top w:val="single" w:sz="4" w:space="0" w:color="auto"/>
                                  </w:tcBorders>
                                  <w:shd w:val="clear" w:color="auto" w:fill="auto"/>
                                  <w:noWrap/>
                                  <w:hideMark/>
                                </w:tcPr>
                                <w:p w14:paraId="12BD2DC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E927F3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5526485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38B27E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32AD1F7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369C0B7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4D3C08" w14:textId="77777777" w:rsidTr="00CB3ACF">
                              <w:trPr>
                                <w:trHeight w:val="223"/>
                              </w:trPr>
                              <w:tc>
                                <w:tcPr>
                                  <w:tcW w:w="1642" w:type="dxa"/>
                                  <w:shd w:val="clear" w:color="auto" w:fill="auto"/>
                                  <w:noWrap/>
                                  <w:hideMark/>
                                </w:tcPr>
                                <w:p w14:paraId="2896BB8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9A5B5D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53DB3A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B20D5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5B0F09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300A759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FD0DC24" w14:textId="77777777" w:rsidTr="00CB3ACF">
                              <w:trPr>
                                <w:trHeight w:val="407"/>
                              </w:trPr>
                              <w:tc>
                                <w:tcPr>
                                  <w:tcW w:w="1642" w:type="dxa"/>
                                  <w:shd w:val="clear" w:color="auto" w:fill="auto"/>
                                  <w:noWrap/>
                                  <w:hideMark/>
                                </w:tcPr>
                                <w:p w14:paraId="5A04B8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219815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782CF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605B672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2D903D1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1185A9D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00521221" w14:textId="77777777" w:rsidTr="00CB3ACF">
                              <w:trPr>
                                <w:trHeight w:val="344"/>
                              </w:trPr>
                              <w:tc>
                                <w:tcPr>
                                  <w:tcW w:w="1642" w:type="dxa"/>
                                  <w:shd w:val="clear" w:color="auto" w:fill="auto"/>
                                  <w:noWrap/>
                                  <w:hideMark/>
                                </w:tcPr>
                                <w:p w14:paraId="1A9A3EC7"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A6708C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DC85B6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A67AFE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16D4D6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E2F86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674F43F" w14:textId="77777777" w:rsidTr="00CB3ACF">
                              <w:trPr>
                                <w:trHeight w:val="454"/>
                              </w:trPr>
                              <w:tc>
                                <w:tcPr>
                                  <w:tcW w:w="1642" w:type="dxa"/>
                                  <w:shd w:val="clear" w:color="auto" w:fill="auto"/>
                                  <w:noWrap/>
                                  <w:hideMark/>
                                </w:tcPr>
                                <w:p w14:paraId="678E387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618AA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B4D5D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320BA06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03164F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09E6CD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BEF050B" w14:textId="77777777" w:rsidTr="00CB3ACF">
                              <w:trPr>
                                <w:trHeight w:val="237"/>
                              </w:trPr>
                              <w:tc>
                                <w:tcPr>
                                  <w:tcW w:w="1642" w:type="dxa"/>
                                  <w:shd w:val="clear" w:color="auto" w:fill="auto"/>
                                  <w:noWrap/>
                                  <w:hideMark/>
                                </w:tcPr>
                                <w:p w14:paraId="7FCB1E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E6FF80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88AAF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B724FD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B6DD5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F9BE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785D44C" w14:textId="77777777" w:rsidTr="00CB3ACF">
                              <w:trPr>
                                <w:trHeight w:val="396"/>
                              </w:trPr>
                              <w:tc>
                                <w:tcPr>
                                  <w:tcW w:w="1642" w:type="dxa"/>
                                  <w:shd w:val="clear" w:color="auto" w:fill="auto"/>
                                  <w:noWrap/>
                                  <w:hideMark/>
                                </w:tcPr>
                                <w:p w14:paraId="4BA1708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B66DCD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33BA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F8259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6A9E4E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4EBF2F4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1E4E77" w14:textId="77777777" w:rsidTr="00CB3ACF">
                              <w:trPr>
                                <w:trHeight w:val="308"/>
                              </w:trPr>
                              <w:tc>
                                <w:tcPr>
                                  <w:tcW w:w="1642" w:type="dxa"/>
                                  <w:shd w:val="clear" w:color="auto" w:fill="auto"/>
                                  <w:noWrap/>
                                  <w:hideMark/>
                                </w:tcPr>
                                <w:p w14:paraId="042E13B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6B8395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47C85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8283F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0B0EB3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4E03FD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65145B" w14:textId="77777777" w:rsidTr="00CB3ACF">
                              <w:trPr>
                                <w:trHeight w:val="123"/>
                              </w:trPr>
                              <w:tc>
                                <w:tcPr>
                                  <w:tcW w:w="1642" w:type="dxa"/>
                                  <w:shd w:val="clear" w:color="auto" w:fill="auto"/>
                                  <w:noWrap/>
                                  <w:hideMark/>
                                </w:tcPr>
                                <w:p w14:paraId="47B4D5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7F60A7F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3A1917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FB9E34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4950241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228604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7E818B6" w14:textId="77777777" w:rsidTr="00CB3ACF">
                              <w:trPr>
                                <w:trHeight w:val="359"/>
                              </w:trPr>
                              <w:tc>
                                <w:tcPr>
                                  <w:tcW w:w="1642" w:type="dxa"/>
                                  <w:shd w:val="clear" w:color="auto" w:fill="auto"/>
                                  <w:noWrap/>
                                  <w:hideMark/>
                                </w:tcPr>
                                <w:p w14:paraId="62CAAE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493E90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9600E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5139E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1CA95F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28C926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7F45D1B" w14:textId="77777777" w:rsidTr="00CB3ACF">
                              <w:trPr>
                                <w:trHeight w:val="343"/>
                              </w:trPr>
                              <w:tc>
                                <w:tcPr>
                                  <w:tcW w:w="1642" w:type="dxa"/>
                                  <w:shd w:val="clear" w:color="auto" w:fill="auto"/>
                                  <w:noWrap/>
                                  <w:hideMark/>
                                </w:tcPr>
                                <w:p w14:paraId="2E08CF3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30152C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D298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E1F33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2E0DC28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60ED3AC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9B0D4FA" w14:textId="77777777" w:rsidTr="00CB3ACF">
                              <w:trPr>
                                <w:trHeight w:val="384"/>
                              </w:trPr>
                              <w:tc>
                                <w:tcPr>
                                  <w:tcW w:w="1642" w:type="dxa"/>
                                  <w:shd w:val="clear" w:color="auto" w:fill="auto"/>
                                  <w:noWrap/>
                                  <w:hideMark/>
                                </w:tcPr>
                                <w:p w14:paraId="44A4778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489472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17BCBA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541BF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16635E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D2D9B6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7F9379D2" w14:textId="77777777" w:rsidTr="00CB3ACF">
                              <w:trPr>
                                <w:trHeight w:val="237"/>
                              </w:trPr>
                              <w:tc>
                                <w:tcPr>
                                  <w:tcW w:w="1642" w:type="dxa"/>
                                  <w:shd w:val="clear" w:color="auto" w:fill="auto"/>
                                  <w:noWrap/>
                                  <w:hideMark/>
                                </w:tcPr>
                                <w:p w14:paraId="6FE76B23"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C06024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2D91E1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5094A7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71E9A2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AFE79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992E6A0" w14:textId="77777777" w:rsidTr="00CB3ACF">
                              <w:trPr>
                                <w:trHeight w:val="266"/>
                              </w:trPr>
                              <w:tc>
                                <w:tcPr>
                                  <w:tcW w:w="1642" w:type="dxa"/>
                                  <w:shd w:val="clear" w:color="auto" w:fill="auto"/>
                                  <w:noWrap/>
                                  <w:hideMark/>
                                </w:tcPr>
                                <w:p w14:paraId="57B5710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6BD668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B12BB6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8AC5C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37608F5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0E66D1F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8A98DE" w14:textId="77777777" w:rsidTr="00CB3ACF">
                              <w:trPr>
                                <w:trHeight w:val="190"/>
                              </w:trPr>
                              <w:tc>
                                <w:tcPr>
                                  <w:tcW w:w="1642" w:type="dxa"/>
                                  <w:shd w:val="clear" w:color="auto" w:fill="auto"/>
                                  <w:noWrap/>
                                  <w:hideMark/>
                                </w:tcPr>
                                <w:p w14:paraId="33A64A7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D827B0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1B5F1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BF0BD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7DAC807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DC9FA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964911" w14:textId="77777777" w:rsidTr="00CB3ACF">
                              <w:trPr>
                                <w:trHeight w:val="359"/>
                              </w:trPr>
                              <w:tc>
                                <w:tcPr>
                                  <w:tcW w:w="1642" w:type="dxa"/>
                                  <w:tcBorders>
                                    <w:bottom w:val="single" w:sz="4" w:space="0" w:color="auto"/>
                                  </w:tcBorders>
                                  <w:shd w:val="clear" w:color="auto" w:fill="auto"/>
                                  <w:noWrap/>
                                  <w:hideMark/>
                                </w:tcPr>
                                <w:p w14:paraId="681755D0"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6243EC3F"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62CB050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218BC23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09A6A3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58D878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77DC45A"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6EE28CDB"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442977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9B84A2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7E008E6E" w14:textId="77777777" w:rsidR="0045369D" w:rsidRDefault="0045369D" w:rsidP="005523BC"/>
                          <w:p w14:paraId="766505DF" w14:textId="77777777" w:rsidR="0045369D" w:rsidRDefault="0045369D" w:rsidP="005523BC"/>
                          <w:p w14:paraId="1C9F3C37"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C29D713" w14:textId="77777777" w:rsidTr="00CB3ACF">
                              <w:trPr>
                                <w:trHeight w:val="455"/>
                              </w:trPr>
                              <w:tc>
                                <w:tcPr>
                                  <w:tcW w:w="1642" w:type="dxa"/>
                                  <w:tcBorders>
                                    <w:top w:val="single" w:sz="4" w:space="0" w:color="auto"/>
                                    <w:bottom w:val="single" w:sz="4" w:space="0" w:color="auto"/>
                                  </w:tcBorders>
                                  <w:shd w:val="clear" w:color="auto" w:fill="auto"/>
                                  <w:noWrap/>
                                  <w:hideMark/>
                                </w:tcPr>
                                <w:p w14:paraId="23D5DBB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5E5B4EED"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6FEFCA9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5D3AE8C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3801EF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3D45DC8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4C65C9E" w14:textId="77777777" w:rsidTr="00CB3ACF">
                              <w:trPr>
                                <w:trHeight w:val="227"/>
                              </w:trPr>
                              <w:tc>
                                <w:tcPr>
                                  <w:tcW w:w="1642" w:type="dxa"/>
                                  <w:tcBorders>
                                    <w:top w:val="single" w:sz="4" w:space="0" w:color="auto"/>
                                  </w:tcBorders>
                                  <w:shd w:val="clear" w:color="auto" w:fill="auto"/>
                                  <w:noWrap/>
                                  <w:hideMark/>
                                </w:tcPr>
                                <w:p w14:paraId="2C2CB7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4A99495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759EFE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FA485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159AE8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2D6C8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5BE2413" w14:textId="77777777" w:rsidTr="00CB3ACF">
                              <w:trPr>
                                <w:trHeight w:val="223"/>
                              </w:trPr>
                              <w:tc>
                                <w:tcPr>
                                  <w:tcW w:w="1642" w:type="dxa"/>
                                  <w:shd w:val="clear" w:color="auto" w:fill="auto"/>
                                  <w:noWrap/>
                                  <w:hideMark/>
                                </w:tcPr>
                                <w:p w14:paraId="38DBD9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532695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FF46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13BDE0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60C2079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EA908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CDCE95" w14:textId="77777777" w:rsidTr="00CB3ACF">
                              <w:trPr>
                                <w:trHeight w:val="407"/>
                              </w:trPr>
                              <w:tc>
                                <w:tcPr>
                                  <w:tcW w:w="1642" w:type="dxa"/>
                                  <w:shd w:val="clear" w:color="auto" w:fill="auto"/>
                                  <w:noWrap/>
                                  <w:hideMark/>
                                </w:tcPr>
                                <w:p w14:paraId="6A7A96D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BFA6B5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0F48D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50F55BE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FD32C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13694D7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62536282" w14:textId="77777777" w:rsidTr="00CB3ACF">
                              <w:trPr>
                                <w:trHeight w:val="344"/>
                              </w:trPr>
                              <w:tc>
                                <w:tcPr>
                                  <w:tcW w:w="1642" w:type="dxa"/>
                                  <w:shd w:val="clear" w:color="auto" w:fill="auto"/>
                                  <w:noWrap/>
                                  <w:hideMark/>
                                </w:tcPr>
                                <w:p w14:paraId="777B09BC"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63168C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08E9C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A0D0EE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20285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45CCF1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17F123" w14:textId="77777777" w:rsidTr="00CB3ACF">
                              <w:trPr>
                                <w:trHeight w:val="454"/>
                              </w:trPr>
                              <w:tc>
                                <w:tcPr>
                                  <w:tcW w:w="1642" w:type="dxa"/>
                                  <w:shd w:val="clear" w:color="auto" w:fill="auto"/>
                                  <w:noWrap/>
                                  <w:hideMark/>
                                </w:tcPr>
                                <w:p w14:paraId="33F6EF2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34110B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122B38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F147F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705E29F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677C06A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762B237" w14:textId="77777777" w:rsidTr="00CB3ACF">
                              <w:trPr>
                                <w:trHeight w:val="237"/>
                              </w:trPr>
                              <w:tc>
                                <w:tcPr>
                                  <w:tcW w:w="1642" w:type="dxa"/>
                                  <w:shd w:val="clear" w:color="auto" w:fill="auto"/>
                                  <w:noWrap/>
                                  <w:hideMark/>
                                </w:tcPr>
                                <w:p w14:paraId="5D8A959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899C5C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E4644A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8C4AC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C0E68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1FB9D6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CCD7819" w14:textId="77777777" w:rsidTr="00CB3ACF">
                              <w:trPr>
                                <w:trHeight w:val="396"/>
                              </w:trPr>
                              <w:tc>
                                <w:tcPr>
                                  <w:tcW w:w="1642" w:type="dxa"/>
                                  <w:shd w:val="clear" w:color="auto" w:fill="auto"/>
                                  <w:noWrap/>
                                  <w:hideMark/>
                                </w:tcPr>
                                <w:p w14:paraId="605BB36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8FF7FC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CD659C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063DEDC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10D782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36AE6E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D37EE9D" w14:textId="77777777" w:rsidTr="00CB3ACF">
                              <w:trPr>
                                <w:trHeight w:val="308"/>
                              </w:trPr>
                              <w:tc>
                                <w:tcPr>
                                  <w:tcW w:w="1642" w:type="dxa"/>
                                  <w:shd w:val="clear" w:color="auto" w:fill="auto"/>
                                  <w:noWrap/>
                                  <w:hideMark/>
                                </w:tcPr>
                                <w:p w14:paraId="5185306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D9E804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4AD4C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476D5EF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49E00F8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3C08EE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2DB8D76" w14:textId="77777777" w:rsidTr="00CB3ACF">
                              <w:trPr>
                                <w:trHeight w:val="123"/>
                              </w:trPr>
                              <w:tc>
                                <w:tcPr>
                                  <w:tcW w:w="1642" w:type="dxa"/>
                                  <w:shd w:val="clear" w:color="auto" w:fill="auto"/>
                                  <w:noWrap/>
                                  <w:hideMark/>
                                </w:tcPr>
                                <w:p w14:paraId="65C9F9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1063E6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638120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BD2B45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0D5CCC0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3C0C671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F0381F" w14:textId="77777777" w:rsidTr="00CB3ACF">
                              <w:trPr>
                                <w:trHeight w:val="359"/>
                              </w:trPr>
                              <w:tc>
                                <w:tcPr>
                                  <w:tcW w:w="1642" w:type="dxa"/>
                                  <w:shd w:val="clear" w:color="auto" w:fill="auto"/>
                                  <w:noWrap/>
                                  <w:hideMark/>
                                </w:tcPr>
                                <w:p w14:paraId="7BCEB2D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B0E80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4C25E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FB563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4CC9B38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0FA35D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26B76D0" w14:textId="77777777" w:rsidTr="00CB3ACF">
                              <w:trPr>
                                <w:trHeight w:val="343"/>
                              </w:trPr>
                              <w:tc>
                                <w:tcPr>
                                  <w:tcW w:w="1642" w:type="dxa"/>
                                  <w:shd w:val="clear" w:color="auto" w:fill="auto"/>
                                  <w:noWrap/>
                                  <w:hideMark/>
                                </w:tcPr>
                                <w:p w14:paraId="1FA5CDF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6DB21E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FB02BA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48686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67DDBD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40CB4D9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69228845" w14:textId="77777777" w:rsidTr="00CB3ACF">
                              <w:trPr>
                                <w:trHeight w:val="384"/>
                              </w:trPr>
                              <w:tc>
                                <w:tcPr>
                                  <w:tcW w:w="1642" w:type="dxa"/>
                                  <w:shd w:val="clear" w:color="auto" w:fill="auto"/>
                                  <w:noWrap/>
                                  <w:hideMark/>
                                </w:tcPr>
                                <w:p w14:paraId="7FB9D9CF"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7E5C8A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54F31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A39CA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06168B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29EC4BB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7716989D" w14:textId="77777777" w:rsidTr="00CB3ACF">
                              <w:trPr>
                                <w:trHeight w:val="237"/>
                              </w:trPr>
                              <w:tc>
                                <w:tcPr>
                                  <w:tcW w:w="1642" w:type="dxa"/>
                                  <w:shd w:val="clear" w:color="auto" w:fill="auto"/>
                                  <w:noWrap/>
                                  <w:hideMark/>
                                </w:tcPr>
                                <w:p w14:paraId="6CD2AD82"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9574A6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54CDA3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FF47F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11D640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637413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EFBC78A" w14:textId="77777777" w:rsidTr="00CB3ACF">
                              <w:trPr>
                                <w:trHeight w:val="266"/>
                              </w:trPr>
                              <w:tc>
                                <w:tcPr>
                                  <w:tcW w:w="1642" w:type="dxa"/>
                                  <w:shd w:val="clear" w:color="auto" w:fill="auto"/>
                                  <w:noWrap/>
                                  <w:hideMark/>
                                </w:tcPr>
                                <w:p w14:paraId="38E9BF1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A54992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A84C8D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31A69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57459B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47D1E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DDAE5F8" w14:textId="77777777" w:rsidTr="00CB3ACF">
                              <w:trPr>
                                <w:trHeight w:val="190"/>
                              </w:trPr>
                              <w:tc>
                                <w:tcPr>
                                  <w:tcW w:w="1642" w:type="dxa"/>
                                  <w:shd w:val="clear" w:color="auto" w:fill="auto"/>
                                  <w:noWrap/>
                                  <w:hideMark/>
                                </w:tcPr>
                                <w:p w14:paraId="4C22EA8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28B039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A15C8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0C9AC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23D9350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ED509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8F152E7" w14:textId="77777777" w:rsidTr="00CB3ACF">
                              <w:trPr>
                                <w:trHeight w:val="359"/>
                              </w:trPr>
                              <w:tc>
                                <w:tcPr>
                                  <w:tcW w:w="1642" w:type="dxa"/>
                                  <w:tcBorders>
                                    <w:bottom w:val="single" w:sz="4" w:space="0" w:color="auto"/>
                                  </w:tcBorders>
                                  <w:shd w:val="clear" w:color="auto" w:fill="auto"/>
                                  <w:noWrap/>
                                  <w:hideMark/>
                                </w:tcPr>
                                <w:p w14:paraId="41B52CD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5E861476"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58CBE3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20DD26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F15D2F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634B40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D065251"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3690C491"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6AD1D207"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E735134"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78FEF8B3" w14:textId="77777777" w:rsidR="0045369D" w:rsidRDefault="0045369D" w:rsidP="005523BC"/>
                          <w:p w14:paraId="6897EFCC" w14:textId="77777777" w:rsidR="0045369D" w:rsidRDefault="0045369D" w:rsidP="005523BC"/>
                          <w:p w14:paraId="27D76038" w14:textId="77777777" w:rsidR="0045369D" w:rsidRPr="001B5F53" w:rsidRDefault="0045369D" w:rsidP="005523BC">
                            <w:pPr>
                              <w:pStyle w:val="Caption"/>
                              <w:keepNext/>
                              <w:rPr>
                                <w:color w:val="000000" w:themeColor="text1"/>
                                <w:sz w:val="20"/>
                                <w:szCs w:val="20"/>
                              </w:rPr>
                            </w:pPr>
                            <w:bookmarkStart w:id="274" w:name="_Toc112413004"/>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11</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74"/>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EB53E33" w14:textId="77777777" w:rsidTr="00CB3ACF">
                              <w:trPr>
                                <w:trHeight w:val="455"/>
                              </w:trPr>
                              <w:tc>
                                <w:tcPr>
                                  <w:tcW w:w="1642" w:type="dxa"/>
                                  <w:tcBorders>
                                    <w:top w:val="single" w:sz="4" w:space="0" w:color="auto"/>
                                    <w:bottom w:val="single" w:sz="4" w:space="0" w:color="auto"/>
                                  </w:tcBorders>
                                  <w:shd w:val="clear" w:color="auto" w:fill="auto"/>
                                  <w:noWrap/>
                                  <w:hideMark/>
                                </w:tcPr>
                                <w:p w14:paraId="0C93088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7FBB081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4533686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6037FFE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5F61BA6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4339E28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50EB8E5F" w14:textId="77777777" w:rsidTr="00CB3ACF">
                              <w:trPr>
                                <w:trHeight w:val="227"/>
                              </w:trPr>
                              <w:tc>
                                <w:tcPr>
                                  <w:tcW w:w="1642" w:type="dxa"/>
                                  <w:tcBorders>
                                    <w:top w:val="single" w:sz="4" w:space="0" w:color="auto"/>
                                  </w:tcBorders>
                                  <w:shd w:val="clear" w:color="auto" w:fill="auto"/>
                                  <w:noWrap/>
                                  <w:hideMark/>
                                </w:tcPr>
                                <w:p w14:paraId="2A1FF1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267FFC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170324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E91CE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6AA5B0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16F2B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34BCD22" w14:textId="77777777" w:rsidTr="00CB3ACF">
                              <w:trPr>
                                <w:trHeight w:val="223"/>
                              </w:trPr>
                              <w:tc>
                                <w:tcPr>
                                  <w:tcW w:w="1642" w:type="dxa"/>
                                  <w:shd w:val="clear" w:color="auto" w:fill="auto"/>
                                  <w:noWrap/>
                                  <w:hideMark/>
                                </w:tcPr>
                                <w:p w14:paraId="77C1BC8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E6AAE6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DB2AA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A3354E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6E4CC5A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1247B0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C0CEAB9" w14:textId="77777777" w:rsidTr="00CB3ACF">
                              <w:trPr>
                                <w:trHeight w:val="407"/>
                              </w:trPr>
                              <w:tc>
                                <w:tcPr>
                                  <w:tcW w:w="1642" w:type="dxa"/>
                                  <w:shd w:val="clear" w:color="auto" w:fill="auto"/>
                                  <w:noWrap/>
                                  <w:hideMark/>
                                </w:tcPr>
                                <w:p w14:paraId="6E0983F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E197DA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2F6CD3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12C2E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5705499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00E5697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5EFDC067" w14:textId="77777777" w:rsidTr="00CB3ACF">
                              <w:trPr>
                                <w:trHeight w:val="344"/>
                              </w:trPr>
                              <w:tc>
                                <w:tcPr>
                                  <w:tcW w:w="1642" w:type="dxa"/>
                                  <w:shd w:val="clear" w:color="auto" w:fill="auto"/>
                                  <w:noWrap/>
                                  <w:hideMark/>
                                </w:tcPr>
                                <w:p w14:paraId="1695C741"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0B09B40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E4B1DF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72CA89B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F130A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879429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5E588E5" w14:textId="77777777" w:rsidTr="00CB3ACF">
                              <w:trPr>
                                <w:trHeight w:val="454"/>
                              </w:trPr>
                              <w:tc>
                                <w:tcPr>
                                  <w:tcW w:w="1642" w:type="dxa"/>
                                  <w:shd w:val="clear" w:color="auto" w:fill="auto"/>
                                  <w:noWrap/>
                                  <w:hideMark/>
                                </w:tcPr>
                                <w:p w14:paraId="47CB05F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2B080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5838588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4A830F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436B67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0A687F3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B2A883" w14:textId="77777777" w:rsidTr="00CB3ACF">
                              <w:trPr>
                                <w:trHeight w:val="237"/>
                              </w:trPr>
                              <w:tc>
                                <w:tcPr>
                                  <w:tcW w:w="1642" w:type="dxa"/>
                                  <w:shd w:val="clear" w:color="auto" w:fill="auto"/>
                                  <w:noWrap/>
                                  <w:hideMark/>
                                </w:tcPr>
                                <w:p w14:paraId="31C1953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A85C7D3"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94FE4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91070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6BDF5E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409087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FCC2B41" w14:textId="77777777" w:rsidTr="00CB3ACF">
                              <w:trPr>
                                <w:trHeight w:val="396"/>
                              </w:trPr>
                              <w:tc>
                                <w:tcPr>
                                  <w:tcW w:w="1642" w:type="dxa"/>
                                  <w:shd w:val="clear" w:color="auto" w:fill="auto"/>
                                  <w:noWrap/>
                                  <w:hideMark/>
                                </w:tcPr>
                                <w:p w14:paraId="77F74BD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525049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82E09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92A464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65D7A1B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1C637D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82963D2" w14:textId="77777777" w:rsidTr="00CB3ACF">
                              <w:trPr>
                                <w:trHeight w:val="308"/>
                              </w:trPr>
                              <w:tc>
                                <w:tcPr>
                                  <w:tcW w:w="1642" w:type="dxa"/>
                                  <w:shd w:val="clear" w:color="auto" w:fill="auto"/>
                                  <w:noWrap/>
                                  <w:hideMark/>
                                </w:tcPr>
                                <w:p w14:paraId="46A41C6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E17ED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5CB00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57CBE5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4428AAF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67349A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3A554DA" w14:textId="77777777" w:rsidTr="00CB3ACF">
                              <w:trPr>
                                <w:trHeight w:val="123"/>
                              </w:trPr>
                              <w:tc>
                                <w:tcPr>
                                  <w:tcW w:w="1642" w:type="dxa"/>
                                  <w:shd w:val="clear" w:color="auto" w:fill="auto"/>
                                  <w:noWrap/>
                                  <w:hideMark/>
                                </w:tcPr>
                                <w:p w14:paraId="16E75F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454E81B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6FD3D5D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CC0BE4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795083C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20DC6F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20ACDC4" w14:textId="77777777" w:rsidTr="00CB3ACF">
                              <w:trPr>
                                <w:trHeight w:val="359"/>
                              </w:trPr>
                              <w:tc>
                                <w:tcPr>
                                  <w:tcW w:w="1642" w:type="dxa"/>
                                  <w:shd w:val="clear" w:color="auto" w:fill="auto"/>
                                  <w:noWrap/>
                                  <w:hideMark/>
                                </w:tcPr>
                                <w:p w14:paraId="38B4FE2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287A2B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8794F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0F7036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7F4951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ACCE8C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9D2D9A5" w14:textId="77777777" w:rsidTr="00CB3ACF">
                              <w:trPr>
                                <w:trHeight w:val="343"/>
                              </w:trPr>
                              <w:tc>
                                <w:tcPr>
                                  <w:tcW w:w="1642" w:type="dxa"/>
                                  <w:shd w:val="clear" w:color="auto" w:fill="auto"/>
                                  <w:noWrap/>
                                  <w:hideMark/>
                                </w:tcPr>
                                <w:p w14:paraId="5384D03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9358D8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684287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7108F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715F20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696A307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27D3DAD1" w14:textId="77777777" w:rsidTr="00CB3ACF">
                              <w:trPr>
                                <w:trHeight w:val="384"/>
                              </w:trPr>
                              <w:tc>
                                <w:tcPr>
                                  <w:tcW w:w="1642" w:type="dxa"/>
                                  <w:shd w:val="clear" w:color="auto" w:fill="auto"/>
                                  <w:noWrap/>
                                  <w:hideMark/>
                                </w:tcPr>
                                <w:p w14:paraId="18F44531"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E0F2FC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7A7FF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30EB7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469C75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B528561"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788584A" w14:textId="77777777" w:rsidTr="00CB3ACF">
                              <w:trPr>
                                <w:trHeight w:val="237"/>
                              </w:trPr>
                              <w:tc>
                                <w:tcPr>
                                  <w:tcW w:w="1642" w:type="dxa"/>
                                  <w:shd w:val="clear" w:color="auto" w:fill="auto"/>
                                  <w:noWrap/>
                                  <w:hideMark/>
                                </w:tcPr>
                                <w:p w14:paraId="057E5214"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A1F8E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79958D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0F150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64B57A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11BEE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B085724" w14:textId="77777777" w:rsidTr="00CB3ACF">
                              <w:trPr>
                                <w:trHeight w:val="266"/>
                              </w:trPr>
                              <w:tc>
                                <w:tcPr>
                                  <w:tcW w:w="1642" w:type="dxa"/>
                                  <w:shd w:val="clear" w:color="auto" w:fill="auto"/>
                                  <w:noWrap/>
                                  <w:hideMark/>
                                </w:tcPr>
                                <w:p w14:paraId="54AFFA7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E2914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8F9E33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58E8F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7920DEE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D1509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42A0C66" w14:textId="77777777" w:rsidTr="00CB3ACF">
                              <w:trPr>
                                <w:trHeight w:val="190"/>
                              </w:trPr>
                              <w:tc>
                                <w:tcPr>
                                  <w:tcW w:w="1642" w:type="dxa"/>
                                  <w:shd w:val="clear" w:color="auto" w:fill="auto"/>
                                  <w:noWrap/>
                                  <w:hideMark/>
                                </w:tcPr>
                                <w:p w14:paraId="7A03D4D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00866D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D5E04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AF187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1EDA70E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3D294A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313416" w14:textId="77777777" w:rsidTr="00CB3ACF">
                              <w:trPr>
                                <w:trHeight w:val="359"/>
                              </w:trPr>
                              <w:tc>
                                <w:tcPr>
                                  <w:tcW w:w="1642" w:type="dxa"/>
                                  <w:tcBorders>
                                    <w:bottom w:val="single" w:sz="4" w:space="0" w:color="auto"/>
                                  </w:tcBorders>
                                  <w:shd w:val="clear" w:color="auto" w:fill="auto"/>
                                  <w:noWrap/>
                                  <w:hideMark/>
                                </w:tcPr>
                                <w:p w14:paraId="0C2A9886"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5929FCB5"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AD096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6F1D2D4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4D6013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79C7D48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4A7D8FB"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263BD66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609BEC67"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58C908DA"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3658071" w14:textId="77777777" w:rsidR="0045369D" w:rsidRDefault="0045369D" w:rsidP="005523BC"/>
                          <w:p w14:paraId="57FD4272" w14:textId="77777777" w:rsidR="0045369D" w:rsidRDefault="0045369D" w:rsidP="005523BC"/>
                          <w:p w14:paraId="29EAEFA0"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DE7A913" w14:textId="77777777" w:rsidTr="00CB3ACF">
                              <w:trPr>
                                <w:trHeight w:val="455"/>
                              </w:trPr>
                              <w:tc>
                                <w:tcPr>
                                  <w:tcW w:w="1642" w:type="dxa"/>
                                  <w:tcBorders>
                                    <w:top w:val="single" w:sz="4" w:space="0" w:color="auto"/>
                                    <w:bottom w:val="single" w:sz="4" w:space="0" w:color="auto"/>
                                  </w:tcBorders>
                                  <w:shd w:val="clear" w:color="auto" w:fill="auto"/>
                                  <w:noWrap/>
                                  <w:hideMark/>
                                </w:tcPr>
                                <w:p w14:paraId="34F789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175AD69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12E8331C"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70FD662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4443D93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9F16CC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BE79270" w14:textId="77777777" w:rsidTr="00CB3ACF">
                              <w:trPr>
                                <w:trHeight w:val="227"/>
                              </w:trPr>
                              <w:tc>
                                <w:tcPr>
                                  <w:tcW w:w="1642" w:type="dxa"/>
                                  <w:tcBorders>
                                    <w:top w:val="single" w:sz="4" w:space="0" w:color="auto"/>
                                  </w:tcBorders>
                                  <w:shd w:val="clear" w:color="auto" w:fill="auto"/>
                                  <w:noWrap/>
                                  <w:hideMark/>
                                </w:tcPr>
                                <w:p w14:paraId="7B4E052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B28C5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6637E25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08F22FD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4E2232F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1109B16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A314B9C" w14:textId="77777777" w:rsidTr="00CB3ACF">
                              <w:trPr>
                                <w:trHeight w:val="223"/>
                              </w:trPr>
                              <w:tc>
                                <w:tcPr>
                                  <w:tcW w:w="1642" w:type="dxa"/>
                                  <w:shd w:val="clear" w:color="auto" w:fill="auto"/>
                                  <w:noWrap/>
                                  <w:hideMark/>
                                </w:tcPr>
                                <w:p w14:paraId="3DE99A3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5CF284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748C0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D0FA0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5B9733E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52AE0C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98353F3" w14:textId="77777777" w:rsidTr="00CB3ACF">
                              <w:trPr>
                                <w:trHeight w:val="407"/>
                              </w:trPr>
                              <w:tc>
                                <w:tcPr>
                                  <w:tcW w:w="1642" w:type="dxa"/>
                                  <w:shd w:val="clear" w:color="auto" w:fill="auto"/>
                                  <w:noWrap/>
                                  <w:hideMark/>
                                </w:tcPr>
                                <w:p w14:paraId="502E962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64276F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ED98D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5B230A8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A56E6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22E154E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18B36B8E" w14:textId="77777777" w:rsidTr="00CB3ACF">
                              <w:trPr>
                                <w:trHeight w:val="344"/>
                              </w:trPr>
                              <w:tc>
                                <w:tcPr>
                                  <w:tcW w:w="1642" w:type="dxa"/>
                                  <w:shd w:val="clear" w:color="auto" w:fill="auto"/>
                                  <w:noWrap/>
                                  <w:hideMark/>
                                </w:tcPr>
                                <w:p w14:paraId="7E385AEE"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3054B8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D2E75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4A52D72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6713F0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02F554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D0CA60" w14:textId="77777777" w:rsidTr="00CB3ACF">
                              <w:trPr>
                                <w:trHeight w:val="454"/>
                              </w:trPr>
                              <w:tc>
                                <w:tcPr>
                                  <w:tcW w:w="1642" w:type="dxa"/>
                                  <w:shd w:val="clear" w:color="auto" w:fill="auto"/>
                                  <w:noWrap/>
                                  <w:hideMark/>
                                </w:tcPr>
                                <w:p w14:paraId="3631D74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11D25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462BBDC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71C62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3708D3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68A1308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BF61BFC" w14:textId="77777777" w:rsidTr="00CB3ACF">
                              <w:trPr>
                                <w:trHeight w:val="237"/>
                              </w:trPr>
                              <w:tc>
                                <w:tcPr>
                                  <w:tcW w:w="1642" w:type="dxa"/>
                                  <w:shd w:val="clear" w:color="auto" w:fill="auto"/>
                                  <w:noWrap/>
                                  <w:hideMark/>
                                </w:tcPr>
                                <w:p w14:paraId="06F071F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151915C"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14254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28BD442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7FEB43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F9541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874378" w14:textId="77777777" w:rsidTr="00CB3ACF">
                              <w:trPr>
                                <w:trHeight w:val="396"/>
                              </w:trPr>
                              <w:tc>
                                <w:tcPr>
                                  <w:tcW w:w="1642" w:type="dxa"/>
                                  <w:shd w:val="clear" w:color="auto" w:fill="auto"/>
                                  <w:noWrap/>
                                  <w:hideMark/>
                                </w:tcPr>
                                <w:p w14:paraId="4B9C484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58D61F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BF45E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8D2AF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5AF20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3A8507C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45F128" w14:textId="77777777" w:rsidTr="00CB3ACF">
                              <w:trPr>
                                <w:trHeight w:val="308"/>
                              </w:trPr>
                              <w:tc>
                                <w:tcPr>
                                  <w:tcW w:w="1642" w:type="dxa"/>
                                  <w:shd w:val="clear" w:color="auto" w:fill="auto"/>
                                  <w:noWrap/>
                                  <w:hideMark/>
                                </w:tcPr>
                                <w:p w14:paraId="0C34099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60CC2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3840BD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BC823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38060B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AFFF4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6D4A714" w14:textId="77777777" w:rsidTr="00CB3ACF">
                              <w:trPr>
                                <w:trHeight w:val="123"/>
                              </w:trPr>
                              <w:tc>
                                <w:tcPr>
                                  <w:tcW w:w="1642" w:type="dxa"/>
                                  <w:shd w:val="clear" w:color="auto" w:fill="auto"/>
                                  <w:noWrap/>
                                  <w:hideMark/>
                                </w:tcPr>
                                <w:p w14:paraId="1E414A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49D2CD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3726C8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5EEF5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1B5344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6482BE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835D2F2" w14:textId="77777777" w:rsidTr="00CB3ACF">
                              <w:trPr>
                                <w:trHeight w:val="359"/>
                              </w:trPr>
                              <w:tc>
                                <w:tcPr>
                                  <w:tcW w:w="1642" w:type="dxa"/>
                                  <w:shd w:val="clear" w:color="auto" w:fill="auto"/>
                                  <w:noWrap/>
                                  <w:hideMark/>
                                </w:tcPr>
                                <w:p w14:paraId="271A4FC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7746BC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8567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9153A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3E75CE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4873A9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0F8B4E6" w14:textId="77777777" w:rsidTr="00CB3ACF">
                              <w:trPr>
                                <w:trHeight w:val="343"/>
                              </w:trPr>
                              <w:tc>
                                <w:tcPr>
                                  <w:tcW w:w="1642" w:type="dxa"/>
                                  <w:shd w:val="clear" w:color="auto" w:fill="auto"/>
                                  <w:noWrap/>
                                  <w:hideMark/>
                                </w:tcPr>
                                <w:p w14:paraId="63EA462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D9362B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A3F31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556AF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5998C4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4C8A89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CAE667C" w14:textId="77777777" w:rsidTr="00CB3ACF">
                              <w:trPr>
                                <w:trHeight w:val="384"/>
                              </w:trPr>
                              <w:tc>
                                <w:tcPr>
                                  <w:tcW w:w="1642" w:type="dxa"/>
                                  <w:shd w:val="clear" w:color="auto" w:fill="auto"/>
                                  <w:noWrap/>
                                  <w:hideMark/>
                                </w:tcPr>
                                <w:p w14:paraId="5040A1B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A87B76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392C0E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500049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3606C71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D11531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218957D3" w14:textId="77777777" w:rsidTr="00CB3ACF">
                              <w:trPr>
                                <w:trHeight w:val="237"/>
                              </w:trPr>
                              <w:tc>
                                <w:tcPr>
                                  <w:tcW w:w="1642" w:type="dxa"/>
                                  <w:shd w:val="clear" w:color="auto" w:fill="auto"/>
                                  <w:noWrap/>
                                  <w:hideMark/>
                                </w:tcPr>
                                <w:p w14:paraId="299E92EB"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376FC1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46B2CD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54941F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518EEF8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73871DA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66495F" w14:textId="77777777" w:rsidTr="00CB3ACF">
                              <w:trPr>
                                <w:trHeight w:val="266"/>
                              </w:trPr>
                              <w:tc>
                                <w:tcPr>
                                  <w:tcW w:w="1642" w:type="dxa"/>
                                  <w:shd w:val="clear" w:color="auto" w:fill="auto"/>
                                  <w:noWrap/>
                                  <w:hideMark/>
                                </w:tcPr>
                                <w:p w14:paraId="2CFB107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6B49F9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A5C552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33C84F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53C543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51C714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677257D" w14:textId="77777777" w:rsidTr="00CB3ACF">
                              <w:trPr>
                                <w:trHeight w:val="190"/>
                              </w:trPr>
                              <w:tc>
                                <w:tcPr>
                                  <w:tcW w:w="1642" w:type="dxa"/>
                                  <w:shd w:val="clear" w:color="auto" w:fill="auto"/>
                                  <w:noWrap/>
                                  <w:hideMark/>
                                </w:tcPr>
                                <w:p w14:paraId="3819A3D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AAE6EC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0DBB6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7E8FB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2FFC69D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017667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097E09E" w14:textId="77777777" w:rsidTr="00CB3ACF">
                              <w:trPr>
                                <w:trHeight w:val="359"/>
                              </w:trPr>
                              <w:tc>
                                <w:tcPr>
                                  <w:tcW w:w="1642" w:type="dxa"/>
                                  <w:tcBorders>
                                    <w:bottom w:val="single" w:sz="4" w:space="0" w:color="auto"/>
                                  </w:tcBorders>
                                  <w:shd w:val="clear" w:color="auto" w:fill="auto"/>
                                  <w:noWrap/>
                                  <w:hideMark/>
                                </w:tcPr>
                                <w:p w14:paraId="13E6061A"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7A84E2A4"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56F7AD8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6CA03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3EFD69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1ABAF00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2D90C23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2577E0B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2F4CEC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4ADA3A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146B0A38" w14:textId="77777777" w:rsidR="0045369D" w:rsidRDefault="0045369D" w:rsidP="005523BC"/>
                          <w:p w14:paraId="6973CFB0" w14:textId="77777777" w:rsidR="0045369D" w:rsidRDefault="0045369D" w:rsidP="005523BC"/>
                          <w:p w14:paraId="1AF37D3A" w14:textId="77777777" w:rsidR="0045369D" w:rsidRPr="001B5F53" w:rsidRDefault="0045369D" w:rsidP="005523BC">
                            <w:pPr>
                              <w:pStyle w:val="Caption"/>
                              <w:keepNext/>
                              <w:rPr>
                                <w:color w:val="000000" w:themeColor="text1"/>
                                <w:sz w:val="20"/>
                                <w:szCs w:val="20"/>
                              </w:rPr>
                            </w:pPr>
                            <w:bookmarkStart w:id="275" w:name="_Toc112413005"/>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4</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75"/>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4A74A76E" w14:textId="77777777" w:rsidTr="00CB3ACF">
                              <w:trPr>
                                <w:trHeight w:val="455"/>
                              </w:trPr>
                              <w:tc>
                                <w:tcPr>
                                  <w:tcW w:w="1642" w:type="dxa"/>
                                  <w:tcBorders>
                                    <w:top w:val="single" w:sz="4" w:space="0" w:color="auto"/>
                                    <w:bottom w:val="single" w:sz="4" w:space="0" w:color="auto"/>
                                  </w:tcBorders>
                                  <w:shd w:val="clear" w:color="auto" w:fill="auto"/>
                                  <w:noWrap/>
                                  <w:hideMark/>
                                </w:tcPr>
                                <w:p w14:paraId="0A17D39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4F1E1B0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5100CCF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26C2FFC3"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21DA96E3"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59DB3B0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522D6372" w14:textId="77777777" w:rsidTr="00CB3ACF">
                              <w:trPr>
                                <w:trHeight w:val="227"/>
                              </w:trPr>
                              <w:tc>
                                <w:tcPr>
                                  <w:tcW w:w="1642" w:type="dxa"/>
                                  <w:tcBorders>
                                    <w:top w:val="single" w:sz="4" w:space="0" w:color="auto"/>
                                  </w:tcBorders>
                                  <w:shd w:val="clear" w:color="auto" w:fill="auto"/>
                                  <w:noWrap/>
                                  <w:hideMark/>
                                </w:tcPr>
                                <w:p w14:paraId="7847F4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B81DF1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4058848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1EE1A6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51CA07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4E8151D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15F5E7B" w14:textId="77777777" w:rsidTr="00CB3ACF">
                              <w:trPr>
                                <w:trHeight w:val="223"/>
                              </w:trPr>
                              <w:tc>
                                <w:tcPr>
                                  <w:tcW w:w="1642" w:type="dxa"/>
                                  <w:shd w:val="clear" w:color="auto" w:fill="auto"/>
                                  <w:noWrap/>
                                  <w:hideMark/>
                                </w:tcPr>
                                <w:p w14:paraId="324CEB0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BE2150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B4CCBE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C378FD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A9648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263953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05C1F20" w14:textId="77777777" w:rsidTr="00CB3ACF">
                              <w:trPr>
                                <w:trHeight w:val="407"/>
                              </w:trPr>
                              <w:tc>
                                <w:tcPr>
                                  <w:tcW w:w="1642" w:type="dxa"/>
                                  <w:shd w:val="clear" w:color="auto" w:fill="auto"/>
                                  <w:noWrap/>
                                  <w:hideMark/>
                                </w:tcPr>
                                <w:p w14:paraId="02B85AD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580F55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F51F1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59CC25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59D7D8A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48A0154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4A3A4AEA" w14:textId="77777777" w:rsidTr="00CB3ACF">
                              <w:trPr>
                                <w:trHeight w:val="344"/>
                              </w:trPr>
                              <w:tc>
                                <w:tcPr>
                                  <w:tcW w:w="1642" w:type="dxa"/>
                                  <w:shd w:val="clear" w:color="auto" w:fill="auto"/>
                                  <w:noWrap/>
                                  <w:hideMark/>
                                </w:tcPr>
                                <w:p w14:paraId="2922F787"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3D7EB4E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0EF11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E78B6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6805120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59117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D98E06" w14:textId="77777777" w:rsidTr="00CB3ACF">
                              <w:trPr>
                                <w:trHeight w:val="454"/>
                              </w:trPr>
                              <w:tc>
                                <w:tcPr>
                                  <w:tcW w:w="1642" w:type="dxa"/>
                                  <w:shd w:val="clear" w:color="auto" w:fill="auto"/>
                                  <w:noWrap/>
                                  <w:hideMark/>
                                </w:tcPr>
                                <w:p w14:paraId="3958BDB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C72CCA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B210A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3D967A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50F4EA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5ED3EA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0FF5D5" w14:textId="77777777" w:rsidTr="00CB3ACF">
                              <w:trPr>
                                <w:trHeight w:val="237"/>
                              </w:trPr>
                              <w:tc>
                                <w:tcPr>
                                  <w:tcW w:w="1642" w:type="dxa"/>
                                  <w:shd w:val="clear" w:color="auto" w:fill="auto"/>
                                  <w:noWrap/>
                                  <w:hideMark/>
                                </w:tcPr>
                                <w:p w14:paraId="6F2A202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E200C7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E8B77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771083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4654A5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86D883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D185986" w14:textId="77777777" w:rsidTr="00CB3ACF">
                              <w:trPr>
                                <w:trHeight w:val="396"/>
                              </w:trPr>
                              <w:tc>
                                <w:tcPr>
                                  <w:tcW w:w="1642" w:type="dxa"/>
                                  <w:shd w:val="clear" w:color="auto" w:fill="auto"/>
                                  <w:noWrap/>
                                  <w:hideMark/>
                                </w:tcPr>
                                <w:p w14:paraId="4856C14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416C8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FEE3A0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1362D5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0675241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56F5570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193173F" w14:textId="77777777" w:rsidTr="00CB3ACF">
                              <w:trPr>
                                <w:trHeight w:val="308"/>
                              </w:trPr>
                              <w:tc>
                                <w:tcPr>
                                  <w:tcW w:w="1642" w:type="dxa"/>
                                  <w:shd w:val="clear" w:color="auto" w:fill="auto"/>
                                  <w:noWrap/>
                                  <w:hideMark/>
                                </w:tcPr>
                                <w:p w14:paraId="4A2F231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D616EF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DEBA6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464CD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2A28AA9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524D88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B76C45D" w14:textId="77777777" w:rsidTr="00CB3ACF">
                              <w:trPr>
                                <w:trHeight w:val="123"/>
                              </w:trPr>
                              <w:tc>
                                <w:tcPr>
                                  <w:tcW w:w="1642" w:type="dxa"/>
                                  <w:shd w:val="clear" w:color="auto" w:fill="auto"/>
                                  <w:noWrap/>
                                  <w:hideMark/>
                                </w:tcPr>
                                <w:p w14:paraId="22EF96E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5C7C7B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2EA8179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19CC01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7581DE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2413AB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32C552" w14:textId="77777777" w:rsidTr="00CB3ACF">
                              <w:trPr>
                                <w:trHeight w:val="359"/>
                              </w:trPr>
                              <w:tc>
                                <w:tcPr>
                                  <w:tcW w:w="1642" w:type="dxa"/>
                                  <w:shd w:val="clear" w:color="auto" w:fill="auto"/>
                                  <w:noWrap/>
                                  <w:hideMark/>
                                </w:tcPr>
                                <w:p w14:paraId="465818F9"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CC2E59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BEEC9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2B889B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6C88D0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7A0A6F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B25E4AB" w14:textId="77777777" w:rsidTr="00CB3ACF">
                              <w:trPr>
                                <w:trHeight w:val="343"/>
                              </w:trPr>
                              <w:tc>
                                <w:tcPr>
                                  <w:tcW w:w="1642" w:type="dxa"/>
                                  <w:shd w:val="clear" w:color="auto" w:fill="auto"/>
                                  <w:noWrap/>
                                  <w:hideMark/>
                                </w:tcPr>
                                <w:p w14:paraId="3BC8C85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BA542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73B05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E4FF01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7BB9CF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224E267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B6B7A2E" w14:textId="77777777" w:rsidTr="00CB3ACF">
                              <w:trPr>
                                <w:trHeight w:val="384"/>
                              </w:trPr>
                              <w:tc>
                                <w:tcPr>
                                  <w:tcW w:w="1642" w:type="dxa"/>
                                  <w:shd w:val="clear" w:color="auto" w:fill="auto"/>
                                  <w:noWrap/>
                                  <w:hideMark/>
                                </w:tcPr>
                                <w:p w14:paraId="67C23442"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05BB46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92480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8637BD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6B935F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FB204B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6E14DB2" w14:textId="77777777" w:rsidTr="00CB3ACF">
                              <w:trPr>
                                <w:trHeight w:val="237"/>
                              </w:trPr>
                              <w:tc>
                                <w:tcPr>
                                  <w:tcW w:w="1642" w:type="dxa"/>
                                  <w:shd w:val="clear" w:color="auto" w:fill="auto"/>
                                  <w:noWrap/>
                                  <w:hideMark/>
                                </w:tcPr>
                                <w:p w14:paraId="253B1C2A"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7B44E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B41C1A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4AE45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5CB7F3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17F2563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F24F3B1" w14:textId="77777777" w:rsidTr="00CB3ACF">
                              <w:trPr>
                                <w:trHeight w:val="266"/>
                              </w:trPr>
                              <w:tc>
                                <w:tcPr>
                                  <w:tcW w:w="1642" w:type="dxa"/>
                                  <w:shd w:val="clear" w:color="auto" w:fill="auto"/>
                                  <w:noWrap/>
                                  <w:hideMark/>
                                </w:tcPr>
                                <w:p w14:paraId="4C6E92D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903E82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5EE9DF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E2E55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72905B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708294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CB483A3" w14:textId="77777777" w:rsidTr="00CB3ACF">
                              <w:trPr>
                                <w:trHeight w:val="190"/>
                              </w:trPr>
                              <w:tc>
                                <w:tcPr>
                                  <w:tcW w:w="1642" w:type="dxa"/>
                                  <w:shd w:val="clear" w:color="auto" w:fill="auto"/>
                                  <w:noWrap/>
                                  <w:hideMark/>
                                </w:tcPr>
                                <w:p w14:paraId="47A5B8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B96648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39C011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62E1911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0288D8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6DD23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A45508" w14:textId="77777777" w:rsidTr="00CB3ACF">
                              <w:trPr>
                                <w:trHeight w:val="359"/>
                              </w:trPr>
                              <w:tc>
                                <w:tcPr>
                                  <w:tcW w:w="1642" w:type="dxa"/>
                                  <w:tcBorders>
                                    <w:bottom w:val="single" w:sz="4" w:space="0" w:color="auto"/>
                                  </w:tcBorders>
                                  <w:shd w:val="clear" w:color="auto" w:fill="auto"/>
                                  <w:noWrap/>
                                  <w:hideMark/>
                                </w:tcPr>
                                <w:p w14:paraId="342AEC3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6DB4D850"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4DDB69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55FB8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742FFA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6FAE09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755EC37C"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4F7E530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3C430795"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7286BE23"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6392AD8" w14:textId="77777777" w:rsidR="0045369D" w:rsidRDefault="0045369D" w:rsidP="005523BC"/>
                          <w:p w14:paraId="4A2D6A1F" w14:textId="77777777" w:rsidR="0045369D" w:rsidRDefault="0045369D" w:rsidP="005523BC"/>
                          <w:p w14:paraId="4B4D164E"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7BEC73C7" w14:textId="77777777" w:rsidTr="00CB3ACF">
                              <w:trPr>
                                <w:trHeight w:val="455"/>
                              </w:trPr>
                              <w:tc>
                                <w:tcPr>
                                  <w:tcW w:w="1642" w:type="dxa"/>
                                  <w:tcBorders>
                                    <w:top w:val="single" w:sz="4" w:space="0" w:color="auto"/>
                                    <w:bottom w:val="single" w:sz="4" w:space="0" w:color="auto"/>
                                  </w:tcBorders>
                                  <w:shd w:val="clear" w:color="auto" w:fill="auto"/>
                                  <w:noWrap/>
                                  <w:hideMark/>
                                </w:tcPr>
                                <w:p w14:paraId="675D8F8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0B57AB59"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3D553A7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09B1C05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032D089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1AFAF7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4C28F36" w14:textId="77777777" w:rsidTr="00CB3ACF">
                              <w:trPr>
                                <w:trHeight w:val="227"/>
                              </w:trPr>
                              <w:tc>
                                <w:tcPr>
                                  <w:tcW w:w="1642" w:type="dxa"/>
                                  <w:tcBorders>
                                    <w:top w:val="single" w:sz="4" w:space="0" w:color="auto"/>
                                  </w:tcBorders>
                                  <w:shd w:val="clear" w:color="auto" w:fill="auto"/>
                                  <w:noWrap/>
                                  <w:hideMark/>
                                </w:tcPr>
                                <w:p w14:paraId="392285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C6AD1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28EBAD8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746D870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28E240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0ACEA5F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FBC12D3" w14:textId="77777777" w:rsidTr="00CB3ACF">
                              <w:trPr>
                                <w:trHeight w:val="223"/>
                              </w:trPr>
                              <w:tc>
                                <w:tcPr>
                                  <w:tcW w:w="1642" w:type="dxa"/>
                                  <w:shd w:val="clear" w:color="auto" w:fill="auto"/>
                                  <w:noWrap/>
                                  <w:hideMark/>
                                </w:tcPr>
                                <w:p w14:paraId="26FCDC3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D98FC6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117CDC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93DA39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1CB95A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DD6AD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4E4AD4" w14:textId="77777777" w:rsidTr="00CB3ACF">
                              <w:trPr>
                                <w:trHeight w:val="407"/>
                              </w:trPr>
                              <w:tc>
                                <w:tcPr>
                                  <w:tcW w:w="1642" w:type="dxa"/>
                                  <w:shd w:val="clear" w:color="auto" w:fill="auto"/>
                                  <w:noWrap/>
                                  <w:hideMark/>
                                </w:tcPr>
                                <w:p w14:paraId="6D2B36A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DDD836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60710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817021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25B8901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347B8FF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35FAB94B" w14:textId="77777777" w:rsidTr="00CB3ACF">
                              <w:trPr>
                                <w:trHeight w:val="344"/>
                              </w:trPr>
                              <w:tc>
                                <w:tcPr>
                                  <w:tcW w:w="1642" w:type="dxa"/>
                                  <w:shd w:val="clear" w:color="auto" w:fill="auto"/>
                                  <w:noWrap/>
                                  <w:hideMark/>
                                </w:tcPr>
                                <w:p w14:paraId="6D99498E"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CA7C2A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AE43B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0CEFA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7F69267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FF6B1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716121C" w14:textId="77777777" w:rsidTr="00CB3ACF">
                              <w:trPr>
                                <w:trHeight w:val="454"/>
                              </w:trPr>
                              <w:tc>
                                <w:tcPr>
                                  <w:tcW w:w="1642" w:type="dxa"/>
                                  <w:shd w:val="clear" w:color="auto" w:fill="auto"/>
                                  <w:noWrap/>
                                  <w:hideMark/>
                                </w:tcPr>
                                <w:p w14:paraId="6EA3526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A9C2E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24BC471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600F8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4E55C5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4B8421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5121D6" w14:textId="77777777" w:rsidTr="00CB3ACF">
                              <w:trPr>
                                <w:trHeight w:val="237"/>
                              </w:trPr>
                              <w:tc>
                                <w:tcPr>
                                  <w:tcW w:w="1642" w:type="dxa"/>
                                  <w:shd w:val="clear" w:color="auto" w:fill="auto"/>
                                  <w:noWrap/>
                                  <w:hideMark/>
                                </w:tcPr>
                                <w:p w14:paraId="14C1789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D3B159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EB7FD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37961F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52B05C2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52CB53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5383227" w14:textId="77777777" w:rsidTr="00CB3ACF">
                              <w:trPr>
                                <w:trHeight w:val="396"/>
                              </w:trPr>
                              <w:tc>
                                <w:tcPr>
                                  <w:tcW w:w="1642" w:type="dxa"/>
                                  <w:shd w:val="clear" w:color="auto" w:fill="auto"/>
                                  <w:noWrap/>
                                  <w:hideMark/>
                                </w:tcPr>
                                <w:p w14:paraId="0C8BF1E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FCADDC3"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4AA75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A6307B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342C54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23C485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55C9904" w14:textId="77777777" w:rsidTr="00CB3ACF">
                              <w:trPr>
                                <w:trHeight w:val="308"/>
                              </w:trPr>
                              <w:tc>
                                <w:tcPr>
                                  <w:tcW w:w="1642" w:type="dxa"/>
                                  <w:shd w:val="clear" w:color="auto" w:fill="auto"/>
                                  <w:noWrap/>
                                  <w:hideMark/>
                                </w:tcPr>
                                <w:p w14:paraId="17E8D6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A7853F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53A28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3331E8A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1CB679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1F4DC3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7E56A7B" w14:textId="77777777" w:rsidTr="00CB3ACF">
                              <w:trPr>
                                <w:trHeight w:val="123"/>
                              </w:trPr>
                              <w:tc>
                                <w:tcPr>
                                  <w:tcW w:w="1642" w:type="dxa"/>
                                  <w:shd w:val="clear" w:color="auto" w:fill="auto"/>
                                  <w:noWrap/>
                                  <w:hideMark/>
                                </w:tcPr>
                                <w:p w14:paraId="4C66DB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20F664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277FD6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E53B3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1C0EA42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78BCA3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11A19C8" w14:textId="77777777" w:rsidTr="00CB3ACF">
                              <w:trPr>
                                <w:trHeight w:val="359"/>
                              </w:trPr>
                              <w:tc>
                                <w:tcPr>
                                  <w:tcW w:w="1642" w:type="dxa"/>
                                  <w:shd w:val="clear" w:color="auto" w:fill="auto"/>
                                  <w:noWrap/>
                                  <w:hideMark/>
                                </w:tcPr>
                                <w:p w14:paraId="3732DDB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570275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AA141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76C7E0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682B3E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E139A7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0642501" w14:textId="77777777" w:rsidTr="00CB3ACF">
                              <w:trPr>
                                <w:trHeight w:val="343"/>
                              </w:trPr>
                              <w:tc>
                                <w:tcPr>
                                  <w:tcW w:w="1642" w:type="dxa"/>
                                  <w:shd w:val="clear" w:color="auto" w:fill="auto"/>
                                  <w:noWrap/>
                                  <w:hideMark/>
                                </w:tcPr>
                                <w:p w14:paraId="515BD0D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A68ABD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C9627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77A5B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4C2254F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C219BD5"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CBE2403" w14:textId="77777777" w:rsidTr="00CB3ACF">
                              <w:trPr>
                                <w:trHeight w:val="384"/>
                              </w:trPr>
                              <w:tc>
                                <w:tcPr>
                                  <w:tcW w:w="1642" w:type="dxa"/>
                                  <w:shd w:val="clear" w:color="auto" w:fill="auto"/>
                                  <w:noWrap/>
                                  <w:hideMark/>
                                </w:tcPr>
                                <w:p w14:paraId="6CEC5D0B"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2BA6C5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DB8E3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75EAAA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46ACC1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C92F497"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6D0660F" w14:textId="77777777" w:rsidTr="00CB3ACF">
                              <w:trPr>
                                <w:trHeight w:val="237"/>
                              </w:trPr>
                              <w:tc>
                                <w:tcPr>
                                  <w:tcW w:w="1642" w:type="dxa"/>
                                  <w:shd w:val="clear" w:color="auto" w:fill="auto"/>
                                  <w:noWrap/>
                                  <w:hideMark/>
                                </w:tcPr>
                                <w:p w14:paraId="05787B4F"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A1F2E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194BF7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25957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088634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1FA2E2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20162A1" w14:textId="77777777" w:rsidTr="00CB3ACF">
                              <w:trPr>
                                <w:trHeight w:val="266"/>
                              </w:trPr>
                              <w:tc>
                                <w:tcPr>
                                  <w:tcW w:w="1642" w:type="dxa"/>
                                  <w:shd w:val="clear" w:color="auto" w:fill="auto"/>
                                  <w:noWrap/>
                                  <w:hideMark/>
                                </w:tcPr>
                                <w:p w14:paraId="43E82F3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D68C5D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77AE0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FFF05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3584556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30CC20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9CE4771" w14:textId="77777777" w:rsidTr="00CB3ACF">
                              <w:trPr>
                                <w:trHeight w:val="190"/>
                              </w:trPr>
                              <w:tc>
                                <w:tcPr>
                                  <w:tcW w:w="1642" w:type="dxa"/>
                                  <w:shd w:val="clear" w:color="auto" w:fill="auto"/>
                                  <w:noWrap/>
                                  <w:hideMark/>
                                </w:tcPr>
                                <w:p w14:paraId="2A3176B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6A4BF4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94AA40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F83012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5FCFE48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457EBAB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FAF475F" w14:textId="77777777" w:rsidTr="00CB3ACF">
                              <w:trPr>
                                <w:trHeight w:val="359"/>
                              </w:trPr>
                              <w:tc>
                                <w:tcPr>
                                  <w:tcW w:w="1642" w:type="dxa"/>
                                  <w:tcBorders>
                                    <w:bottom w:val="single" w:sz="4" w:space="0" w:color="auto"/>
                                  </w:tcBorders>
                                  <w:shd w:val="clear" w:color="auto" w:fill="auto"/>
                                  <w:noWrap/>
                                  <w:hideMark/>
                                </w:tcPr>
                                <w:p w14:paraId="699773AB"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723D5B1B"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6DD21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5C6A87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7DEDE7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2AC5573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251ED6A"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0C0DD68D"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9EC86F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5201630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1A3FF196" w14:textId="77777777" w:rsidR="0045369D" w:rsidRDefault="0045369D" w:rsidP="005523BC"/>
                          <w:p w14:paraId="2223C144" w14:textId="77777777" w:rsidR="0045369D" w:rsidRDefault="0045369D" w:rsidP="005523BC"/>
                          <w:p w14:paraId="50BA02E7" w14:textId="77777777" w:rsidR="0045369D" w:rsidRPr="001B5F53" w:rsidRDefault="0045369D" w:rsidP="005523BC">
                            <w:pPr>
                              <w:pStyle w:val="Caption"/>
                              <w:keepNext/>
                              <w:rPr>
                                <w:color w:val="000000" w:themeColor="text1"/>
                                <w:sz w:val="20"/>
                                <w:szCs w:val="20"/>
                              </w:rPr>
                            </w:pPr>
                            <w:bookmarkStart w:id="276" w:name="_Toc112410078"/>
                            <w:bookmarkStart w:id="277" w:name="_Toc112413006"/>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11</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76"/>
                            <w:bookmarkEnd w:id="277"/>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2F8016A" w14:textId="77777777" w:rsidTr="00CB3ACF">
                              <w:trPr>
                                <w:trHeight w:val="455"/>
                              </w:trPr>
                              <w:tc>
                                <w:tcPr>
                                  <w:tcW w:w="1642" w:type="dxa"/>
                                  <w:tcBorders>
                                    <w:top w:val="single" w:sz="4" w:space="0" w:color="auto"/>
                                    <w:bottom w:val="single" w:sz="4" w:space="0" w:color="auto"/>
                                  </w:tcBorders>
                                  <w:shd w:val="clear" w:color="auto" w:fill="auto"/>
                                  <w:noWrap/>
                                  <w:hideMark/>
                                </w:tcPr>
                                <w:p w14:paraId="0B0E306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3A63F37A"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2780662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03DC20B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2EE0D771"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02B5C9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7E175910" w14:textId="77777777" w:rsidTr="00CB3ACF">
                              <w:trPr>
                                <w:trHeight w:val="227"/>
                              </w:trPr>
                              <w:tc>
                                <w:tcPr>
                                  <w:tcW w:w="1642" w:type="dxa"/>
                                  <w:tcBorders>
                                    <w:top w:val="single" w:sz="4" w:space="0" w:color="auto"/>
                                  </w:tcBorders>
                                  <w:shd w:val="clear" w:color="auto" w:fill="auto"/>
                                  <w:noWrap/>
                                  <w:hideMark/>
                                </w:tcPr>
                                <w:p w14:paraId="4F5AF7B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6FDDAE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266BE82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14B593C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14F420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49B1F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196C22F" w14:textId="77777777" w:rsidTr="00CB3ACF">
                              <w:trPr>
                                <w:trHeight w:val="223"/>
                              </w:trPr>
                              <w:tc>
                                <w:tcPr>
                                  <w:tcW w:w="1642" w:type="dxa"/>
                                  <w:shd w:val="clear" w:color="auto" w:fill="auto"/>
                                  <w:noWrap/>
                                  <w:hideMark/>
                                </w:tcPr>
                                <w:p w14:paraId="60C0B50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BED648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D371F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6C55C5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5C749B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083F6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68F2E4" w14:textId="77777777" w:rsidTr="00CB3ACF">
                              <w:trPr>
                                <w:trHeight w:val="407"/>
                              </w:trPr>
                              <w:tc>
                                <w:tcPr>
                                  <w:tcW w:w="1642" w:type="dxa"/>
                                  <w:shd w:val="clear" w:color="auto" w:fill="auto"/>
                                  <w:noWrap/>
                                  <w:hideMark/>
                                </w:tcPr>
                                <w:p w14:paraId="6FA4770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377AA8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0D4D1A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F7CF0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7272F7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6554DB2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3A8B8F63" w14:textId="77777777" w:rsidTr="00CB3ACF">
                              <w:trPr>
                                <w:trHeight w:val="344"/>
                              </w:trPr>
                              <w:tc>
                                <w:tcPr>
                                  <w:tcW w:w="1642" w:type="dxa"/>
                                  <w:shd w:val="clear" w:color="auto" w:fill="auto"/>
                                  <w:noWrap/>
                                  <w:hideMark/>
                                </w:tcPr>
                                <w:p w14:paraId="6C3AC86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62609E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C55D21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36945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189079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997405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B75517E" w14:textId="77777777" w:rsidTr="00CB3ACF">
                              <w:trPr>
                                <w:trHeight w:val="454"/>
                              </w:trPr>
                              <w:tc>
                                <w:tcPr>
                                  <w:tcW w:w="1642" w:type="dxa"/>
                                  <w:shd w:val="clear" w:color="auto" w:fill="auto"/>
                                  <w:noWrap/>
                                  <w:hideMark/>
                                </w:tcPr>
                                <w:p w14:paraId="17089DB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09713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ECC56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00E0B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35E8E5C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42C4301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446AED1" w14:textId="77777777" w:rsidTr="00CB3ACF">
                              <w:trPr>
                                <w:trHeight w:val="237"/>
                              </w:trPr>
                              <w:tc>
                                <w:tcPr>
                                  <w:tcW w:w="1642" w:type="dxa"/>
                                  <w:shd w:val="clear" w:color="auto" w:fill="auto"/>
                                  <w:noWrap/>
                                  <w:hideMark/>
                                </w:tcPr>
                                <w:p w14:paraId="5EC453F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CD735F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73E97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749E7D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9505CE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B09DB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BAC770E" w14:textId="77777777" w:rsidTr="00CB3ACF">
                              <w:trPr>
                                <w:trHeight w:val="396"/>
                              </w:trPr>
                              <w:tc>
                                <w:tcPr>
                                  <w:tcW w:w="1642" w:type="dxa"/>
                                  <w:shd w:val="clear" w:color="auto" w:fill="auto"/>
                                  <w:noWrap/>
                                  <w:hideMark/>
                                </w:tcPr>
                                <w:p w14:paraId="56AD903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B829DC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CEB57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B95EC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318CE4B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052E48D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147DD83" w14:textId="77777777" w:rsidTr="00CB3ACF">
                              <w:trPr>
                                <w:trHeight w:val="308"/>
                              </w:trPr>
                              <w:tc>
                                <w:tcPr>
                                  <w:tcW w:w="1642" w:type="dxa"/>
                                  <w:shd w:val="clear" w:color="auto" w:fill="auto"/>
                                  <w:noWrap/>
                                  <w:hideMark/>
                                </w:tcPr>
                                <w:p w14:paraId="02603A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0C2D84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DEF8D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3A24E3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343902B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0A28FB9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E6B376D" w14:textId="77777777" w:rsidTr="00CB3ACF">
                              <w:trPr>
                                <w:trHeight w:val="123"/>
                              </w:trPr>
                              <w:tc>
                                <w:tcPr>
                                  <w:tcW w:w="1642" w:type="dxa"/>
                                  <w:shd w:val="clear" w:color="auto" w:fill="auto"/>
                                  <w:noWrap/>
                                  <w:hideMark/>
                                </w:tcPr>
                                <w:p w14:paraId="1D09E3C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1F730B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1B8FE3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A18F68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2AB596B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364D5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874D611" w14:textId="77777777" w:rsidTr="00CB3ACF">
                              <w:trPr>
                                <w:trHeight w:val="359"/>
                              </w:trPr>
                              <w:tc>
                                <w:tcPr>
                                  <w:tcW w:w="1642" w:type="dxa"/>
                                  <w:shd w:val="clear" w:color="auto" w:fill="auto"/>
                                  <w:noWrap/>
                                  <w:hideMark/>
                                </w:tcPr>
                                <w:p w14:paraId="123A002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625A54C"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D4344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8A6DD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5489880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B34177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26C640" w14:textId="77777777" w:rsidTr="00CB3ACF">
                              <w:trPr>
                                <w:trHeight w:val="343"/>
                              </w:trPr>
                              <w:tc>
                                <w:tcPr>
                                  <w:tcW w:w="1642" w:type="dxa"/>
                                  <w:shd w:val="clear" w:color="auto" w:fill="auto"/>
                                  <w:noWrap/>
                                  <w:hideMark/>
                                </w:tcPr>
                                <w:p w14:paraId="15453F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CB3AEE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44911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226EB4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5A1E1E9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088B8C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C07669E" w14:textId="77777777" w:rsidTr="00CB3ACF">
                              <w:trPr>
                                <w:trHeight w:val="384"/>
                              </w:trPr>
                              <w:tc>
                                <w:tcPr>
                                  <w:tcW w:w="1642" w:type="dxa"/>
                                  <w:shd w:val="clear" w:color="auto" w:fill="auto"/>
                                  <w:noWrap/>
                                  <w:hideMark/>
                                </w:tcPr>
                                <w:p w14:paraId="7290520C"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5A89D8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0B037F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35F8BC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5381CF4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5F9679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1AAF579B" w14:textId="77777777" w:rsidTr="00CB3ACF">
                              <w:trPr>
                                <w:trHeight w:val="237"/>
                              </w:trPr>
                              <w:tc>
                                <w:tcPr>
                                  <w:tcW w:w="1642" w:type="dxa"/>
                                  <w:shd w:val="clear" w:color="auto" w:fill="auto"/>
                                  <w:noWrap/>
                                  <w:hideMark/>
                                </w:tcPr>
                                <w:p w14:paraId="02F88AAD"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3ECC9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DEA70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5DEB83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6C4D89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75B0CC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59CF1A8" w14:textId="77777777" w:rsidTr="00CB3ACF">
                              <w:trPr>
                                <w:trHeight w:val="266"/>
                              </w:trPr>
                              <w:tc>
                                <w:tcPr>
                                  <w:tcW w:w="1642" w:type="dxa"/>
                                  <w:shd w:val="clear" w:color="auto" w:fill="auto"/>
                                  <w:noWrap/>
                                  <w:hideMark/>
                                </w:tcPr>
                                <w:p w14:paraId="53C0A6C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CA24F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5F8CB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4B540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287D5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6C74BD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45AAF0A" w14:textId="77777777" w:rsidTr="00CB3ACF">
                              <w:trPr>
                                <w:trHeight w:val="190"/>
                              </w:trPr>
                              <w:tc>
                                <w:tcPr>
                                  <w:tcW w:w="1642" w:type="dxa"/>
                                  <w:shd w:val="clear" w:color="auto" w:fill="auto"/>
                                  <w:noWrap/>
                                  <w:hideMark/>
                                </w:tcPr>
                                <w:p w14:paraId="00EF9E3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39551D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2715E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2519E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3037E7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6BC5F5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1892DF5" w14:textId="77777777" w:rsidTr="00CB3ACF">
                              <w:trPr>
                                <w:trHeight w:val="359"/>
                              </w:trPr>
                              <w:tc>
                                <w:tcPr>
                                  <w:tcW w:w="1642" w:type="dxa"/>
                                  <w:tcBorders>
                                    <w:bottom w:val="single" w:sz="4" w:space="0" w:color="auto"/>
                                  </w:tcBorders>
                                  <w:shd w:val="clear" w:color="auto" w:fill="auto"/>
                                  <w:noWrap/>
                                  <w:hideMark/>
                                </w:tcPr>
                                <w:p w14:paraId="45F9CC6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1B2366FC"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83283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04F24B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E3AFA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17AAE1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56B4CF3E"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717F630C"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3F07C848"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289B54FD"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6A1837CA" w14:textId="77777777" w:rsidR="0045369D" w:rsidRDefault="0045369D" w:rsidP="005523BC"/>
                          <w:p w14:paraId="3E211DF8" w14:textId="77777777" w:rsidR="0045369D" w:rsidRDefault="0045369D" w:rsidP="005523BC"/>
                          <w:p w14:paraId="178787EA"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5F23C2A" w14:textId="77777777" w:rsidTr="00CB3ACF">
                              <w:trPr>
                                <w:trHeight w:val="455"/>
                              </w:trPr>
                              <w:tc>
                                <w:tcPr>
                                  <w:tcW w:w="1642" w:type="dxa"/>
                                  <w:tcBorders>
                                    <w:top w:val="single" w:sz="4" w:space="0" w:color="auto"/>
                                    <w:bottom w:val="single" w:sz="4" w:space="0" w:color="auto"/>
                                  </w:tcBorders>
                                  <w:shd w:val="clear" w:color="auto" w:fill="auto"/>
                                  <w:noWrap/>
                                  <w:hideMark/>
                                </w:tcPr>
                                <w:p w14:paraId="4575E72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5731F0DA"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31F1B6A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20FA291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38076F8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104EB13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6C1BFF85" w14:textId="77777777" w:rsidTr="00CB3ACF">
                              <w:trPr>
                                <w:trHeight w:val="227"/>
                              </w:trPr>
                              <w:tc>
                                <w:tcPr>
                                  <w:tcW w:w="1642" w:type="dxa"/>
                                  <w:tcBorders>
                                    <w:top w:val="single" w:sz="4" w:space="0" w:color="auto"/>
                                  </w:tcBorders>
                                  <w:shd w:val="clear" w:color="auto" w:fill="auto"/>
                                  <w:noWrap/>
                                  <w:hideMark/>
                                </w:tcPr>
                                <w:p w14:paraId="28FAEA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3CFA89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727AAA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6E9F6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38A7A4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12629C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00615E" w14:textId="77777777" w:rsidTr="00CB3ACF">
                              <w:trPr>
                                <w:trHeight w:val="223"/>
                              </w:trPr>
                              <w:tc>
                                <w:tcPr>
                                  <w:tcW w:w="1642" w:type="dxa"/>
                                  <w:shd w:val="clear" w:color="auto" w:fill="auto"/>
                                  <w:noWrap/>
                                  <w:hideMark/>
                                </w:tcPr>
                                <w:p w14:paraId="092683A9"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595A51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8EA39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CA3D9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4DA9C7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11B28E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167E485" w14:textId="77777777" w:rsidTr="00CB3ACF">
                              <w:trPr>
                                <w:trHeight w:val="407"/>
                              </w:trPr>
                              <w:tc>
                                <w:tcPr>
                                  <w:tcW w:w="1642" w:type="dxa"/>
                                  <w:shd w:val="clear" w:color="auto" w:fill="auto"/>
                                  <w:noWrap/>
                                  <w:hideMark/>
                                </w:tcPr>
                                <w:p w14:paraId="4BA4020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DEFA1A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D1AA52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23F40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F94C5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3975A5D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7084DA7A" w14:textId="77777777" w:rsidTr="00CB3ACF">
                              <w:trPr>
                                <w:trHeight w:val="344"/>
                              </w:trPr>
                              <w:tc>
                                <w:tcPr>
                                  <w:tcW w:w="1642" w:type="dxa"/>
                                  <w:shd w:val="clear" w:color="auto" w:fill="auto"/>
                                  <w:noWrap/>
                                  <w:hideMark/>
                                </w:tcPr>
                                <w:p w14:paraId="39B6C418"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338D974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F128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398847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D1E4B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6E31332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0E4E512" w14:textId="77777777" w:rsidTr="00CB3ACF">
                              <w:trPr>
                                <w:trHeight w:val="454"/>
                              </w:trPr>
                              <w:tc>
                                <w:tcPr>
                                  <w:tcW w:w="1642" w:type="dxa"/>
                                  <w:shd w:val="clear" w:color="auto" w:fill="auto"/>
                                  <w:noWrap/>
                                  <w:hideMark/>
                                </w:tcPr>
                                <w:p w14:paraId="33BE5CD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8FCEB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9E8C1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414AA9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68616A2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7C3323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3641A75" w14:textId="77777777" w:rsidTr="00CB3ACF">
                              <w:trPr>
                                <w:trHeight w:val="237"/>
                              </w:trPr>
                              <w:tc>
                                <w:tcPr>
                                  <w:tcW w:w="1642" w:type="dxa"/>
                                  <w:shd w:val="clear" w:color="auto" w:fill="auto"/>
                                  <w:noWrap/>
                                  <w:hideMark/>
                                </w:tcPr>
                                <w:p w14:paraId="7834D7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E2ED76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60B259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4AD3B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34E32C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A330C1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165833E" w14:textId="77777777" w:rsidTr="00CB3ACF">
                              <w:trPr>
                                <w:trHeight w:val="396"/>
                              </w:trPr>
                              <w:tc>
                                <w:tcPr>
                                  <w:tcW w:w="1642" w:type="dxa"/>
                                  <w:shd w:val="clear" w:color="auto" w:fill="auto"/>
                                  <w:noWrap/>
                                  <w:hideMark/>
                                </w:tcPr>
                                <w:p w14:paraId="1257F29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303516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15659C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8BFB3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D4BF3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45CDC0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21AC2A0" w14:textId="77777777" w:rsidTr="00CB3ACF">
                              <w:trPr>
                                <w:trHeight w:val="308"/>
                              </w:trPr>
                              <w:tc>
                                <w:tcPr>
                                  <w:tcW w:w="1642" w:type="dxa"/>
                                  <w:shd w:val="clear" w:color="auto" w:fill="auto"/>
                                  <w:noWrap/>
                                  <w:hideMark/>
                                </w:tcPr>
                                <w:p w14:paraId="2E68A58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FA4361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BBFF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C3A9D9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0FBCCE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946F46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888873" w14:textId="77777777" w:rsidTr="00CB3ACF">
                              <w:trPr>
                                <w:trHeight w:val="123"/>
                              </w:trPr>
                              <w:tc>
                                <w:tcPr>
                                  <w:tcW w:w="1642" w:type="dxa"/>
                                  <w:shd w:val="clear" w:color="auto" w:fill="auto"/>
                                  <w:noWrap/>
                                  <w:hideMark/>
                                </w:tcPr>
                                <w:p w14:paraId="27A938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21DF33E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0AD72A8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B86DE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00175D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B64BBE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9E134DD" w14:textId="77777777" w:rsidTr="00CB3ACF">
                              <w:trPr>
                                <w:trHeight w:val="359"/>
                              </w:trPr>
                              <w:tc>
                                <w:tcPr>
                                  <w:tcW w:w="1642" w:type="dxa"/>
                                  <w:shd w:val="clear" w:color="auto" w:fill="auto"/>
                                  <w:noWrap/>
                                  <w:hideMark/>
                                </w:tcPr>
                                <w:p w14:paraId="4AE75F7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9475C1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1A3A2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DACA6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137B38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93E66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CA3DAAB" w14:textId="77777777" w:rsidTr="00CB3ACF">
                              <w:trPr>
                                <w:trHeight w:val="343"/>
                              </w:trPr>
                              <w:tc>
                                <w:tcPr>
                                  <w:tcW w:w="1642" w:type="dxa"/>
                                  <w:shd w:val="clear" w:color="auto" w:fill="auto"/>
                                  <w:noWrap/>
                                  <w:hideMark/>
                                </w:tcPr>
                                <w:p w14:paraId="7FB5EEB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19369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F3897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0906FA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6BBB67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0F82EBFC"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9387722" w14:textId="77777777" w:rsidTr="00CB3ACF">
                              <w:trPr>
                                <w:trHeight w:val="384"/>
                              </w:trPr>
                              <w:tc>
                                <w:tcPr>
                                  <w:tcW w:w="1642" w:type="dxa"/>
                                  <w:shd w:val="clear" w:color="auto" w:fill="auto"/>
                                  <w:noWrap/>
                                  <w:hideMark/>
                                </w:tcPr>
                                <w:p w14:paraId="2508ADD6"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901AAC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002864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BE69C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090DB4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DDC586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652D620A" w14:textId="77777777" w:rsidTr="00CB3ACF">
                              <w:trPr>
                                <w:trHeight w:val="237"/>
                              </w:trPr>
                              <w:tc>
                                <w:tcPr>
                                  <w:tcW w:w="1642" w:type="dxa"/>
                                  <w:shd w:val="clear" w:color="auto" w:fill="auto"/>
                                  <w:noWrap/>
                                  <w:hideMark/>
                                </w:tcPr>
                                <w:p w14:paraId="463F15D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D34AAD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688A277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718A6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27B34F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4FBA6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D1DEBFC" w14:textId="77777777" w:rsidTr="00CB3ACF">
                              <w:trPr>
                                <w:trHeight w:val="266"/>
                              </w:trPr>
                              <w:tc>
                                <w:tcPr>
                                  <w:tcW w:w="1642" w:type="dxa"/>
                                  <w:shd w:val="clear" w:color="auto" w:fill="auto"/>
                                  <w:noWrap/>
                                  <w:hideMark/>
                                </w:tcPr>
                                <w:p w14:paraId="191718C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61EBA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3DB09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50589F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4089B93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E945F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98BE5B1" w14:textId="77777777" w:rsidTr="00CB3ACF">
                              <w:trPr>
                                <w:trHeight w:val="190"/>
                              </w:trPr>
                              <w:tc>
                                <w:tcPr>
                                  <w:tcW w:w="1642" w:type="dxa"/>
                                  <w:shd w:val="clear" w:color="auto" w:fill="auto"/>
                                  <w:noWrap/>
                                  <w:hideMark/>
                                </w:tcPr>
                                <w:p w14:paraId="1FF2E11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B2E2B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0B03D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43077B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126DF6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1F8B2E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CB2F5C" w14:textId="77777777" w:rsidTr="00CB3ACF">
                              <w:trPr>
                                <w:trHeight w:val="359"/>
                              </w:trPr>
                              <w:tc>
                                <w:tcPr>
                                  <w:tcW w:w="1642" w:type="dxa"/>
                                  <w:tcBorders>
                                    <w:bottom w:val="single" w:sz="4" w:space="0" w:color="auto"/>
                                  </w:tcBorders>
                                  <w:shd w:val="clear" w:color="auto" w:fill="auto"/>
                                  <w:noWrap/>
                                  <w:hideMark/>
                                </w:tcPr>
                                <w:p w14:paraId="46F78E84"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22234847"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E989BF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FA43A3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A59D72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43A09D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24E48D0D"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6F040123"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7AC9E9E"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44DD377"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8B63B52" w14:textId="77777777" w:rsidR="0045369D" w:rsidRDefault="0045369D" w:rsidP="005523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1791F" id="Text Box 17" o:spid="_x0000_s1046" type="#_x0000_t202" style="position:absolute;left:0;text-align:left;margin-left:0;margin-top:0;width:473.35pt;height:609.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" fillcolor="white [3201]" stroked="f" strokeweight=".5pt">
                <v:textbox>
                  <w:txbxContent>
                    <w:p w14:paraId="2229966B"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4E43B21" w14:textId="77777777" w:rsidTr="00CB3ACF">
                        <w:trPr>
                          <w:trHeight w:val="455"/>
                        </w:trPr>
                        <w:tc>
                          <w:tcPr>
                            <w:tcW w:w="1642" w:type="dxa"/>
                            <w:tcBorders>
                              <w:top w:val="single" w:sz="4" w:space="0" w:color="auto"/>
                              <w:bottom w:val="single" w:sz="4" w:space="0" w:color="auto"/>
                            </w:tcBorders>
                            <w:shd w:val="clear" w:color="auto" w:fill="auto"/>
                            <w:noWrap/>
                            <w:hideMark/>
                          </w:tcPr>
                          <w:p w14:paraId="307C51B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2C5811A8"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49AA1FA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1E8CA69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14E03B7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956E035"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1B6FBC47" w14:textId="77777777" w:rsidTr="00CB3ACF">
                        <w:trPr>
                          <w:trHeight w:val="227"/>
                        </w:trPr>
                        <w:tc>
                          <w:tcPr>
                            <w:tcW w:w="1642" w:type="dxa"/>
                            <w:tcBorders>
                              <w:top w:val="single" w:sz="4" w:space="0" w:color="auto"/>
                            </w:tcBorders>
                            <w:shd w:val="clear" w:color="auto" w:fill="auto"/>
                            <w:noWrap/>
                            <w:hideMark/>
                          </w:tcPr>
                          <w:p w14:paraId="12BD2DC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E927F3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5526485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38B27E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32AD1F7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369C0B7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4D3C08" w14:textId="77777777" w:rsidTr="00CB3ACF">
                        <w:trPr>
                          <w:trHeight w:val="223"/>
                        </w:trPr>
                        <w:tc>
                          <w:tcPr>
                            <w:tcW w:w="1642" w:type="dxa"/>
                            <w:shd w:val="clear" w:color="auto" w:fill="auto"/>
                            <w:noWrap/>
                            <w:hideMark/>
                          </w:tcPr>
                          <w:p w14:paraId="2896BB8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9A5B5D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53DB3A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B20D5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5B0F09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300A759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FD0DC24" w14:textId="77777777" w:rsidTr="00CB3ACF">
                        <w:trPr>
                          <w:trHeight w:val="407"/>
                        </w:trPr>
                        <w:tc>
                          <w:tcPr>
                            <w:tcW w:w="1642" w:type="dxa"/>
                            <w:shd w:val="clear" w:color="auto" w:fill="auto"/>
                            <w:noWrap/>
                            <w:hideMark/>
                          </w:tcPr>
                          <w:p w14:paraId="5A04B8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219815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782CF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605B672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2D903D1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1185A9D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00521221" w14:textId="77777777" w:rsidTr="00CB3ACF">
                        <w:trPr>
                          <w:trHeight w:val="344"/>
                        </w:trPr>
                        <w:tc>
                          <w:tcPr>
                            <w:tcW w:w="1642" w:type="dxa"/>
                            <w:shd w:val="clear" w:color="auto" w:fill="auto"/>
                            <w:noWrap/>
                            <w:hideMark/>
                          </w:tcPr>
                          <w:p w14:paraId="1A9A3EC7"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A6708C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DC85B6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A67AFE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16D4D6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E2F86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674F43F" w14:textId="77777777" w:rsidTr="00CB3ACF">
                        <w:trPr>
                          <w:trHeight w:val="454"/>
                        </w:trPr>
                        <w:tc>
                          <w:tcPr>
                            <w:tcW w:w="1642" w:type="dxa"/>
                            <w:shd w:val="clear" w:color="auto" w:fill="auto"/>
                            <w:noWrap/>
                            <w:hideMark/>
                          </w:tcPr>
                          <w:p w14:paraId="678E387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618AA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B4D5D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320BA06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03164F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09E6CD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BEF050B" w14:textId="77777777" w:rsidTr="00CB3ACF">
                        <w:trPr>
                          <w:trHeight w:val="237"/>
                        </w:trPr>
                        <w:tc>
                          <w:tcPr>
                            <w:tcW w:w="1642" w:type="dxa"/>
                            <w:shd w:val="clear" w:color="auto" w:fill="auto"/>
                            <w:noWrap/>
                            <w:hideMark/>
                          </w:tcPr>
                          <w:p w14:paraId="7FCB1E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E6FF80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88AAF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B724FD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B6DD5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F9BE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785D44C" w14:textId="77777777" w:rsidTr="00CB3ACF">
                        <w:trPr>
                          <w:trHeight w:val="396"/>
                        </w:trPr>
                        <w:tc>
                          <w:tcPr>
                            <w:tcW w:w="1642" w:type="dxa"/>
                            <w:shd w:val="clear" w:color="auto" w:fill="auto"/>
                            <w:noWrap/>
                            <w:hideMark/>
                          </w:tcPr>
                          <w:p w14:paraId="4BA1708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B66DCD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33BA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F8259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6A9E4E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4EBF2F4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1E4E77" w14:textId="77777777" w:rsidTr="00CB3ACF">
                        <w:trPr>
                          <w:trHeight w:val="308"/>
                        </w:trPr>
                        <w:tc>
                          <w:tcPr>
                            <w:tcW w:w="1642" w:type="dxa"/>
                            <w:shd w:val="clear" w:color="auto" w:fill="auto"/>
                            <w:noWrap/>
                            <w:hideMark/>
                          </w:tcPr>
                          <w:p w14:paraId="042E13B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6B8395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47C85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8283F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0B0EB3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4E03FD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65145B" w14:textId="77777777" w:rsidTr="00CB3ACF">
                        <w:trPr>
                          <w:trHeight w:val="123"/>
                        </w:trPr>
                        <w:tc>
                          <w:tcPr>
                            <w:tcW w:w="1642" w:type="dxa"/>
                            <w:shd w:val="clear" w:color="auto" w:fill="auto"/>
                            <w:noWrap/>
                            <w:hideMark/>
                          </w:tcPr>
                          <w:p w14:paraId="47B4D5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7F60A7F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3A1917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FB9E34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4950241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228604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7E818B6" w14:textId="77777777" w:rsidTr="00CB3ACF">
                        <w:trPr>
                          <w:trHeight w:val="359"/>
                        </w:trPr>
                        <w:tc>
                          <w:tcPr>
                            <w:tcW w:w="1642" w:type="dxa"/>
                            <w:shd w:val="clear" w:color="auto" w:fill="auto"/>
                            <w:noWrap/>
                            <w:hideMark/>
                          </w:tcPr>
                          <w:p w14:paraId="62CAAE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493E90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9600E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5139E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1CA95F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28C926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7F45D1B" w14:textId="77777777" w:rsidTr="00CB3ACF">
                        <w:trPr>
                          <w:trHeight w:val="343"/>
                        </w:trPr>
                        <w:tc>
                          <w:tcPr>
                            <w:tcW w:w="1642" w:type="dxa"/>
                            <w:shd w:val="clear" w:color="auto" w:fill="auto"/>
                            <w:noWrap/>
                            <w:hideMark/>
                          </w:tcPr>
                          <w:p w14:paraId="2E08CF3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30152C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D298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E1F33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2E0DC28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60ED3AC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9B0D4FA" w14:textId="77777777" w:rsidTr="00CB3ACF">
                        <w:trPr>
                          <w:trHeight w:val="384"/>
                        </w:trPr>
                        <w:tc>
                          <w:tcPr>
                            <w:tcW w:w="1642" w:type="dxa"/>
                            <w:shd w:val="clear" w:color="auto" w:fill="auto"/>
                            <w:noWrap/>
                            <w:hideMark/>
                          </w:tcPr>
                          <w:p w14:paraId="44A4778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489472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17BCBA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541BF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16635E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D2D9B6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7F9379D2" w14:textId="77777777" w:rsidTr="00CB3ACF">
                        <w:trPr>
                          <w:trHeight w:val="237"/>
                        </w:trPr>
                        <w:tc>
                          <w:tcPr>
                            <w:tcW w:w="1642" w:type="dxa"/>
                            <w:shd w:val="clear" w:color="auto" w:fill="auto"/>
                            <w:noWrap/>
                            <w:hideMark/>
                          </w:tcPr>
                          <w:p w14:paraId="6FE76B23"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C06024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2D91E1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5094A7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71E9A2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AFE79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992E6A0" w14:textId="77777777" w:rsidTr="00CB3ACF">
                        <w:trPr>
                          <w:trHeight w:val="266"/>
                        </w:trPr>
                        <w:tc>
                          <w:tcPr>
                            <w:tcW w:w="1642" w:type="dxa"/>
                            <w:shd w:val="clear" w:color="auto" w:fill="auto"/>
                            <w:noWrap/>
                            <w:hideMark/>
                          </w:tcPr>
                          <w:p w14:paraId="57B5710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6BD668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B12BB6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8AC5C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37608F5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0E66D1F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8A98DE" w14:textId="77777777" w:rsidTr="00CB3ACF">
                        <w:trPr>
                          <w:trHeight w:val="190"/>
                        </w:trPr>
                        <w:tc>
                          <w:tcPr>
                            <w:tcW w:w="1642" w:type="dxa"/>
                            <w:shd w:val="clear" w:color="auto" w:fill="auto"/>
                            <w:noWrap/>
                            <w:hideMark/>
                          </w:tcPr>
                          <w:p w14:paraId="33A64A7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D827B0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1B5F1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BF0BD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7DAC807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DC9FA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964911" w14:textId="77777777" w:rsidTr="00CB3ACF">
                        <w:trPr>
                          <w:trHeight w:val="359"/>
                        </w:trPr>
                        <w:tc>
                          <w:tcPr>
                            <w:tcW w:w="1642" w:type="dxa"/>
                            <w:tcBorders>
                              <w:bottom w:val="single" w:sz="4" w:space="0" w:color="auto"/>
                            </w:tcBorders>
                            <w:shd w:val="clear" w:color="auto" w:fill="auto"/>
                            <w:noWrap/>
                            <w:hideMark/>
                          </w:tcPr>
                          <w:p w14:paraId="681755D0"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6243EC3F"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62CB050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218BC23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09A6A3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58D878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77DC45A"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6EE28CDB"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442977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9B84A2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7E008E6E" w14:textId="77777777" w:rsidR="0045369D" w:rsidRDefault="0045369D" w:rsidP="005523BC"/>
                    <w:p w14:paraId="766505DF" w14:textId="77777777" w:rsidR="0045369D" w:rsidRDefault="0045369D" w:rsidP="005523BC"/>
                    <w:p w14:paraId="1C9F3C37"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C29D713" w14:textId="77777777" w:rsidTr="00CB3ACF">
                        <w:trPr>
                          <w:trHeight w:val="455"/>
                        </w:trPr>
                        <w:tc>
                          <w:tcPr>
                            <w:tcW w:w="1642" w:type="dxa"/>
                            <w:tcBorders>
                              <w:top w:val="single" w:sz="4" w:space="0" w:color="auto"/>
                              <w:bottom w:val="single" w:sz="4" w:space="0" w:color="auto"/>
                            </w:tcBorders>
                            <w:shd w:val="clear" w:color="auto" w:fill="auto"/>
                            <w:noWrap/>
                            <w:hideMark/>
                          </w:tcPr>
                          <w:p w14:paraId="23D5DBB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5E5B4EED"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6FEFCA9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5D3AE8C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3801EF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3D45DC8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4C65C9E" w14:textId="77777777" w:rsidTr="00CB3ACF">
                        <w:trPr>
                          <w:trHeight w:val="227"/>
                        </w:trPr>
                        <w:tc>
                          <w:tcPr>
                            <w:tcW w:w="1642" w:type="dxa"/>
                            <w:tcBorders>
                              <w:top w:val="single" w:sz="4" w:space="0" w:color="auto"/>
                            </w:tcBorders>
                            <w:shd w:val="clear" w:color="auto" w:fill="auto"/>
                            <w:noWrap/>
                            <w:hideMark/>
                          </w:tcPr>
                          <w:p w14:paraId="2C2CB7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4A99495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759EFE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FA485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159AE8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2D6C8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5BE2413" w14:textId="77777777" w:rsidTr="00CB3ACF">
                        <w:trPr>
                          <w:trHeight w:val="223"/>
                        </w:trPr>
                        <w:tc>
                          <w:tcPr>
                            <w:tcW w:w="1642" w:type="dxa"/>
                            <w:shd w:val="clear" w:color="auto" w:fill="auto"/>
                            <w:noWrap/>
                            <w:hideMark/>
                          </w:tcPr>
                          <w:p w14:paraId="38DBD9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532695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FF46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13BDE0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60C2079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EA908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CDCE95" w14:textId="77777777" w:rsidTr="00CB3ACF">
                        <w:trPr>
                          <w:trHeight w:val="407"/>
                        </w:trPr>
                        <w:tc>
                          <w:tcPr>
                            <w:tcW w:w="1642" w:type="dxa"/>
                            <w:shd w:val="clear" w:color="auto" w:fill="auto"/>
                            <w:noWrap/>
                            <w:hideMark/>
                          </w:tcPr>
                          <w:p w14:paraId="6A7A96D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BFA6B5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0F48D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50F55BE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FD32C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13694D7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62536282" w14:textId="77777777" w:rsidTr="00CB3ACF">
                        <w:trPr>
                          <w:trHeight w:val="344"/>
                        </w:trPr>
                        <w:tc>
                          <w:tcPr>
                            <w:tcW w:w="1642" w:type="dxa"/>
                            <w:shd w:val="clear" w:color="auto" w:fill="auto"/>
                            <w:noWrap/>
                            <w:hideMark/>
                          </w:tcPr>
                          <w:p w14:paraId="777B09BC"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63168C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08E9C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A0D0EE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20285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45CCF1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17F123" w14:textId="77777777" w:rsidTr="00CB3ACF">
                        <w:trPr>
                          <w:trHeight w:val="454"/>
                        </w:trPr>
                        <w:tc>
                          <w:tcPr>
                            <w:tcW w:w="1642" w:type="dxa"/>
                            <w:shd w:val="clear" w:color="auto" w:fill="auto"/>
                            <w:noWrap/>
                            <w:hideMark/>
                          </w:tcPr>
                          <w:p w14:paraId="33F6EF2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34110B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122B38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F147F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705E29F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677C06A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762B237" w14:textId="77777777" w:rsidTr="00CB3ACF">
                        <w:trPr>
                          <w:trHeight w:val="237"/>
                        </w:trPr>
                        <w:tc>
                          <w:tcPr>
                            <w:tcW w:w="1642" w:type="dxa"/>
                            <w:shd w:val="clear" w:color="auto" w:fill="auto"/>
                            <w:noWrap/>
                            <w:hideMark/>
                          </w:tcPr>
                          <w:p w14:paraId="5D8A959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899C5C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E4644A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8C4AC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C0E68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1FB9D6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CCD7819" w14:textId="77777777" w:rsidTr="00CB3ACF">
                        <w:trPr>
                          <w:trHeight w:val="396"/>
                        </w:trPr>
                        <w:tc>
                          <w:tcPr>
                            <w:tcW w:w="1642" w:type="dxa"/>
                            <w:shd w:val="clear" w:color="auto" w:fill="auto"/>
                            <w:noWrap/>
                            <w:hideMark/>
                          </w:tcPr>
                          <w:p w14:paraId="605BB36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8FF7FC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CD659C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063DEDC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10D782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36AE6E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D37EE9D" w14:textId="77777777" w:rsidTr="00CB3ACF">
                        <w:trPr>
                          <w:trHeight w:val="308"/>
                        </w:trPr>
                        <w:tc>
                          <w:tcPr>
                            <w:tcW w:w="1642" w:type="dxa"/>
                            <w:shd w:val="clear" w:color="auto" w:fill="auto"/>
                            <w:noWrap/>
                            <w:hideMark/>
                          </w:tcPr>
                          <w:p w14:paraId="5185306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D9E804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4AD4C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476D5EF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49E00F8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3C08EE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2DB8D76" w14:textId="77777777" w:rsidTr="00CB3ACF">
                        <w:trPr>
                          <w:trHeight w:val="123"/>
                        </w:trPr>
                        <w:tc>
                          <w:tcPr>
                            <w:tcW w:w="1642" w:type="dxa"/>
                            <w:shd w:val="clear" w:color="auto" w:fill="auto"/>
                            <w:noWrap/>
                            <w:hideMark/>
                          </w:tcPr>
                          <w:p w14:paraId="65C9F9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1063E6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638120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BD2B45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0D5CCC0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3C0C671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F0381F" w14:textId="77777777" w:rsidTr="00CB3ACF">
                        <w:trPr>
                          <w:trHeight w:val="359"/>
                        </w:trPr>
                        <w:tc>
                          <w:tcPr>
                            <w:tcW w:w="1642" w:type="dxa"/>
                            <w:shd w:val="clear" w:color="auto" w:fill="auto"/>
                            <w:noWrap/>
                            <w:hideMark/>
                          </w:tcPr>
                          <w:p w14:paraId="7BCEB2D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B0E80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4C25E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FB563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4CC9B38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0FA35D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26B76D0" w14:textId="77777777" w:rsidTr="00CB3ACF">
                        <w:trPr>
                          <w:trHeight w:val="343"/>
                        </w:trPr>
                        <w:tc>
                          <w:tcPr>
                            <w:tcW w:w="1642" w:type="dxa"/>
                            <w:shd w:val="clear" w:color="auto" w:fill="auto"/>
                            <w:noWrap/>
                            <w:hideMark/>
                          </w:tcPr>
                          <w:p w14:paraId="1FA5CDF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6DB21E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FB02BA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48686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67DDBD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40CB4D9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69228845" w14:textId="77777777" w:rsidTr="00CB3ACF">
                        <w:trPr>
                          <w:trHeight w:val="384"/>
                        </w:trPr>
                        <w:tc>
                          <w:tcPr>
                            <w:tcW w:w="1642" w:type="dxa"/>
                            <w:shd w:val="clear" w:color="auto" w:fill="auto"/>
                            <w:noWrap/>
                            <w:hideMark/>
                          </w:tcPr>
                          <w:p w14:paraId="7FB9D9CF"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7E5C8A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54F31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A39CA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06168B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29EC4BB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7716989D" w14:textId="77777777" w:rsidTr="00CB3ACF">
                        <w:trPr>
                          <w:trHeight w:val="237"/>
                        </w:trPr>
                        <w:tc>
                          <w:tcPr>
                            <w:tcW w:w="1642" w:type="dxa"/>
                            <w:shd w:val="clear" w:color="auto" w:fill="auto"/>
                            <w:noWrap/>
                            <w:hideMark/>
                          </w:tcPr>
                          <w:p w14:paraId="6CD2AD82"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9574A6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54CDA3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FF47F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11D640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637413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EFBC78A" w14:textId="77777777" w:rsidTr="00CB3ACF">
                        <w:trPr>
                          <w:trHeight w:val="266"/>
                        </w:trPr>
                        <w:tc>
                          <w:tcPr>
                            <w:tcW w:w="1642" w:type="dxa"/>
                            <w:shd w:val="clear" w:color="auto" w:fill="auto"/>
                            <w:noWrap/>
                            <w:hideMark/>
                          </w:tcPr>
                          <w:p w14:paraId="38E9BF1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A54992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A84C8D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31A69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57459B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47D1E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DDAE5F8" w14:textId="77777777" w:rsidTr="00CB3ACF">
                        <w:trPr>
                          <w:trHeight w:val="190"/>
                        </w:trPr>
                        <w:tc>
                          <w:tcPr>
                            <w:tcW w:w="1642" w:type="dxa"/>
                            <w:shd w:val="clear" w:color="auto" w:fill="auto"/>
                            <w:noWrap/>
                            <w:hideMark/>
                          </w:tcPr>
                          <w:p w14:paraId="4C22EA8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28B039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A15C8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0C9AC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23D9350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ED509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8F152E7" w14:textId="77777777" w:rsidTr="00CB3ACF">
                        <w:trPr>
                          <w:trHeight w:val="359"/>
                        </w:trPr>
                        <w:tc>
                          <w:tcPr>
                            <w:tcW w:w="1642" w:type="dxa"/>
                            <w:tcBorders>
                              <w:bottom w:val="single" w:sz="4" w:space="0" w:color="auto"/>
                            </w:tcBorders>
                            <w:shd w:val="clear" w:color="auto" w:fill="auto"/>
                            <w:noWrap/>
                            <w:hideMark/>
                          </w:tcPr>
                          <w:p w14:paraId="41B52CD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5E861476"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58CBE3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20DD26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F15D2F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634B40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D065251"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3690C491"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6AD1D207"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E735134"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78FEF8B3" w14:textId="77777777" w:rsidR="0045369D" w:rsidRDefault="0045369D" w:rsidP="005523BC"/>
                    <w:p w14:paraId="6897EFCC" w14:textId="77777777" w:rsidR="0045369D" w:rsidRDefault="0045369D" w:rsidP="005523BC"/>
                    <w:p w14:paraId="27D76038" w14:textId="77777777" w:rsidR="0045369D" w:rsidRPr="001B5F53" w:rsidRDefault="0045369D" w:rsidP="005523BC">
                      <w:pPr>
                        <w:pStyle w:val="Caption"/>
                        <w:keepNext/>
                        <w:rPr>
                          <w:color w:val="000000" w:themeColor="text1"/>
                          <w:sz w:val="20"/>
                          <w:szCs w:val="20"/>
                        </w:rPr>
                      </w:pPr>
                      <w:bookmarkStart w:id="278" w:name="_Toc112413004"/>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11</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78"/>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EB53E33" w14:textId="77777777" w:rsidTr="00CB3ACF">
                        <w:trPr>
                          <w:trHeight w:val="455"/>
                        </w:trPr>
                        <w:tc>
                          <w:tcPr>
                            <w:tcW w:w="1642" w:type="dxa"/>
                            <w:tcBorders>
                              <w:top w:val="single" w:sz="4" w:space="0" w:color="auto"/>
                              <w:bottom w:val="single" w:sz="4" w:space="0" w:color="auto"/>
                            </w:tcBorders>
                            <w:shd w:val="clear" w:color="auto" w:fill="auto"/>
                            <w:noWrap/>
                            <w:hideMark/>
                          </w:tcPr>
                          <w:p w14:paraId="0C93088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7FBB081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4533686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6037FFE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5F61BA6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4339E28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50EB8E5F" w14:textId="77777777" w:rsidTr="00CB3ACF">
                        <w:trPr>
                          <w:trHeight w:val="227"/>
                        </w:trPr>
                        <w:tc>
                          <w:tcPr>
                            <w:tcW w:w="1642" w:type="dxa"/>
                            <w:tcBorders>
                              <w:top w:val="single" w:sz="4" w:space="0" w:color="auto"/>
                            </w:tcBorders>
                            <w:shd w:val="clear" w:color="auto" w:fill="auto"/>
                            <w:noWrap/>
                            <w:hideMark/>
                          </w:tcPr>
                          <w:p w14:paraId="2A1FF1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267FFC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170324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E91CE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6AA5B0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16F2B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34BCD22" w14:textId="77777777" w:rsidTr="00CB3ACF">
                        <w:trPr>
                          <w:trHeight w:val="223"/>
                        </w:trPr>
                        <w:tc>
                          <w:tcPr>
                            <w:tcW w:w="1642" w:type="dxa"/>
                            <w:shd w:val="clear" w:color="auto" w:fill="auto"/>
                            <w:noWrap/>
                            <w:hideMark/>
                          </w:tcPr>
                          <w:p w14:paraId="77C1BC8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E6AAE6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DB2AA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A3354E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6E4CC5A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1247B0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C0CEAB9" w14:textId="77777777" w:rsidTr="00CB3ACF">
                        <w:trPr>
                          <w:trHeight w:val="407"/>
                        </w:trPr>
                        <w:tc>
                          <w:tcPr>
                            <w:tcW w:w="1642" w:type="dxa"/>
                            <w:shd w:val="clear" w:color="auto" w:fill="auto"/>
                            <w:noWrap/>
                            <w:hideMark/>
                          </w:tcPr>
                          <w:p w14:paraId="6E0983F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E197DA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2F6CD3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12C2E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5705499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00E5697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5EFDC067" w14:textId="77777777" w:rsidTr="00CB3ACF">
                        <w:trPr>
                          <w:trHeight w:val="344"/>
                        </w:trPr>
                        <w:tc>
                          <w:tcPr>
                            <w:tcW w:w="1642" w:type="dxa"/>
                            <w:shd w:val="clear" w:color="auto" w:fill="auto"/>
                            <w:noWrap/>
                            <w:hideMark/>
                          </w:tcPr>
                          <w:p w14:paraId="1695C741"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0B09B40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E4B1DF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72CA89B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F130A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879429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5E588E5" w14:textId="77777777" w:rsidTr="00CB3ACF">
                        <w:trPr>
                          <w:trHeight w:val="454"/>
                        </w:trPr>
                        <w:tc>
                          <w:tcPr>
                            <w:tcW w:w="1642" w:type="dxa"/>
                            <w:shd w:val="clear" w:color="auto" w:fill="auto"/>
                            <w:noWrap/>
                            <w:hideMark/>
                          </w:tcPr>
                          <w:p w14:paraId="47CB05F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2B080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5838588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4A830F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436B67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0A687F3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B2A883" w14:textId="77777777" w:rsidTr="00CB3ACF">
                        <w:trPr>
                          <w:trHeight w:val="237"/>
                        </w:trPr>
                        <w:tc>
                          <w:tcPr>
                            <w:tcW w:w="1642" w:type="dxa"/>
                            <w:shd w:val="clear" w:color="auto" w:fill="auto"/>
                            <w:noWrap/>
                            <w:hideMark/>
                          </w:tcPr>
                          <w:p w14:paraId="31C1953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A85C7D3"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94FE4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91070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6BDF5E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409087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FCC2B41" w14:textId="77777777" w:rsidTr="00CB3ACF">
                        <w:trPr>
                          <w:trHeight w:val="396"/>
                        </w:trPr>
                        <w:tc>
                          <w:tcPr>
                            <w:tcW w:w="1642" w:type="dxa"/>
                            <w:shd w:val="clear" w:color="auto" w:fill="auto"/>
                            <w:noWrap/>
                            <w:hideMark/>
                          </w:tcPr>
                          <w:p w14:paraId="77F74BD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525049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82E09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92A464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65D7A1B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1C637D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82963D2" w14:textId="77777777" w:rsidTr="00CB3ACF">
                        <w:trPr>
                          <w:trHeight w:val="308"/>
                        </w:trPr>
                        <w:tc>
                          <w:tcPr>
                            <w:tcW w:w="1642" w:type="dxa"/>
                            <w:shd w:val="clear" w:color="auto" w:fill="auto"/>
                            <w:noWrap/>
                            <w:hideMark/>
                          </w:tcPr>
                          <w:p w14:paraId="46A41C6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E17ED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5CB00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57CBE5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4428AAF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67349A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3A554DA" w14:textId="77777777" w:rsidTr="00CB3ACF">
                        <w:trPr>
                          <w:trHeight w:val="123"/>
                        </w:trPr>
                        <w:tc>
                          <w:tcPr>
                            <w:tcW w:w="1642" w:type="dxa"/>
                            <w:shd w:val="clear" w:color="auto" w:fill="auto"/>
                            <w:noWrap/>
                            <w:hideMark/>
                          </w:tcPr>
                          <w:p w14:paraId="16E75F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454E81B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6FD3D5D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CC0BE4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795083C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20DC6F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20ACDC4" w14:textId="77777777" w:rsidTr="00CB3ACF">
                        <w:trPr>
                          <w:trHeight w:val="359"/>
                        </w:trPr>
                        <w:tc>
                          <w:tcPr>
                            <w:tcW w:w="1642" w:type="dxa"/>
                            <w:shd w:val="clear" w:color="auto" w:fill="auto"/>
                            <w:noWrap/>
                            <w:hideMark/>
                          </w:tcPr>
                          <w:p w14:paraId="38B4FE2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287A2B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8794F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0F7036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7F4951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ACCE8C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9D2D9A5" w14:textId="77777777" w:rsidTr="00CB3ACF">
                        <w:trPr>
                          <w:trHeight w:val="343"/>
                        </w:trPr>
                        <w:tc>
                          <w:tcPr>
                            <w:tcW w:w="1642" w:type="dxa"/>
                            <w:shd w:val="clear" w:color="auto" w:fill="auto"/>
                            <w:noWrap/>
                            <w:hideMark/>
                          </w:tcPr>
                          <w:p w14:paraId="5384D03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9358D8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684287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7108F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715F20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696A307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27D3DAD1" w14:textId="77777777" w:rsidTr="00CB3ACF">
                        <w:trPr>
                          <w:trHeight w:val="384"/>
                        </w:trPr>
                        <w:tc>
                          <w:tcPr>
                            <w:tcW w:w="1642" w:type="dxa"/>
                            <w:shd w:val="clear" w:color="auto" w:fill="auto"/>
                            <w:noWrap/>
                            <w:hideMark/>
                          </w:tcPr>
                          <w:p w14:paraId="18F44531"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E0F2FC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7A7FF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30EB75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469C75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B528561"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788584A" w14:textId="77777777" w:rsidTr="00CB3ACF">
                        <w:trPr>
                          <w:trHeight w:val="237"/>
                        </w:trPr>
                        <w:tc>
                          <w:tcPr>
                            <w:tcW w:w="1642" w:type="dxa"/>
                            <w:shd w:val="clear" w:color="auto" w:fill="auto"/>
                            <w:noWrap/>
                            <w:hideMark/>
                          </w:tcPr>
                          <w:p w14:paraId="057E5214"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A1F8E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79958D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0F150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64B57A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11BEE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B085724" w14:textId="77777777" w:rsidTr="00CB3ACF">
                        <w:trPr>
                          <w:trHeight w:val="266"/>
                        </w:trPr>
                        <w:tc>
                          <w:tcPr>
                            <w:tcW w:w="1642" w:type="dxa"/>
                            <w:shd w:val="clear" w:color="auto" w:fill="auto"/>
                            <w:noWrap/>
                            <w:hideMark/>
                          </w:tcPr>
                          <w:p w14:paraId="54AFFA7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E2914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8F9E33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58E8F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7920DEE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D1509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42A0C66" w14:textId="77777777" w:rsidTr="00CB3ACF">
                        <w:trPr>
                          <w:trHeight w:val="190"/>
                        </w:trPr>
                        <w:tc>
                          <w:tcPr>
                            <w:tcW w:w="1642" w:type="dxa"/>
                            <w:shd w:val="clear" w:color="auto" w:fill="auto"/>
                            <w:noWrap/>
                            <w:hideMark/>
                          </w:tcPr>
                          <w:p w14:paraId="7A03D4D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00866D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D5E04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AF187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1EDA70E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3D294AD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313416" w14:textId="77777777" w:rsidTr="00CB3ACF">
                        <w:trPr>
                          <w:trHeight w:val="359"/>
                        </w:trPr>
                        <w:tc>
                          <w:tcPr>
                            <w:tcW w:w="1642" w:type="dxa"/>
                            <w:tcBorders>
                              <w:bottom w:val="single" w:sz="4" w:space="0" w:color="auto"/>
                            </w:tcBorders>
                            <w:shd w:val="clear" w:color="auto" w:fill="auto"/>
                            <w:noWrap/>
                            <w:hideMark/>
                          </w:tcPr>
                          <w:p w14:paraId="0C2A9886"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5929FCB5"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AD096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6F1D2D4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4D6013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79C7D48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4A7D8FB"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263BD66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609BEC67"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58C908DA"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3658071" w14:textId="77777777" w:rsidR="0045369D" w:rsidRDefault="0045369D" w:rsidP="005523BC"/>
                    <w:p w14:paraId="57FD4272" w14:textId="77777777" w:rsidR="0045369D" w:rsidRDefault="0045369D" w:rsidP="005523BC"/>
                    <w:p w14:paraId="29EAEFA0"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DE7A913" w14:textId="77777777" w:rsidTr="00CB3ACF">
                        <w:trPr>
                          <w:trHeight w:val="455"/>
                        </w:trPr>
                        <w:tc>
                          <w:tcPr>
                            <w:tcW w:w="1642" w:type="dxa"/>
                            <w:tcBorders>
                              <w:top w:val="single" w:sz="4" w:space="0" w:color="auto"/>
                              <w:bottom w:val="single" w:sz="4" w:space="0" w:color="auto"/>
                            </w:tcBorders>
                            <w:shd w:val="clear" w:color="auto" w:fill="auto"/>
                            <w:noWrap/>
                            <w:hideMark/>
                          </w:tcPr>
                          <w:p w14:paraId="34F789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175AD69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12E8331C"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70FD662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4443D93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9F16CC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BE79270" w14:textId="77777777" w:rsidTr="00CB3ACF">
                        <w:trPr>
                          <w:trHeight w:val="227"/>
                        </w:trPr>
                        <w:tc>
                          <w:tcPr>
                            <w:tcW w:w="1642" w:type="dxa"/>
                            <w:tcBorders>
                              <w:top w:val="single" w:sz="4" w:space="0" w:color="auto"/>
                            </w:tcBorders>
                            <w:shd w:val="clear" w:color="auto" w:fill="auto"/>
                            <w:noWrap/>
                            <w:hideMark/>
                          </w:tcPr>
                          <w:p w14:paraId="7B4E052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B28C5C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6637E25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08F22FD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4E2232F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1109B16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A314B9C" w14:textId="77777777" w:rsidTr="00CB3ACF">
                        <w:trPr>
                          <w:trHeight w:val="223"/>
                        </w:trPr>
                        <w:tc>
                          <w:tcPr>
                            <w:tcW w:w="1642" w:type="dxa"/>
                            <w:shd w:val="clear" w:color="auto" w:fill="auto"/>
                            <w:noWrap/>
                            <w:hideMark/>
                          </w:tcPr>
                          <w:p w14:paraId="3DE99A3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5CF284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748C0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D0FA0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5B9733E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52AE0C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98353F3" w14:textId="77777777" w:rsidTr="00CB3ACF">
                        <w:trPr>
                          <w:trHeight w:val="407"/>
                        </w:trPr>
                        <w:tc>
                          <w:tcPr>
                            <w:tcW w:w="1642" w:type="dxa"/>
                            <w:shd w:val="clear" w:color="auto" w:fill="auto"/>
                            <w:noWrap/>
                            <w:hideMark/>
                          </w:tcPr>
                          <w:p w14:paraId="502E962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64276F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ED98D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5B230A8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A56E6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22E154E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18B36B8E" w14:textId="77777777" w:rsidTr="00CB3ACF">
                        <w:trPr>
                          <w:trHeight w:val="344"/>
                        </w:trPr>
                        <w:tc>
                          <w:tcPr>
                            <w:tcW w:w="1642" w:type="dxa"/>
                            <w:shd w:val="clear" w:color="auto" w:fill="auto"/>
                            <w:noWrap/>
                            <w:hideMark/>
                          </w:tcPr>
                          <w:p w14:paraId="7E385AEE"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3054B8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D2E75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4A52D72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6713F0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02F554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D0CA60" w14:textId="77777777" w:rsidTr="00CB3ACF">
                        <w:trPr>
                          <w:trHeight w:val="454"/>
                        </w:trPr>
                        <w:tc>
                          <w:tcPr>
                            <w:tcW w:w="1642" w:type="dxa"/>
                            <w:shd w:val="clear" w:color="auto" w:fill="auto"/>
                            <w:noWrap/>
                            <w:hideMark/>
                          </w:tcPr>
                          <w:p w14:paraId="3631D74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11D25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462BBDC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71C62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3708D3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68A1308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BF61BFC" w14:textId="77777777" w:rsidTr="00CB3ACF">
                        <w:trPr>
                          <w:trHeight w:val="237"/>
                        </w:trPr>
                        <w:tc>
                          <w:tcPr>
                            <w:tcW w:w="1642" w:type="dxa"/>
                            <w:shd w:val="clear" w:color="auto" w:fill="auto"/>
                            <w:noWrap/>
                            <w:hideMark/>
                          </w:tcPr>
                          <w:p w14:paraId="06F071FC"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151915C"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14254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28BD442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7FEB43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7F9541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C874378" w14:textId="77777777" w:rsidTr="00CB3ACF">
                        <w:trPr>
                          <w:trHeight w:val="396"/>
                        </w:trPr>
                        <w:tc>
                          <w:tcPr>
                            <w:tcW w:w="1642" w:type="dxa"/>
                            <w:shd w:val="clear" w:color="auto" w:fill="auto"/>
                            <w:noWrap/>
                            <w:hideMark/>
                          </w:tcPr>
                          <w:p w14:paraId="4B9C484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58D61F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BF45E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8D2AF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5AF20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3A8507C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45F128" w14:textId="77777777" w:rsidTr="00CB3ACF">
                        <w:trPr>
                          <w:trHeight w:val="308"/>
                        </w:trPr>
                        <w:tc>
                          <w:tcPr>
                            <w:tcW w:w="1642" w:type="dxa"/>
                            <w:shd w:val="clear" w:color="auto" w:fill="auto"/>
                            <w:noWrap/>
                            <w:hideMark/>
                          </w:tcPr>
                          <w:p w14:paraId="0C34099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60CC2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3840BD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BC823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38060B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AFFF42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6D4A714" w14:textId="77777777" w:rsidTr="00CB3ACF">
                        <w:trPr>
                          <w:trHeight w:val="123"/>
                        </w:trPr>
                        <w:tc>
                          <w:tcPr>
                            <w:tcW w:w="1642" w:type="dxa"/>
                            <w:shd w:val="clear" w:color="auto" w:fill="auto"/>
                            <w:noWrap/>
                            <w:hideMark/>
                          </w:tcPr>
                          <w:p w14:paraId="1E414A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49D2CD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3726C8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5EEF5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1B5344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6482BE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835D2F2" w14:textId="77777777" w:rsidTr="00CB3ACF">
                        <w:trPr>
                          <w:trHeight w:val="359"/>
                        </w:trPr>
                        <w:tc>
                          <w:tcPr>
                            <w:tcW w:w="1642" w:type="dxa"/>
                            <w:shd w:val="clear" w:color="auto" w:fill="auto"/>
                            <w:noWrap/>
                            <w:hideMark/>
                          </w:tcPr>
                          <w:p w14:paraId="271A4FC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7746BC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8567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9153A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3E75CE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4873A9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0F8B4E6" w14:textId="77777777" w:rsidTr="00CB3ACF">
                        <w:trPr>
                          <w:trHeight w:val="343"/>
                        </w:trPr>
                        <w:tc>
                          <w:tcPr>
                            <w:tcW w:w="1642" w:type="dxa"/>
                            <w:shd w:val="clear" w:color="auto" w:fill="auto"/>
                            <w:noWrap/>
                            <w:hideMark/>
                          </w:tcPr>
                          <w:p w14:paraId="63EA462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D9362B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A3F31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556AF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5998C4F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4C8A89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CAE667C" w14:textId="77777777" w:rsidTr="00CB3ACF">
                        <w:trPr>
                          <w:trHeight w:val="384"/>
                        </w:trPr>
                        <w:tc>
                          <w:tcPr>
                            <w:tcW w:w="1642" w:type="dxa"/>
                            <w:shd w:val="clear" w:color="auto" w:fill="auto"/>
                            <w:noWrap/>
                            <w:hideMark/>
                          </w:tcPr>
                          <w:p w14:paraId="5040A1B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A87B76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392C0E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500049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3606C71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D11531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218957D3" w14:textId="77777777" w:rsidTr="00CB3ACF">
                        <w:trPr>
                          <w:trHeight w:val="237"/>
                        </w:trPr>
                        <w:tc>
                          <w:tcPr>
                            <w:tcW w:w="1642" w:type="dxa"/>
                            <w:shd w:val="clear" w:color="auto" w:fill="auto"/>
                            <w:noWrap/>
                            <w:hideMark/>
                          </w:tcPr>
                          <w:p w14:paraId="299E92EB"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376FC1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46B2CD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54941F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518EEF8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73871DA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66495F" w14:textId="77777777" w:rsidTr="00CB3ACF">
                        <w:trPr>
                          <w:trHeight w:val="266"/>
                        </w:trPr>
                        <w:tc>
                          <w:tcPr>
                            <w:tcW w:w="1642" w:type="dxa"/>
                            <w:shd w:val="clear" w:color="auto" w:fill="auto"/>
                            <w:noWrap/>
                            <w:hideMark/>
                          </w:tcPr>
                          <w:p w14:paraId="2CFB107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6B49F9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A5C552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533C84F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53C543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51C714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677257D" w14:textId="77777777" w:rsidTr="00CB3ACF">
                        <w:trPr>
                          <w:trHeight w:val="190"/>
                        </w:trPr>
                        <w:tc>
                          <w:tcPr>
                            <w:tcW w:w="1642" w:type="dxa"/>
                            <w:shd w:val="clear" w:color="auto" w:fill="auto"/>
                            <w:noWrap/>
                            <w:hideMark/>
                          </w:tcPr>
                          <w:p w14:paraId="3819A3D2"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AAE6EC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0DBB6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7E8FB4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2FFC69D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017667C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097E09E" w14:textId="77777777" w:rsidTr="00CB3ACF">
                        <w:trPr>
                          <w:trHeight w:val="359"/>
                        </w:trPr>
                        <w:tc>
                          <w:tcPr>
                            <w:tcW w:w="1642" w:type="dxa"/>
                            <w:tcBorders>
                              <w:bottom w:val="single" w:sz="4" w:space="0" w:color="auto"/>
                            </w:tcBorders>
                            <w:shd w:val="clear" w:color="auto" w:fill="auto"/>
                            <w:noWrap/>
                            <w:hideMark/>
                          </w:tcPr>
                          <w:p w14:paraId="13E6061A"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7A84E2A4"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56F7AD8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6CA03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3EFD69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1ABAF00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2D90C23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2577E0B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2F4CEC9"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4ADA3A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146B0A38" w14:textId="77777777" w:rsidR="0045369D" w:rsidRDefault="0045369D" w:rsidP="005523BC"/>
                    <w:p w14:paraId="6973CFB0" w14:textId="77777777" w:rsidR="0045369D" w:rsidRDefault="0045369D" w:rsidP="005523BC"/>
                    <w:p w14:paraId="1AF37D3A" w14:textId="77777777" w:rsidR="0045369D" w:rsidRPr="001B5F53" w:rsidRDefault="0045369D" w:rsidP="005523BC">
                      <w:pPr>
                        <w:pStyle w:val="Caption"/>
                        <w:keepNext/>
                        <w:rPr>
                          <w:color w:val="000000" w:themeColor="text1"/>
                          <w:sz w:val="20"/>
                          <w:szCs w:val="20"/>
                        </w:rPr>
                      </w:pPr>
                      <w:bookmarkStart w:id="279" w:name="_Toc112413005"/>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4</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79"/>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4A74A76E" w14:textId="77777777" w:rsidTr="00CB3ACF">
                        <w:trPr>
                          <w:trHeight w:val="455"/>
                        </w:trPr>
                        <w:tc>
                          <w:tcPr>
                            <w:tcW w:w="1642" w:type="dxa"/>
                            <w:tcBorders>
                              <w:top w:val="single" w:sz="4" w:space="0" w:color="auto"/>
                              <w:bottom w:val="single" w:sz="4" w:space="0" w:color="auto"/>
                            </w:tcBorders>
                            <w:shd w:val="clear" w:color="auto" w:fill="auto"/>
                            <w:noWrap/>
                            <w:hideMark/>
                          </w:tcPr>
                          <w:p w14:paraId="0A17D39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4F1E1B0E"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5100CCF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26C2FFC3"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21DA96E3"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59DB3B0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522D6372" w14:textId="77777777" w:rsidTr="00CB3ACF">
                        <w:trPr>
                          <w:trHeight w:val="227"/>
                        </w:trPr>
                        <w:tc>
                          <w:tcPr>
                            <w:tcW w:w="1642" w:type="dxa"/>
                            <w:tcBorders>
                              <w:top w:val="single" w:sz="4" w:space="0" w:color="auto"/>
                            </w:tcBorders>
                            <w:shd w:val="clear" w:color="auto" w:fill="auto"/>
                            <w:noWrap/>
                            <w:hideMark/>
                          </w:tcPr>
                          <w:p w14:paraId="7847F4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B81DF1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4058848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1EE1A6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51CA072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4E8151D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15F5E7B" w14:textId="77777777" w:rsidTr="00CB3ACF">
                        <w:trPr>
                          <w:trHeight w:val="223"/>
                        </w:trPr>
                        <w:tc>
                          <w:tcPr>
                            <w:tcW w:w="1642" w:type="dxa"/>
                            <w:shd w:val="clear" w:color="auto" w:fill="auto"/>
                            <w:noWrap/>
                            <w:hideMark/>
                          </w:tcPr>
                          <w:p w14:paraId="324CEB0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BE2150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B4CCBE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C378FD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A96486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263953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05C1F20" w14:textId="77777777" w:rsidTr="00CB3ACF">
                        <w:trPr>
                          <w:trHeight w:val="407"/>
                        </w:trPr>
                        <w:tc>
                          <w:tcPr>
                            <w:tcW w:w="1642" w:type="dxa"/>
                            <w:shd w:val="clear" w:color="auto" w:fill="auto"/>
                            <w:noWrap/>
                            <w:hideMark/>
                          </w:tcPr>
                          <w:p w14:paraId="02B85AD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580F55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F51F1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59CC25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59D7D8A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48A01540"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4A3A4AEA" w14:textId="77777777" w:rsidTr="00CB3ACF">
                        <w:trPr>
                          <w:trHeight w:val="344"/>
                        </w:trPr>
                        <w:tc>
                          <w:tcPr>
                            <w:tcW w:w="1642" w:type="dxa"/>
                            <w:shd w:val="clear" w:color="auto" w:fill="auto"/>
                            <w:noWrap/>
                            <w:hideMark/>
                          </w:tcPr>
                          <w:p w14:paraId="2922F787"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3D7EB4E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0EF115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E78B6A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6805120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591175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D98E06" w14:textId="77777777" w:rsidTr="00CB3ACF">
                        <w:trPr>
                          <w:trHeight w:val="454"/>
                        </w:trPr>
                        <w:tc>
                          <w:tcPr>
                            <w:tcW w:w="1642" w:type="dxa"/>
                            <w:shd w:val="clear" w:color="auto" w:fill="auto"/>
                            <w:noWrap/>
                            <w:hideMark/>
                          </w:tcPr>
                          <w:p w14:paraId="3958BDB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C72CCA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B210A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3D967A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50F4EA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5ED3EA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0FF5D5" w14:textId="77777777" w:rsidTr="00CB3ACF">
                        <w:trPr>
                          <w:trHeight w:val="237"/>
                        </w:trPr>
                        <w:tc>
                          <w:tcPr>
                            <w:tcW w:w="1642" w:type="dxa"/>
                            <w:shd w:val="clear" w:color="auto" w:fill="auto"/>
                            <w:noWrap/>
                            <w:hideMark/>
                          </w:tcPr>
                          <w:p w14:paraId="6F2A202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E200C7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E8B776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771083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4654A5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86D883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D185986" w14:textId="77777777" w:rsidTr="00CB3ACF">
                        <w:trPr>
                          <w:trHeight w:val="396"/>
                        </w:trPr>
                        <w:tc>
                          <w:tcPr>
                            <w:tcW w:w="1642" w:type="dxa"/>
                            <w:shd w:val="clear" w:color="auto" w:fill="auto"/>
                            <w:noWrap/>
                            <w:hideMark/>
                          </w:tcPr>
                          <w:p w14:paraId="4856C14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416C8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FEE3A0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31362D5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0675241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56F5570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193173F" w14:textId="77777777" w:rsidTr="00CB3ACF">
                        <w:trPr>
                          <w:trHeight w:val="308"/>
                        </w:trPr>
                        <w:tc>
                          <w:tcPr>
                            <w:tcW w:w="1642" w:type="dxa"/>
                            <w:shd w:val="clear" w:color="auto" w:fill="auto"/>
                            <w:noWrap/>
                            <w:hideMark/>
                          </w:tcPr>
                          <w:p w14:paraId="4A2F2313"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D616EF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6DEBA6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464CD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2A28AA9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524D88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B76C45D" w14:textId="77777777" w:rsidTr="00CB3ACF">
                        <w:trPr>
                          <w:trHeight w:val="123"/>
                        </w:trPr>
                        <w:tc>
                          <w:tcPr>
                            <w:tcW w:w="1642" w:type="dxa"/>
                            <w:shd w:val="clear" w:color="auto" w:fill="auto"/>
                            <w:noWrap/>
                            <w:hideMark/>
                          </w:tcPr>
                          <w:p w14:paraId="22EF96E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5C7C7B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2EA8179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19CC01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7581DE7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2413AB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932C552" w14:textId="77777777" w:rsidTr="00CB3ACF">
                        <w:trPr>
                          <w:trHeight w:val="359"/>
                        </w:trPr>
                        <w:tc>
                          <w:tcPr>
                            <w:tcW w:w="1642" w:type="dxa"/>
                            <w:shd w:val="clear" w:color="auto" w:fill="auto"/>
                            <w:noWrap/>
                            <w:hideMark/>
                          </w:tcPr>
                          <w:p w14:paraId="465818F9"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CC2E59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BEEC9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2B889B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6C88D0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7A0A6F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B25E4AB" w14:textId="77777777" w:rsidTr="00CB3ACF">
                        <w:trPr>
                          <w:trHeight w:val="343"/>
                        </w:trPr>
                        <w:tc>
                          <w:tcPr>
                            <w:tcW w:w="1642" w:type="dxa"/>
                            <w:shd w:val="clear" w:color="auto" w:fill="auto"/>
                            <w:noWrap/>
                            <w:hideMark/>
                          </w:tcPr>
                          <w:p w14:paraId="3BC8C85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BA542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73B058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E4FF01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7BB9CF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224E267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B6B7A2E" w14:textId="77777777" w:rsidTr="00CB3ACF">
                        <w:trPr>
                          <w:trHeight w:val="384"/>
                        </w:trPr>
                        <w:tc>
                          <w:tcPr>
                            <w:tcW w:w="1642" w:type="dxa"/>
                            <w:shd w:val="clear" w:color="auto" w:fill="auto"/>
                            <w:noWrap/>
                            <w:hideMark/>
                          </w:tcPr>
                          <w:p w14:paraId="67C23442"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05BB46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92480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08637BD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6B935F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FB204B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6E14DB2" w14:textId="77777777" w:rsidTr="00CB3ACF">
                        <w:trPr>
                          <w:trHeight w:val="237"/>
                        </w:trPr>
                        <w:tc>
                          <w:tcPr>
                            <w:tcW w:w="1642" w:type="dxa"/>
                            <w:shd w:val="clear" w:color="auto" w:fill="auto"/>
                            <w:noWrap/>
                            <w:hideMark/>
                          </w:tcPr>
                          <w:p w14:paraId="253B1C2A"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67B44E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B41C1A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4AE45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5CB7F3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17F2563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F24F3B1" w14:textId="77777777" w:rsidTr="00CB3ACF">
                        <w:trPr>
                          <w:trHeight w:val="266"/>
                        </w:trPr>
                        <w:tc>
                          <w:tcPr>
                            <w:tcW w:w="1642" w:type="dxa"/>
                            <w:shd w:val="clear" w:color="auto" w:fill="auto"/>
                            <w:noWrap/>
                            <w:hideMark/>
                          </w:tcPr>
                          <w:p w14:paraId="4C6E92D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903E82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5EE9DF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E2E55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72905B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2708294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CB483A3" w14:textId="77777777" w:rsidTr="00CB3ACF">
                        <w:trPr>
                          <w:trHeight w:val="190"/>
                        </w:trPr>
                        <w:tc>
                          <w:tcPr>
                            <w:tcW w:w="1642" w:type="dxa"/>
                            <w:shd w:val="clear" w:color="auto" w:fill="auto"/>
                            <w:noWrap/>
                            <w:hideMark/>
                          </w:tcPr>
                          <w:p w14:paraId="47A5B8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B96648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39C011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62E1911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0288D8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56DD23D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A45508" w14:textId="77777777" w:rsidTr="00CB3ACF">
                        <w:trPr>
                          <w:trHeight w:val="359"/>
                        </w:trPr>
                        <w:tc>
                          <w:tcPr>
                            <w:tcW w:w="1642" w:type="dxa"/>
                            <w:tcBorders>
                              <w:bottom w:val="single" w:sz="4" w:space="0" w:color="auto"/>
                            </w:tcBorders>
                            <w:shd w:val="clear" w:color="auto" w:fill="auto"/>
                            <w:noWrap/>
                            <w:hideMark/>
                          </w:tcPr>
                          <w:p w14:paraId="342AEC3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6DB4D850"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4DDB69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55FB8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742FFA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6FAE09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755EC37C"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4F7E530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3C430795"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7286BE23"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6392AD8" w14:textId="77777777" w:rsidR="0045369D" w:rsidRDefault="0045369D" w:rsidP="005523BC"/>
                    <w:p w14:paraId="4A2D6A1F" w14:textId="77777777" w:rsidR="0045369D" w:rsidRDefault="0045369D" w:rsidP="005523BC"/>
                    <w:p w14:paraId="4B4D164E"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7BEC73C7" w14:textId="77777777" w:rsidTr="00CB3ACF">
                        <w:trPr>
                          <w:trHeight w:val="455"/>
                        </w:trPr>
                        <w:tc>
                          <w:tcPr>
                            <w:tcW w:w="1642" w:type="dxa"/>
                            <w:tcBorders>
                              <w:top w:val="single" w:sz="4" w:space="0" w:color="auto"/>
                              <w:bottom w:val="single" w:sz="4" w:space="0" w:color="auto"/>
                            </w:tcBorders>
                            <w:shd w:val="clear" w:color="auto" w:fill="auto"/>
                            <w:noWrap/>
                            <w:hideMark/>
                          </w:tcPr>
                          <w:p w14:paraId="675D8F8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0B57AB59"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3D553A7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09B1C05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032D089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71AFAF7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34C28F36" w14:textId="77777777" w:rsidTr="00CB3ACF">
                        <w:trPr>
                          <w:trHeight w:val="227"/>
                        </w:trPr>
                        <w:tc>
                          <w:tcPr>
                            <w:tcW w:w="1642" w:type="dxa"/>
                            <w:tcBorders>
                              <w:top w:val="single" w:sz="4" w:space="0" w:color="auto"/>
                            </w:tcBorders>
                            <w:shd w:val="clear" w:color="auto" w:fill="auto"/>
                            <w:noWrap/>
                            <w:hideMark/>
                          </w:tcPr>
                          <w:p w14:paraId="392285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7C6AD1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28EBAD8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746D870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28E240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0ACEA5F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FBC12D3" w14:textId="77777777" w:rsidTr="00CB3ACF">
                        <w:trPr>
                          <w:trHeight w:val="223"/>
                        </w:trPr>
                        <w:tc>
                          <w:tcPr>
                            <w:tcW w:w="1642" w:type="dxa"/>
                            <w:shd w:val="clear" w:color="auto" w:fill="auto"/>
                            <w:noWrap/>
                            <w:hideMark/>
                          </w:tcPr>
                          <w:p w14:paraId="26FCDC3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D98FC6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117CDC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93DA39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1CB95A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DD6AD1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4E4AD4" w14:textId="77777777" w:rsidTr="00CB3ACF">
                        <w:trPr>
                          <w:trHeight w:val="407"/>
                        </w:trPr>
                        <w:tc>
                          <w:tcPr>
                            <w:tcW w:w="1642" w:type="dxa"/>
                            <w:shd w:val="clear" w:color="auto" w:fill="auto"/>
                            <w:noWrap/>
                            <w:hideMark/>
                          </w:tcPr>
                          <w:p w14:paraId="6D2B36A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DDD836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60710A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817021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25B8901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347B8FF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35FAB94B" w14:textId="77777777" w:rsidTr="00CB3ACF">
                        <w:trPr>
                          <w:trHeight w:val="344"/>
                        </w:trPr>
                        <w:tc>
                          <w:tcPr>
                            <w:tcW w:w="1642" w:type="dxa"/>
                            <w:shd w:val="clear" w:color="auto" w:fill="auto"/>
                            <w:noWrap/>
                            <w:hideMark/>
                          </w:tcPr>
                          <w:p w14:paraId="6D99498E"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CA7C2A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AE43B9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0CEFA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7F69267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FF6B13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716121C" w14:textId="77777777" w:rsidTr="00CB3ACF">
                        <w:trPr>
                          <w:trHeight w:val="454"/>
                        </w:trPr>
                        <w:tc>
                          <w:tcPr>
                            <w:tcW w:w="1642" w:type="dxa"/>
                            <w:shd w:val="clear" w:color="auto" w:fill="auto"/>
                            <w:noWrap/>
                            <w:hideMark/>
                          </w:tcPr>
                          <w:p w14:paraId="6EA3526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A9C2EC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24BC471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600F8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4E55C5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4B8421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D5121D6" w14:textId="77777777" w:rsidTr="00CB3ACF">
                        <w:trPr>
                          <w:trHeight w:val="237"/>
                        </w:trPr>
                        <w:tc>
                          <w:tcPr>
                            <w:tcW w:w="1642" w:type="dxa"/>
                            <w:shd w:val="clear" w:color="auto" w:fill="auto"/>
                            <w:noWrap/>
                            <w:hideMark/>
                          </w:tcPr>
                          <w:p w14:paraId="14C1789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D3B159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EB7FD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37961F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52B05C2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52CB53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45383227" w14:textId="77777777" w:rsidTr="00CB3ACF">
                        <w:trPr>
                          <w:trHeight w:val="396"/>
                        </w:trPr>
                        <w:tc>
                          <w:tcPr>
                            <w:tcW w:w="1642" w:type="dxa"/>
                            <w:shd w:val="clear" w:color="auto" w:fill="auto"/>
                            <w:noWrap/>
                            <w:hideMark/>
                          </w:tcPr>
                          <w:p w14:paraId="0C8BF1E0"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FCADDC3"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4AA754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A6307B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342C54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23C485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55C9904" w14:textId="77777777" w:rsidTr="00CB3ACF">
                        <w:trPr>
                          <w:trHeight w:val="308"/>
                        </w:trPr>
                        <w:tc>
                          <w:tcPr>
                            <w:tcW w:w="1642" w:type="dxa"/>
                            <w:shd w:val="clear" w:color="auto" w:fill="auto"/>
                            <w:noWrap/>
                            <w:hideMark/>
                          </w:tcPr>
                          <w:p w14:paraId="17E8D67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A7853F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53A28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3331E8A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1CB679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1F4DC3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7E56A7B" w14:textId="77777777" w:rsidTr="00CB3ACF">
                        <w:trPr>
                          <w:trHeight w:val="123"/>
                        </w:trPr>
                        <w:tc>
                          <w:tcPr>
                            <w:tcW w:w="1642" w:type="dxa"/>
                            <w:shd w:val="clear" w:color="auto" w:fill="auto"/>
                            <w:noWrap/>
                            <w:hideMark/>
                          </w:tcPr>
                          <w:p w14:paraId="4C66DB4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20F664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277FD6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6E53B3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1C0EA42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78BCA3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11A19C8" w14:textId="77777777" w:rsidTr="00CB3ACF">
                        <w:trPr>
                          <w:trHeight w:val="359"/>
                        </w:trPr>
                        <w:tc>
                          <w:tcPr>
                            <w:tcW w:w="1642" w:type="dxa"/>
                            <w:shd w:val="clear" w:color="auto" w:fill="auto"/>
                            <w:noWrap/>
                            <w:hideMark/>
                          </w:tcPr>
                          <w:p w14:paraId="3732DDB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5702752"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AA141F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76C7E0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682B3E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E139A7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0642501" w14:textId="77777777" w:rsidTr="00CB3ACF">
                        <w:trPr>
                          <w:trHeight w:val="343"/>
                        </w:trPr>
                        <w:tc>
                          <w:tcPr>
                            <w:tcW w:w="1642" w:type="dxa"/>
                            <w:shd w:val="clear" w:color="auto" w:fill="auto"/>
                            <w:noWrap/>
                            <w:hideMark/>
                          </w:tcPr>
                          <w:p w14:paraId="515BD0D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A68ABD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2C9627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177A5B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4C2254F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C219BD5"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5CBE2403" w14:textId="77777777" w:rsidTr="00CB3ACF">
                        <w:trPr>
                          <w:trHeight w:val="384"/>
                        </w:trPr>
                        <w:tc>
                          <w:tcPr>
                            <w:tcW w:w="1642" w:type="dxa"/>
                            <w:shd w:val="clear" w:color="auto" w:fill="auto"/>
                            <w:noWrap/>
                            <w:hideMark/>
                          </w:tcPr>
                          <w:p w14:paraId="6CEC5D0B"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42BA6C5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4DB8E3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75EAAA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46ACC1C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C92F497"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46D0660F" w14:textId="77777777" w:rsidTr="00CB3ACF">
                        <w:trPr>
                          <w:trHeight w:val="237"/>
                        </w:trPr>
                        <w:tc>
                          <w:tcPr>
                            <w:tcW w:w="1642" w:type="dxa"/>
                            <w:shd w:val="clear" w:color="auto" w:fill="auto"/>
                            <w:noWrap/>
                            <w:hideMark/>
                          </w:tcPr>
                          <w:p w14:paraId="05787B4F"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A1F2E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194BF7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25957B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088634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1FA2E2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20162A1" w14:textId="77777777" w:rsidTr="00CB3ACF">
                        <w:trPr>
                          <w:trHeight w:val="266"/>
                        </w:trPr>
                        <w:tc>
                          <w:tcPr>
                            <w:tcW w:w="1642" w:type="dxa"/>
                            <w:shd w:val="clear" w:color="auto" w:fill="auto"/>
                            <w:noWrap/>
                            <w:hideMark/>
                          </w:tcPr>
                          <w:p w14:paraId="43E82F3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3D68C5D9"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77AE06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FFF05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3584556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30CC205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9CE4771" w14:textId="77777777" w:rsidTr="00CB3ACF">
                        <w:trPr>
                          <w:trHeight w:val="190"/>
                        </w:trPr>
                        <w:tc>
                          <w:tcPr>
                            <w:tcW w:w="1642" w:type="dxa"/>
                            <w:shd w:val="clear" w:color="auto" w:fill="auto"/>
                            <w:noWrap/>
                            <w:hideMark/>
                          </w:tcPr>
                          <w:p w14:paraId="2A3176BB"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6A4BF45"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94AA40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F83012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5FCFE48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457EBAB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FAF475F" w14:textId="77777777" w:rsidTr="00CB3ACF">
                        <w:trPr>
                          <w:trHeight w:val="359"/>
                        </w:trPr>
                        <w:tc>
                          <w:tcPr>
                            <w:tcW w:w="1642" w:type="dxa"/>
                            <w:tcBorders>
                              <w:bottom w:val="single" w:sz="4" w:space="0" w:color="auto"/>
                            </w:tcBorders>
                            <w:shd w:val="clear" w:color="auto" w:fill="auto"/>
                            <w:noWrap/>
                            <w:hideMark/>
                          </w:tcPr>
                          <w:p w14:paraId="699773AB"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723D5B1B"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6DD21E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5C6A87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7DEDE70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2AC5573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3251ED6A"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0C0DD68D"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9EC86F0"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52016301"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1A3FF196" w14:textId="77777777" w:rsidR="0045369D" w:rsidRDefault="0045369D" w:rsidP="005523BC"/>
                    <w:p w14:paraId="2223C144" w14:textId="77777777" w:rsidR="0045369D" w:rsidRDefault="0045369D" w:rsidP="005523BC"/>
                    <w:p w14:paraId="50BA02E7" w14:textId="77777777" w:rsidR="0045369D" w:rsidRPr="001B5F53" w:rsidRDefault="0045369D" w:rsidP="005523BC">
                      <w:pPr>
                        <w:pStyle w:val="Caption"/>
                        <w:keepNext/>
                        <w:rPr>
                          <w:color w:val="000000" w:themeColor="text1"/>
                          <w:sz w:val="20"/>
                          <w:szCs w:val="20"/>
                        </w:rPr>
                      </w:pPr>
                      <w:bookmarkStart w:id="280" w:name="_Toc112410078"/>
                      <w:bookmarkStart w:id="281" w:name="_Toc112413006"/>
                      <w:r w:rsidRPr="00037170">
                        <w:rPr>
                          <w:b/>
                          <w:bCs/>
                          <w:color w:val="000000" w:themeColor="text1"/>
                          <w:sz w:val="20"/>
                          <w:szCs w:val="20"/>
                        </w:rPr>
                        <w:t xml:space="preserve">Figure </w:t>
                      </w:r>
                      <w:r w:rsidRPr="00037170">
                        <w:rPr>
                          <w:b/>
                          <w:bCs/>
                          <w:color w:val="000000" w:themeColor="text1"/>
                          <w:sz w:val="20"/>
                          <w:szCs w:val="20"/>
                        </w:rPr>
                        <w:fldChar w:fldCharType="begin"/>
                      </w:r>
                      <w:r w:rsidRPr="00037170">
                        <w:rPr>
                          <w:b/>
                          <w:bCs/>
                          <w:color w:val="000000" w:themeColor="text1"/>
                          <w:sz w:val="20"/>
                          <w:szCs w:val="20"/>
                        </w:rPr>
                        <w:instrText xml:space="preserve"> SEQ Figure \* ARABIC </w:instrText>
                      </w:r>
                      <w:r w:rsidRPr="00037170">
                        <w:rPr>
                          <w:b/>
                          <w:bCs/>
                          <w:color w:val="000000" w:themeColor="text1"/>
                          <w:sz w:val="20"/>
                          <w:szCs w:val="20"/>
                        </w:rPr>
                        <w:fldChar w:fldCharType="separate"/>
                      </w:r>
                      <w:r>
                        <w:rPr>
                          <w:b/>
                          <w:bCs/>
                          <w:noProof/>
                          <w:color w:val="000000" w:themeColor="text1"/>
                          <w:sz w:val="20"/>
                          <w:szCs w:val="20"/>
                        </w:rPr>
                        <w:t>11</w:t>
                      </w:r>
                      <w:r w:rsidRPr="00037170">
                        <w:rPr>
                          <w:b/>
                          <w:bCs/>
                          <w:color w:val="000000" w:themeColor="text1"/>
                          <w:sz w:val="20"/>
                          <w:szCs w:val="20"/>
                        </w:rPr>
                        <w:fldChar w:fldCharType="end"/>
                      </w:r>
                      <w:r w:rsidRPr="00037170">
                        <w:rPr>
                          <w:b/>
                          <w:bCs/>
                          <w:color w:val="000000" w:themeColor="text1"/>
                          <w:sz w:val="20"/>
                          <w:szCs w:val="20"/>
                        </w:rPr>
                        <w:t xml:space="preserve">. </w:t>
                      </w:r>
                      <w:r>
                        <w:rPr>
                          <w:b/>
                          <w:bCs/>
                          <w:color w:val="000000" w:themeColor="text1"/>
                          <w:sz w:val="20"/>
                          <w:szCs w:val="20"/>
                        </w:rPr>
                        <w:t xml:space="preserve">(A and B) </w:t>
                      </w:r>
                      <w:r w:rsidRPr="00037170">
                        <w:rPr>
                          <w:color w:val="000000" w:themeColor="text1"/>
                          <w:sz w:val="20"/>
                          <w:szCs w:val="20"/>
                        </w:rPr>
                        <w:t>Response of soil fauna abundance of different body widths after precipitation decrease (</w:t>
                      </w:r>
                      <w:r w:rsidRPr="00037170">
                        <w:rPr>
                          <w:b/>
                          <w:bCs/>
                          <w:color w:val="000000" w:themeColor="text1"/>
                          <w:sz w:val="20"/>
                          <w:szCs w:val="20"/>
                        </w:rPr>
                        <w:t>A</w:t>
                      </w:r>
                      <w:r w:rsidRPr="00037170">
                        <w:rPr>
                          <w:color w:val="000000" w:themeColor="text1"/>
                          <w:sz w:val="20"/>
                          <w:szCs w:val="20"/>
                        </w:rPr>
                        <w:t>) and precipitation increase (</w:t>
                      </w:r>
                      <w:r w:rsidRPr="00037170">
                        <w:rPr>
                          <w:b/>
                          <w:bCs/>
                          <w:color w:val="000000" w:themeColor="text1"/>
                          <w:sz w:val="20"/>
                          <w:szCs w:val="20"/>
                        </w:rPr>
                        <w:t>B</w:t>
                      </w:r>
                      <w:r w:rsidRPr="00037170">
                        <w:rPr>
                          <w:color w:val="000000" w:themeColor="text1"/>
                          <w:sz w:val="20"/>
                          <w:szCs w:val="20"/>
                        </w:rPr>
                        <w:t>).</w:t>
                      </w:r>
                      <w:r>
                        <w:rPr>
                          <w:color w:val="000000" w:themeColor="text1"/>
                          <w:sz w:val="20"/>
                          <w:szCs w:val="20"/>
                        </w:rPr>
                        <w:t xml:space="preserve"> (</w:t>
                      </w:r>
                      <w:r w:rsidRPr="002776A1">
                        <w:rPr>
                          <w:b/>
                          <w:bCs/>
                          <w:color w:val="000000" w:themeColor="text1"/>
                          <w:sz w:val="20"/>
                          <w:szCs w:val="20"/>
                        </w:rPr>
                        <w:t>C</w:t>
                      </w:r>
                      <w:r>
                        <w:rPr>
                          <w:color w:val="000000" w:themeColor="text1"/>
                          <w:sz w:val="20"/>
                          <w:szCs w:val="20"/>
                        </w:rPr>
                        <w:t xml:space="preserve">) </w:t>
                      </w:r>
                      <w:r w:rsidRPr="002776A1">
                        <w:rPr>
                          <w:color w:val="000000" w:themeColor="text1"/>
                          <w:sz w:val="20"/>
                          <w:szCs w:val="20"/>
                        </w:rPr>
                        <w:t>Diversity</w:t>
                      </w:r>
                      <w:r>
                        <w:rPr>
                          <w:color w:val="000000" w:themeColor="text1"/>
                          <w:sz w:val="20"/>
                          <w:szCs w:val="20"/>
                        </w:rPr>
                        <w:t xml:space="preserve"> response of soil fauna of different body widths to precipitation increases. </w:t>
                      </w:r>
                      <w:r w:rsidRPr="00037170">
                        <w:rPr>
                          <w:color w:val="000000" w:themeColor="text1"/>
                          <w:sz w:val="20"/>
                          <w:szCs w:val="20"/>
                        </w:rPr>
                        <w:t>Means</w:t>
                      </w:r>
                      <w:r>
                        <w:rPr>
                          <w:color w:val="000000" w:themeColor="text1"/>
                          <w:sz w:val="20"/>
                          <w:szCs w:val="20"/>
                        </w:rPr>
                        <w:t xml:space="preserve"> for all figures</w:t>
                      </w:r>
                      <w:r w:rsidRPr="00037170">
                        <w:rPr>
                          <w:color w:val="000000" w:themeColor="text1"/>
                          <w:sz w:val="20"/>
                          <w:szCs w:val="20"/>
                        </w:rPr>
                        <w:t xml:space="preserve"> are conditioned to a model including the body width size as a moderator and study and site as random variabl</w:t>
                      </w:r>
                      <w:r>
                        <w:rPr>
                          <w:color w:val="000000" w:themeColor="text1"/>
                          <w:sz w:val="20"/>
                          <w:szCs w:val="20"/>
                        </w:rPr>
                        <w:t>es.</w:t>
                      </w:r>
                      <w:r w:rsidRPr="00037170">
                        <w:rPr>
                          <w:color w:val="000000" w:themeColor="text1"/>
                          <w:sz w:val="20"/>
                          <w:szCs w:val="20"/>
                        </w:rPr>
                        <w:t xml:space="preserve"> </w:t>
                      </w:r>
                      <w:r w:rsidRPr="00037170">
                        <w:rPr>
                          <w:b/>
                          <w:bCs/>
                          <w:color w:val="000000" w:themeColor="text1"/>
                          <w:sz w:val="20"/>
                          <w:szCs w:val="20"/>
                        </w:rPr>
                        <w:t xml:space="preserve">  </w:t>
                      </w:r>
                      <w:r w:rsidRPr="00037170">
                        <w:rPr>
                          <w:color w:val="000000" w:themeColor="text1"/>
                          <w:sz w:val="20"/>
                          <w:szCs w:val="20"/>
                        </w:rPr>
                        <w:t xml:space="preserve">Positive values for the response ratio indicate an increased abundance or diversity relative to the control treatment. Confidence in estimates is indicated by the horizontal lines, with the bold line representing 95% confidence intervals and the non-bold line represents the 95% prediction intervals. Coloured circles represent individual effect </w:t>
                      </w:r>
                      <w:r w:rsidRPr="00037170">
                        <w:rPr>
                          <w:rFonts w:cs="Times New Roman"/>
                          <w:color w:val="000000" w:themeColor="text1"/>
                          <w:sz w:val="20"/>
                          <w:szCs w:val="20"/>
                        </w:rPr>
                        <w:t xml:space="preserve">sizes, and k = number of effect sizes (observations), with the number of grouping levels (study sites) for each level of the moderator shown in </w:t>
                      </w:r>
                      <w:proofErr w:type="spellStart"/>
                      <w:r w:rsidRPr="00037170">
                        <w:rPr>
                          <w:rFonts w:cs="Times New Roman"/>
                          <w:color w:val="000000" w:themeColor="text1"/>
                          <w:sz w:val="20"/>
                          <w:szCs w:val="20"/>
                        </w:rPr>
                        <w:t>brackets</w:t>
                      </w:r>
                      <w:r w:rsidRPr="001B5F53">
                        <w:rPr>
                          <w:color w:val="000000" w:themeColor="text1"/>
                          <w:sz w:val="20"/>
                          <w:szCs w:val="20"/>
                        </w:rPr>
                        <w:t>Appendix</w:t>
                      </w:r>
                      <w:proofErr w:type="spellEnd"/>
                      <w:r w:rsidRPr="001B5F53">
                        <w:rPr>
                          <w:color w:val="000000" w:themeColor="text1"/>
                          <w:sz w:val="20"/>
                          <w:szCs w:val="20"/>
                        </w:rPr>
                        <w:t xml:space="preserve">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bookmarkEnd w:id="280"/>
                      <w:bookmarkEnd w:id="281"/>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12F8016A" w14:textId="77777777" w:rsidTr="00CB3ACF">
                        <w:trPr>
                          <w:trHeight w:val="455"/>
                        </w:trPr>
                        <w:tc>
                          <w:tcPr>
                            <w:tcW w:w="1642" w:type="dxa"/>
                            <w:tcBorders>
                              <w:top w:val="single" w:sz="4" w:space="0" w:color="auto"/>
                              <w:bottom w:val="single" w:sz="4" w:space="0" w:color="auto"/>
                            </w:tcBorders>
                            <w:shd w:val="clear" w:color="auto" w:fill="auto"/>
                            <w:noWrap/>
                            <w:hideMark/>
                          </w:tcPr>
                          <w:p w14:paraId="0B0E306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3A63F37A"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2780662A"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03DC20BE"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2EE0D771"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02B5C94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7E175910" w14:textId="77777777" w:rsidTr="00CB3ACF">
                        <w:trPr>
                          <w:trHeight w:val="227"/>
                        </w:trPr>
                        <w:tc>
                          <w:tcPr>
                            <w:tcW w:w="1642" w:type="dxa"/>
                            <w:tcBorders>
                              <w:top w:val="single" w:sz="4" w:space="0" w:color="auto"/>
                            </w:tcBorders>
                            <w:shd w:val="clear" w:color="auto" w:fill="auto"/>
                            <w:noWrap/>
                            <w:hideMark/>
                          </w:tcPr>
                          <w:p w14:paraId="4F5AF7B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6FDDAE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266BE82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14B593C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14F420C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749B1F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196C22F" w14:textId="77777777" w:rsidTr="00CB3ACF">
                        <w:trPr>
                          <w:trHeight w:val="223"/>
                        </w:trPr>
                        <w:tc>
                          <w:tcPr>
                            <w:tcW w:w="1642" w:type="dxa"/>
                            <w:shd w:val="clear" w:color="auto" w:fill="auto"/>
                            <w:noWrap/>
                            <w:hideMark/>
                          </w:tcPr>
                          <w:p w14:paraId="60C0B505"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BED648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D371F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6C55C5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5C749BA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0083F69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68F2E4" w14:textId="77777777" w:rsidTr="00CB3ACF">
                        <w:trPr>
                          <w:trHeight w:val="407"/>
                        </w:trPr>
                        <w:tc>
                          <w:tcPr>
                            <w:tcW w:w="1642" w:type="dxa"/>
                            <w:shd w:val="clear" w:color="auto" w:fill="auto"/>
                            <w:noWrap/>
                            <w:hideMark/>
                          </w:tcPr>
                          <w:p w14:paraId="6FA4770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377AA8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0D4D1A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F7CF0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7272F7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6554DB2B"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3A8B8F63" w14:textId="77777777" w:rsidTr="00CB3ACF">
                        <w:trPr>
                          <w:trHeight w:val="344"/>
                        </w:trPr>
                        <w:tc>
                          <w:tcPr>
                            <w:tcW w:w="1642" w:type="dxa"/>
                            <w:shd w:val="clear" w:color="auto" w:fill="auto"/>
                            <w:noWrap/>
                            <w:hideMark/>
                          </w:tcPr>
                          <w:p w14:paraId="6C3AC86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62609E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C55D21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2369453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189079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997405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B75517E" w14:textId="77777777" w:rsidTr="00CB3ACF">
                        <w:trPr>
                          <w:trHeight w:val="454"/>
                        </w:trPr>
                        <w:tc>
                          <w:tcPr>
                            <w:tcW w:w="1642" w:type="dxa"/>
                            <w:shd w:val="clear" w:color="auto" w:fill="auto"/>
                            <w:noWrap/>
                            <w:hideMark/>
                          </w:tcPr>
                          <w:p w14:paraId="17089DB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097134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ECC560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000E0B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35E8E5C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42C4301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446AED1" w14:textId="77777777" w:rsidTr="00CB3ACF">
                        <w:trPr>
                          <w:trHeight w:val="237"/>
                        </w:trPr>
                        <w:tc>
                          <w:tcPr>
                            <w:tcW w:w="1642" w:type="dxa"/>
                            <w:shd w:val="clear" w:color="auto" w:fill="auto"/>
                            <w:noWrap/>
                            <w:hideMark/>
                          </w:tcPr>
                          <w:p w14:paraId="5EC453F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CD735FB"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73E97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749E7D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09505CE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B09DBE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BAC770E" w14:textId="77777777" w:rsidTr="00CB3ACF">
                        <w:trPr>
                          <w:trHeight w:val="396"/>
                        </w:trPr>
                        <w:tc>
                          <w:tcPr>
                            <w:tcW w:w="1642" w:type="dxa"/>
                            <w:shd w:val="clear" w:color="auto" w:fill="auto"/>
                            <w:noWrap/>
                            <w:hideMark/>
                          </w:tcPr>
                          <w:p w14:paraId="56AD9038"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B829DC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CEB57D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B95EC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318CE4B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052E48D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147DD83" w14:textId="77777777" w:rsidTr="00CB3ACF">
                        <w:trPr>
                          <w:trHeight w:val="308"/>
                        </w:trPr>
                        <w:tc>
                          <w:tcPr>
                            <w:tcW w:w="1642" w:type="dxa"/>
                            <w:shd w:val="clear" w:color="auto" w:fill="auto"/>
                            <w:noWrap/>
                            <w:hideMark/>
                          </w:tcPr>
                          <w:p w14:paraId="02603A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0C2D84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DEF8DF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3A24E38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343902B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0A28FB9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E6B376D" w14:textId="77777777" w:rsidTr="00CB3ACF">
                        <w:trPr>
                          <w:trHeight w:val="123"/>
                        </w:trPr>
                        <w:tc>
                          <w:tcPr>
                            <w:tcW w:w="1642" w:type="dxa"/>
                            <w:shd w:val="clear" w:color="auto" w:fill="auto"/>
                            <w:noWrap/>
                            <w:hideMark/>
                          </w:tcPr>
                          <w:p w14:paraId="1D09E3C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1F730B9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1B8FE38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A18F68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2AB596B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364D5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874D611" w14:textId="77777777" w:rsidTr="00CB3ACF">
                        <w:trPr>
                          <w:trHeight w:val="359"/>
                        </w:trPr>
                        <w:tc>
                          <w:tcPr>
                            <w:tcW w:w="1642" w:type="dxa"/>
                            <w:shd w:val="clear" w:color="auto" w:fill="auto"/>
                            <w:noWrap/>
                            <w:hideMark/>
                          </w:tcPr>
                          <w:p w14:paraId="123A002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625A54C"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D4344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18A6DD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5489880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3B34177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826C640" w14:textId="77777777" w:rsidTr="00CB3ACF">
                        <w:trPr>
                          <w:trHeight w:val="343"/>
                        </w:trPr>
                        <w:tc>
                          <w:tcPr>
                            <w:tcW w:w="1642" w:type="dxa"/>
                            <w:shd w:val="clear" w:color="auto" w:fill="auto"/>
                            <w:noWrap/>
                            <w:hideMark/>
                          </w:tcPr>
                          <w:p w14:paraId="15453FF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CB3AEE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449113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7226EB4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5A1E1E9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5088B8C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C07669E" w14:textId="77777777" w:rsidTr="00CB3ACF">
                        <w:trPr>
                          <w:trHeight w:val="384"/>
                        </w:trPr>
                        <w:tc>
                          <w:tcPr>
                            <w:tcW w:w="1642" w:type="dxa"/>
                            <w:shd w:val="clear" w:color="auto" w:fill="auto"/>
                            <w:noWrap/>
                            <w:hideMark/>
                          </w:tcPr>
                          <w:p w14:paraId="7290520C"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25A89D88"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0B037F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35F8BC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5381CF4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35F96794"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1AAF579B" w14:textId="77777777" w:rsidTr="00CB3ACF">
                        <w:trPr>
                          <w:trHeight w:val="237"/>
                        </w:trPr>
                        <w:tc>
                          <w:tcPr>
                            <w:tcW w:w="1642" w:type="dxa"/>
                            <w:shd w:val="clear" w:color="auto" w:fill="auto"/>
                            <w:noWrap/>
                            <w:hideMark/>
                          </w:tcPr>
                          <w:p w14:paraId="02F88AAD"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13ECC9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7DEA70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25DEB83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6C4D89E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75B0CC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59CF1A8" w14:textId="77777777" w:rsidTr="00CB3ACF">
                        <w:trPr>
                          <w:trHeight w:val="266"/>
                        </w:trPr>
                        <w:tc>
                          <w:tcPr>
                            <w:tcW w:w="1642" w:type="dxa"/>
                            <w:shd w:val="clear" w:color="auto" w:fill="auto"/>
                            <w:noWrap/>
                            <w:hideMark/>
                          </w:tcPr>
                          <w:p w14:paraId="53C0A6C1"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0CA24F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5F8CBF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34B540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287D5D6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6C74BDA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45AAF0A" w14:textId="77777777" w:rsidTr="00CB3ACF">
                        <w:trPr>
                          <w:trHeight w:val="190"/>
                        </w:trPr>
                        <w:tc>
                          <w:tcPr>
                            <w:tcW w:w="1642" w:type="dxa"/>
                            <w:shd w:val="clear" w:color="auto" w:fill="auto"/>
                            <w:noWrap/>
                            <w:hideMark/>
                          </w:tcPr>
                          <w:p w14:paraId="00EF9E37"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39551D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2715EE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2519E7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3037E7D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6BC5F52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1892DF5" w14:textId="77777777" w:rsidTr="00CB3ACF">
                        <w:trPr>
                          <w:trHeight w:val="359"/>
                        </w:trPr>
                        <w:tc>
                          <w:tcPr>
                            <w:tcW w:w="1642" w:type="dxa"/>
                            <w:tcBorders>
                              <w:bottom w:val="single" w:sz="4" w:space="0" w:color="auto"/>
                            </w:tcBorders>
                            <w:shd w:val="clear" w:color="auto" w:fill="auto"/>
                            <w:noWrap/>
                            <w:hideMark/>
                          </w:tcPr>
                          <w:p w14:paraId="45F9CC67"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1B2366FC"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83283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04F24B2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E3AFA8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17AAE11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56B4CF3E"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717F630C"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3F07C848"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289B54FD"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6A1837CA" w14:textId="77777777" w:rsidR="0045369D" w:rsidRDefault="0045369D" w:rsidP="005523BC"/>
                    <w:p w14:paraId="3E211DF8" w14:textId="77777777" w:rsidR="0045369D" w:rsidRDefault="0045369D" w:rsidP="005523BC"/>
                    <w:p w14:paraId="178787EA" w14:textId="77777777" w:rsidR="0045369D" w:rsidRPr="001B5F53" w:rsidRDefault="0045369D" w:rsidP="005523BC">
                      <w:pPr>
                        <w:pStyle w:val="Caption"/>
                        <w:keepNext/>
                        <w:rPr>
                          <w:color w:val="000000" w:themeColor="text1"/>
                          <w:sz w:val="20"/>
                          <w:szCs w:val="20"/>
                        </w:rPr>
                      </w:pPr>
                      <w:r w:rsidRPr="001B5F53">
                        <w:rPr>
                          <w:color w:val="000000" w:themeColor="text1"/>
                          <w:sz w:val="20"/>
                          <w:szCs w:val="20"/>
                        </w:rPr>
                        <w:t xml:space="preserve">Appendix </w:t>
                      </w:r>
                      <w:r>
                        <w:rPr>
                          <w:color w:val="000000" w:themeColor="text1"/>
                          <w:sz w:val="20"/>
                          <w:szCs w:val="20"/>
                        </w:rPr>
                        <w:fldChar w:fldCharType="begin"/>
                      </w:r>
                      <w:r>
                        <w:rPr>
                          <w:color w:val="000000" w:themeColor="text1"/>
                          <w:sz w:val="20"/>
                          <w:szCs w:val="20"/>
                        </w:rPr>
                        <w:instrText xml:space="preserve"> SEQ Appendix \* ARABIC </w:instrText>
                      </w:r>
                      <w:r>
                        <w:rPr>
                          <w:color w:val="000000" w:themeColor="text1"/>
                          <w:sz w:val="20"/>
                          <w:szCs w:val="20"/>
                        </w:rPr>
                        <w:fldChar w:fldCharType="separate"/>
                      </w:r>
                      <w:r>
                        <w:rPr>
                          <w:noProof/>
                          <w:color w:val="000000" w:themeColor="text1"/>
                          <w:sz w:val="20"/>
                          <w:szCs w:val="20"/>
                        </w:rPr>
                        <w:t>6</w:t>
                      </w:r>
                      <w:r>
                        <w:rPr>
                          <w:color w:val="000000" w:themeColor="text1"/>
                          <w:sz w:val="20"/>
                          <w:szCs w:val="20"/>
                        </w:rPr>
                        <w:fldChar w:fldCharType="end"/>
                      </w:r>
                      <w:r w:rsidRPr="001B5F53">
                        <w:rPr>
                          <w:rFonts w:cs="Times New Roman"/>
                          <w:color w:val="000000" w:themeColor="text1"/>
                          <w:sz w:val="20"/>
                          <w:szCs w:val="20"/>
                        </w:rPr>
                        <w:t xml:space="preserve"> Relationships between the effects of drought and precipitation on the abundance and diversity of soil biota </w:t>
                      </w:r>
                      <w:proofErr w:type="spellStart"/>
                      <w:r w:rsidRPr="001B5F53">
                        <w:rPr>
                          <w:rFonts w:cs="Times New Roman"/>
                          <w:color w:val="000000" w:themeColor="text1"/>
                          <w:sz w:val="20"/>
                          <w:szCs w:val="20"/>
                        </w:rPr>
                        <w:t>lnRR</w:t>
                      </w:r>
                      <w:proofErr w:type="spellEnd"/>
                      <w:r w:rsidRPr="001B5F53">
                        <w:rPr>
                          <w:rFonts w:cs="Times New Roman"/>
                          <w:color w:val="000000" w:themeColor="text1"/>
                          <w:sz w:val="20"/>
                          <w:szCs w:val="20"/>
                        </w:rPr>
                        <w:t xml:space="preserve"> and four continuous variables</w:t>
                      </w:r>
                    </w:p>
                    <w:tbl>
                      <w:tblPr>
                        <w:tblW w:w="9226" w:type="dxa"/>
                        <w:tblLook w:val="04A0" w:firstRow="1" w:lastRow="0" w:firstColumn="1" w:lastColumn="0" w:noHBand="0" w:noVBand="1"/>
                      </w:tblPr>
                      <w:tblGrid>
                        <w:gridCol w:w="1642"/>
                        <w:gridCol w:w="1338"/>
                        <w:gridCol w:w="2794"/>
                        <w:gridCol w:w="1191"/>
                        <w:gridCol w:w="1117"/>
                        <w:gridCol w:w="1144"/>
                      </w:tblGrid>
                      <w:tr w:rsidR="0045369D" w:rsidRPr="00EE6EA1" w14:paraId="35F23C2A" w14:textId="77777777" w:rsidTr="00CB3ACF">
                        <w:trPr>
                          <w:trHeight w:val="455"/>
                        </w:trPr>
                        <w:tc>
                          <w:tcPr>
                            <w:tcW w:w="1642" w:type="dxa"/>
                            <w:tcBorders>
                              <w:top w:val="single" w:sz="4" w:space="0" w:color="auto"/>
                              <w:bottom w:val="single" w:sz="4" w:space="0" w:color="auto"/>
                            </w:tcBorders>
                            <w:shd w:val="clear" w:color="auto" w:fill="auto"/>
                            <w:noWrap/>
                            <w:hideMark/>
                          </w:tcPr>
                          <w:p w14:paraId="4575E72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Treatment</w:t>
                            </w:r>
                          </w:p>
                        </w:tc>
                        <w:tc>
                          <w:tcPr>
                            <w:tcW w:w="1338" w:type="dxa"/>
                            <w:tcBorders>
                              <w:top w:val="single" w:sz="4" w:space="0" w:color="auto"/>
                              <w:bottom w:val="single" w:sz="4" w:space="0" w:color="auto"/>
                            </w:tcBorders>
                            <w:shd w:val="clear" w:color="auto" w:fill="auto"/>
                            <w:noWrap/>
                            <w:hideMark/>
                          </w:tcPr>
                          <w:p w14:paraId="5731F0DA" w14:textId="77777777" w:rsidR="0045369D" w:rsidRPr="000B44F7" w:rsidRDefault="0045369D" w:rsidP="00CB3ACF">
                            <w:pPr>
                              <w:spacing w:line="360" w:lineRule="auto"/>
                              <w:jc w:val="both"/>
                              <w:rPr>
                                <w:rFonts w:cs="Times New Roman"/>
                                <w:b/>
                                <w:bCs/>
                                <w:color w:val="000000"/>
                                <w:szCs w:val="22"/>
                              </w:rPr>
                            </w:pPr>
                          </w:p>
                        </w:tc>
                        <w:tc>
                          <w:tcPr>
                            <w:tcW w:w="2794" w:type="dxa"/>
                            <w:tcBorders>
                              <w:top w:val="single" w:sz="4" w:space="0" w:color="auto"/>
                              <w:bottom w:val="single" w:sz="4" w:space="0" w:color="auto"/>
                            </w:tcBorders>
                            <w:shd w:val="clear" w:color="auto" w:fill="auto"/>
                            <w:noWrap/>
                            <w:hideMark/>
                          </w:tcPr>
                          <w:p w14:paraId="31F1B6AF"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 xml:space="preserve">Variables </w:t>
                            </w:r>
                          </w:p>
                        </w:tc>
                        <w:tc>
                          <w:tcPr>
                            <w:tcW w:w="1191" w:type="dxa"/>
                            <w:tcBorders>
                              <w:top w:val="single" w:sz="4" w:space="0" w:color="auto"/>
                              <w:bottom w:val="single" w:sz="4" w:space="0" w:color="auto"/>
                            </w:tcBorders>
                            <w:shd w:val="clear" w:color="auto" w:fill="auto"/>
                            <w:noWrap/>
                            <w:hideMark/>
                          </w:tcPr>
                          <w:p w14:paraId="20FA291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Intercept</w:t>
                            </w:r>
                          </w:p>
                        </w:tc>
                        <w:tc>
                          <w:tcPr>
                            <w:tcW w:w="1117" w:type="dxa"/>
                            <w:tcBorders>
                              <w:top w:val="single" w:sz="4" w:space="0" w:color="auto"/>
                              <w:bottom w:val="single" w:sz="4" w:space="0" w:color="auto"/>
                            </w:tcBorders>
                            <w:shd w:val="clear" w:color="auto" w:fill="auto"/>
                            <w:noWrap/>
                            <w:hideMark/>
                          </w:tcPr>
                          <w:p w14:paraId="38076F89"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Slope</w:t>
                            </w:r>
                          </w:p>
                        </w:tc>
                        <w:tc>
                          <w:tcPr>
                            <w:tcW w:w="1144" w:type="dxa"/>
                            <w:tcBorders>
                              <w:top w:val="single" w:sz="4" w:space="0" w:color="auto"/>
                              <w:bottom w:val="single" w:sz="4" w:space="0" w:color="auto"/>
                            </w:tcBorders>
                            <w:shd w:val="clear" w:color="auto" w:fill="auto"/>
                            <w:noWrap/>
                            <w:hideMark/>
                          </w:tcPr>
                          <w:p w14:paraId="104EB13D"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P value</w:t>
                            </w:r>
                          </w:p>
                        </w:tc>
                      </w:tr>
                      <w:tr w:rsidR="0045369D" w:rsidRPr="00EE6EA1" w14:paraId="6C1BFF85" w14:textId="77777777" w:rsidTr="00CB3ACF">
                        <w:trPr>
                          <w:trHeight w:val="227"/>
                        </w:trPr>
                        <w:tc>
                          <w:tcPr>
                            <w:tcW w:w="1642" w:type="dxa"/>
                            <w:tcBorders>
                              <w:top w:val="single" w:sz="4" w:space="0" w:color="auto"/>
                            </w:tcBorders>
                            <w:shd w:val="clear" w:color="auto" w:fill="auto"/>
                            <w:noWrap/>
                            <w:hideMark/>
                          </w:tcPr>
                          <w:p w14:paraId="28FAEA4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Precipitation increase</w:t>
                            </w:r>
                            <w:r w:rsidRPr="00EE6EA1">
                              <w:rPr>
                                <w:rFonts w:cs="Times New Roman"/>
                                <w:color w:val="000000"/>
                                <w:szCs w:val="22"/>
                              </w:rPr>
                              <w:t>s</w:t>
                            </w:r>
                          </w:p>
                        </w:tc>
                        <w:tc>
                          <w:tcPr>
                            <w:tcW w:w="1338" w:type="dxa"/>
                            <w:tcBorders>
                              <w:top w:val="single" w:sz="4" w:space="0" w:color="auto"/>
                            </w:tcBorders>
                            <w:shd w:val="clear" w:color="auto" w:fill="auto"/>
                            <w:noWrap/>
                            <w:hideMark/>
                          </w:tcPr>
                          <w:p w14:paraId="3CFA898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tcBorders>
                              <w:top w:val="single" w:sz="4" w:space="0" w:color="auto"/>
                            </w:tcBorders>
                            <w:shd w:val="clear" w:color="auto" w:fill="auto"/>
                            <w:noWrap/>
                            <w:hideMark/>
                          </w:tcPr>
                          <w:p w14:paraId="727AAA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tcBorders>
                              <w:top w:val="single" w:sz="4" w:space="0" w:color="auto"/>
                            </w:tcBorders>
                            <w:shd w:val="clear" w:color="auto" w:fill="auto"/>
                            <w:noWrap/>
                            <w:hideMark/>
                          </w:tcPr>
                          <w:p w14:paraId="66E9F6A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0.4242</w:t>
                            </w:r>
                          </w:p>
                        </w:tc>
                        <w:tc>
                          <w:tcPr>
                            <w:tcW w:w="1117" w:type="dxa"/>
                            <w:tcBorders>
                              <w:top w:val="single" w:sz="4" w:space="0" w:color="auto"/>
                            </w:tcBorders>
                            <w:shd w:val="clear" w:color="auto" w:fill="auto"/>
                            <w:noWrap/>
                            <w:hideMark/>
                          </w:tcPr>
                          <w:p w14:paraId="38A7A4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-0.0189</w:t>
                            </w:r>
                          </w:p>
                        </w:tc>
                        <w:tc>
                          <w:tcPr>
                            <w:tcW w:w="1144" w:type="dxa"/>
                            <w:tcBorders>
                              <w:top w:val="single" w:sz="4" w:space="0" w:color="auto"/>
                            </w:tcBorders>
                            <w:shd w:val="clear" w:color="auto" w:fill="auto"/>
                            <w:noWrap/>
                            <w:hideMark/>
                          </w:tcPr>
                          <w:p w14:paraId="12629C8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A00615E" w14:textId="77777777" w:rsidTr="00CB3ACF">
                        <w:trPr>
                          <w:trHeight w:val="223"/>
                        </w:trPr>
                        <w:tc>
                          <w:tcPr>
                            <w:tcW w:w="1642" w:type="dxa"/>
                            <w:shd w:val="clear" w:color="auto" w:fill="auto"/>
                            <w:noWrap/>
                            <w:hideMark/>
                          </w:tcPr>
                          <w:p w14:paraId="092683A9"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595A511"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78EA394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4CA3D9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-0.0414</w:t>
                            </w:r>
                          </w:p>
                        </w:tc>
                        <w:tc>
                          <w:tcPr>
                            <w:tcW w:w="1117" w:type="dxa"/>
                            <w:shd w:val="clear" w:color="auto" w:fill="auto"/>
                            <w:noWrap/>
                            <w:hideMark/>
                          </w:tcPr>
                          <w:p w14:paraId="44DA9C7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0.0003</w:t>
                            </w:r>
                          </w:p>
                        </w:tc>
                        <w:tc>
                          <w:tcPr>
                            <w:tcW w:w="1144" w:type="dxa"/>
                            <w:shd w:val="clear" w:color="auto" w:fill="auto"/>
                            <w:noWrap/>
                            <w:hideMark/>
                          </w:tcPr>
                          <w:p w14:paraId="11B28E0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7167E485" w14:textId="77777777" w:rsidTr="00CB3ACF">
                        <w:trPr>
                          <w:trHeight w:val="407"/>
                        </w:trPr>
                        <w:tc>
                          <w:tcPr>
                            <w:tcW w:w="1642" w:type="dxa"/>
                            <w:shd w:val="clear" w:color="auto" w:fill="auto"/>
                            <w:noWrap/>
                            <w:hideMark/>
                          </w:tcPr>
                          <w:p w14:paraId="4BA4020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6DEFA1AF"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1D1AA52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23F405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0.1043</w:t>
                            </w:r>
                          </w:p>
                        </w:tc>
                        <w:tc>
                          <w:tcPr>
                            <w:tcW w:w="1117" w:type="dxa"/>
                            <w:shd w:val="clear" w:color="auto" w:fill="auto"/>
                            <w:noWrap/>
                            <w:hideMark/>
                          </w:tcPr>
                          <w:p w14:paraId="6F94C5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0.0023</w:t>
                            </w:r>
                          </w:p>
                        </w:tc>
                        <w:tc>
                          <w:tcPr>
                            <w:tcW w:w="1144" w:type="dxa"/>
                            <w:shd w:val="clear" w:color="auto" w:fill="auto"/>
                            <w:noWrap/>
                            <w:hideMark/>
                          </w:tcPr>
                          <w:p w14:paraId="3975A5D6"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0.0664*</w:t>
                            </w:r>
                          </w:p>
                        </w:tc>
                      </w:tr>
                      <w:tr w:rsidR="0045369D" w:rsidRPr="00EE6EA1" w14:paraId="7084DA7A" w14:textId="77777777" w:rsidTr="00CB3ACF">
                        <w:trPr>
                          <w:trHeight w:val="344"/>
                        </w:trPr>
                        <w:tc>
                          <w:tcPr>
                            <w:tcW w:w="1642" w:type="dxa"/>
                            <w:shd w:val="clear" w:color="auto" w:fill="auto"/>
                            <w:noWrap/>
                            <w:hideMark/>
                          </w:tcPr>
                          <w:p w14:paraId="39B6C418"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338D974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F12801"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398847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0.1266</w:t>
                            </w:r>
                          </w:p>
                        </w:tc>
                        <w:tc>
                          <w:tcPr>
                            <w:tcW w:w="1117" w:type="dxa"/>
                            <w:shd w:val="clear" w:color="auto" w:fill="auto"/>
                            <w:noWrap/>
                            <w:hideMark/>
                          </w:tcPr>
                          <w:p w14:paraId="5D1E4B0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6E31332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50E4E512" w14:textId="77777777" w:rsidTr="00CB3ACF">
                        <w:trPr>
                          <w:trHeight w:val="454"/>
                        </w:trPr>
                        <w:tc>
                          <w:tcPr>
                            <w:tcW w:w="1642" w:type="dxa"/>
                            <w:shd w:val="clear" w:color="auto" w:fill="auto"/>
                            <w:noWrap/>
                            <w:hideMark/>
                          </w:tcPr>
                          <w:p w14:paraId="33BE5CD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8FCEBA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09E8C1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414AA9D0"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0.1261</w:t>
                            </w:r>
                          </w:p>
                        </w:tc>
                        <w:tc>
                          <w:tcPr>
                            <w:tcW w:w="1117" w:type="dxa"/>
                            <w:shd w:val="clear" w:color="auto" w:fill="auto"/>
                            <w:noWrap/>
                            <w:hideMark/>
                          </w:tcPr>
                          <w:p w14:paraId="68616A2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-0.0068</w:t>
                            </w:r>
                          </w:p>
                        </w:tc>
                        <w:tc>
                          <w:tcPr>
                            <w:tcW w:w="1144" w:type="dxa"/>
                            <w:shd w:val="clear" w:color="auto" w:fill="auto"/>
                            <w:noWrap/>
                            <w:hideMark/>
                          </w:tcPr>
                          <w:p w14:paraId="7C3323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3641A75" w14:textId="77777777" w:rsidTr="00CB3ACF">
                        <w:trPr>
                          <w:trHeight w:val="237"/>
                        </w:trPr>
                        <w:tc>
                          <w:tcPr>
                            <w:tcW w:w="1642" w:type="dxa"/>
                            <w:shd w:val="clear" w:color="auto" w:fill="auto"/>
                            <w:noWrap/>
                            <w:hideMark/>
                          </w:tcPr>
                          <w:p w14:paraId="7834D726"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1E2ED76D"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60B259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74AD3BF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0.2232</w:t>
                            </w:r>
                          </w:p>
                        </w:tc>
                        <w:tc>
                          <w:tcPr>
                            <w:tcW w:w="1117" w:type="dxa"/>
                            <w:shd w:val="clear" w:color="auto" w:fill="auto"/>
                            <w:noWrap/>
                            <w:hideMark/>
                          </w:tcPr>
                          <w:p w14:paraId="34E32C9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0A330C1B"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165833E" w14:textId="77777777" w:rsidTr="00CB3ACF">
                        <w:trPr>
                          <w:trHeight w:val="396"/>
                        </w:trPr>
                        <w:tc>
                          <w:tcPr>
                            <w:tcW w:w="1642" w:type="dxa"/>
                            <w:shd w:val="clear" w:color="auto" w:fill="auto"/>
                            <w:noWrap/>
                            <w:hideMark/>
                          </w:tcPr>
                          <w:p w14:paraId="1257F29E"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53035164"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15659C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28BFB3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-0.0434</w:t>
                            </w:r>
                          </w:p>
                        </w:tc>
                        <w:tc>
                          <w:tcPr>
                            <w:tcW w:w="1117" w:type="dxa"/>
                            <w:shd w:val="clear" w:color="auto" w:fill="auto"/>
                            <w:noWrap/>
                            <w:hideMark/>
                          </w:tcPr>
                          <w:p w14:paraId="5D4BF3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0.0036</w:t>
                            </w:r>
                          </w:p>
                        </w:tc>
                        <w:tc>
                          <w:tcPr>
                            <w:tcW w:w="1144" w:type="dxa"/>
                            <w:shd w:val="clear" w:color="auto" w:fill="auto"/>
                            <w:noWrap/>
                            <w:hideMark/>
                          </w:tcPr>
                          <w:p w14:paraId="45CDC0A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21AC2A0" w14:textId="77777777" w:rsidTr="00CB3ACF">
                        <w:trPr>
                          <w:trHeight w:val="308"/>
                        </w:trPr>
                        <w:tc>
                          <w:tcPr>
                            <w:tcW w:w="1642" w:type="dxa"/>
                            <w:shd w:val="clear" w:color="auto" w:fill="auto"/>
                            <w:noWrap/>
                            <w:hideMark/>
                          </w:tcPr>
                          <w:p w14:paraId="2E68A58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7FA43617"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59BBFF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1C3A9D9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0.1452</w:t>
                            </w:r>
                          </w:p>
                        </w:tc>
                        <w:tc>
                          <w:tcPr>
                            <w:tcW w:w="1117" w:type="dxa"/>
                            <w:shd w:val="clear" w:color="auto" w:fill="auto"/>
                            <w:noWrap/>
                            <w:hideMark/>
                          </w:tcPr>
                          <w:p w14:paraId="0FBCCE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5946F46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2888873" w14:textId="77777777" w:rsidTr="00CB3ACF">
                        <w:trPr>
                          <w:trHeight w:val="123"/>
                        </w:trPr>
                        <w:tc>
                          <w:tcPr>
                            <w:tcW w:w="1642" w:type="dxa"/>
                            <w:shd w:val="clear" w:color="auto" w:fill="auto"/>
                            <w:noWrap/>
                            <w:hideMark/>
                          </w:tcPr>
                          <w:p w14:paraId="27A9383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Drought</w:t>
                            </w:r>
                          </w:p>
                        </w:tc>
                        <w:tc>
                          <w:tcPr>
                            <w:tcW w:w="1338" w:type="dxa"/>
                            <w:shd w:val="clear" w:color="auto" w:fill="auto"/>
                            <w:noWrap/>
                            <w:hideMark/>
                          </w:tcPr>
                          <w:p w14:paraId="21DF33E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Abundance</w:t>
                            </w:r>
                          </w:p>
                        </w:tc>
                        <w:tc>
                          <w:tcPr>
                            <w:tcW w:w="2794" w:type="dxa"/>
                            <w:shd w:val="clear" w:color="auto" w:fill="auto"/>
                            <w:noWrap/>
                            <w:hideMark/>
                          </w:tcPr>
                          <w:p w14:paraId="0AD72A8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7B86DE9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-0.9099</w:t>
                            </w:r>
                          </w:p>
                        </w:tc>
                        <w:tc>
                          <w:tcPr>
                            <w:tcW w:w="1117" w:type="dxa"/>
                            <w:shd w:val="clear" w:color="auto" w:fill="auto"/>
                            <w:noWrap/>
                            <w:hideMark/>
                          </w:tcPr>
                          <w:p w14:paraId="00175D5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44" w:type="dxa"/>
                            <w:shd w:val="clear" w:color="auto" w:fill="auto"/>
                            <w:noWrap/>
                            <w:hideMark/>
                          </w:tcPr>
                          <w:p w14:paraId="1B64BBE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69E134DD" w14:textId="77777777" w:rsidTr="00CB3ACF">
                        <w:trPr>
                          <w:trHeight w:val="359"/>
                        </w:trPr>
                        <w:tc>
                          <w:tcPr>
                            <w:tcW w:w="1642" w:type="dxa"/>
                            <w:shd w:val="clear" w:color="auto" w:fill="auto"/>
                            <w:noWrap/>
                            <w:hideMark/>
                          </w:tcPr>
                          <w:p w14:paraId="4AE75F7F"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9475C10"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1A3A2E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6DACA678"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-0.4782</w:t>
                            </w:r>
                          </w:p>
                        </w:tc>
                        <w:tc>
                          <w:tcPr>
                            <w:tcW w:w="1117" w:type="dxa"/>
                            <w:shd w:val="clear" w:color="auto" w:fill="auto"/>
                            <w:noWrap/>
                            <w:hideMark/>
                          </w:tcPr>
                          <w:p w14:paraId="137B38C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shd w:val="clear" w:color="auto" w:fill="auto"/>
                            <w:noWrap/>
                            <w:hideMark/>
                          </w:tcPr>
                          <w:p w14:paraId="793E662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2CA3DAAB" w14:textId="77777777" w:rsidTr="00CB3ACF">
                        <w:trPr>
                          <w:trHeight w:val="343"/>
                        </w:trPr>
                        <w:tc>
                          <w:tcPr>
                            <w:tcW w:w="1642" w:type="dxa"/>
                            <w:shd w:val="clear" w:color="auto" w:fill="auto"/>
                            <w:noWrap/>
                            <w:hideMark/>
                          </w:tcPr>
                          <w:p w14:paraId="7FB5EEB4"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019369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F38970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0906FA4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-0.0363</w:t>
                            </w:r>
                          </w:p>
                        </w:tc>
                        <w:tc>
                          <w:tcPr>
                            <w:tcW w:w="1117" w:type="dxa"/>
                            <w:shd w:val="clear" w:color="auto" w:fill="auto"/>
                            <w:noWrap/>
                            <w:hideMark/>
                          </w:tcPr>
                          <w:p w14:paraId="6BBB679D"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0.0069</w:t>
                            </w:r>
                          </w:p>
                        </w:tc>
                        <w:tc>
                          <w:tcPr>
                            <w:tcW w:w="1144" w:type="dxa"/>
                            <w:shd w:val="clear" w:color="auto" w:fill="auto"/>
                            <w:noWrap/>
                            <w:hideMark/>
                          </w:tcPr>
                          <w:p w14:paraId="0F82EBFC"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0.0831*</w:t>
                            </w:r>
                          </w:p>
                        </w:tc>
                      </w:tr>
                      <w:tr w:rsidR="0045369D" w:rsidRPr="00EE6EA1" w14:paraId="39387722" w14:textId="77777777" w:rsidTr="00CB3ACF">
                        <w:trPr>
                          <w:trHeight w:val="384"/>
                        </w:trPr>
                        <w:tc>
                          <w:tcPr>
                            <w:tcW w:w="1642" w:type="dxa"/>
                            <w:shd w:val="clear" w:color="auto" w:fill="auto"/>
                            <w:noWrap/>
                            <w:hideMark/>
                          </w:tcPr>
                          <w:p w14:paraId="2508ADD6"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5901AACE"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3002864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shd w:val="clear" w:color="auto" w:fill="auto"/>
                            <w:noWrap/>
                            <w:hideMark/>
                          </w:tcPr>
                          <w:p w14:paraId="6BE69C79"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-0.7581</w:t>
                            </w:r>
                          </w:p>
                        </w:tc>
                        <w:tc>
                          <w:tcPr>
                            <w:tcW w:w="1117" w:type="dxa"/>
                            <w:shd w:val="clear" w:color="auto" w:fill="auto"/>
                            <w:noWrap/>
                            <w:hideMark/>
                          </w:tcPr>
                          <w:p w14:paraId="090DB4C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0.0002</w:t>
                            </w:r>
                          </w:p>
                        </w:tc>
                        <w:tc>
                          <w:tcPr>
                            <w:tcW w:w="1144" w:type="dxa"/>
                            <w:shd w:val="clear" w:color="auto" w:fill="auto"/>
                            <w:noWrap/>
                            <w:hideMark/>
                          </w:tcPr>
                          <w:p w14:paraId="6DDC5868" w14:textId="77777777" w:rsidR="0045369D" w:rsidRPr="000B44F7" w:rsidRDefault="0045369D" w:rsidP="00CB3ACF">
                            <w:pPr>
                              <w:spacing w:line="360" w:lineRule="auto"/>
                              <w:jc w:val="both"/>
                              <w:rPr>
                                <w:rFonts w:cs="Times New Roman"/>
                                <w:b/>
                                <w:bCs/>
                                <w:color w:val="000000"/>
                                <w:szCs w:val="22"/>
                              </w:rPr>
                            </w:pPr>
                            <w:r w:rsidRPr="000B44F7">
                              <w:rPr>
                                <w:rFonts w:cs="Times New Roman"/>
                                <w:b/>
                                <w:bCs/>
                                <w:color w:val="000000"/>
                                <w:szCs w:val="22"/>
                              </w:rPr>
                              <w:t>0.0013**</w:t>
                            </w:r>
                          </w:p>
                        </w:tc>
                      </w:tr>
                      <w:tr w:rsidR="0045369D" w:rsidRPr="00EE6EA1" w14:paraId="652D620A" w14:textId="77777777" w:rsidTr="00CB3ACF">
                        <w:trPr>
                          <w:trHeight w:val="237"/>
                        </w:trPr>
                        <w:tc>
                          <w:tcPr>
                            <w:tcW w:w="1642" w:type="dxa"/>
                            <w:shd w:val="clear" w:color="auto" w:fill="auto"/>
                            <w:noWrap/>
                            <w:hideMark/>
                          </w:tcPr>
                          <w:p w14:paraId="463F15D0" w14:textId="77777777" w:rsidR="0045369D" w:rsidRPr="000B44F7" w:rsidRDefault="0045369D" w:rsidP="00CB3ACF">
                            <w:pPr>
                              <w:spacing w:line="360" w:lineRule="auto"/>
                              <w:jc w:val="both"/>
                              <w:rPr>
                                <w:rFonts w:cs="Times New Roman"/>
                                <w:b/>
                                <w:bCs/>
                                <w:color w:val="000000"/>
                                <w:szCs w:val="22"/>
                              </w:rPr>
                            </w:pPr>
                          </w:p>
                        </w:tc>
                        <w:tc>
                          <w:tcPr>
                            <w:tcW w:w="1338" w:type="dxa"/>
                            <w:shd w:val="clear" w:color="auto" w:fill="auto"/>
                            <w:noWrap/>
                            <w:hideMark/>
                          </w:tcPr>
                          <w:p w14:paraId="7D34AAD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Diversity </w:t>
                            </w:r>
                          </w:p>
                        </w:tc>
                        <w:tc>
                          <w:tcPr>
                            <w:tcW w:w="2794" w:type="dxa"/>
                            <w:shd w:val="clear" w:color="auto" w:fill="auto"/>
                            <w:noWrap/>
                            <w:hideMark/>
                          </w:tcPr>
                          <w:p w14:paraId="688A2775"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Mean annual temperature</w:t>
                            </w:r>
                          </w:p>
                        </w:tc>
                        <w:tc>
                          <w:tcPr>
                            <w:tcW w:w="1191" w:type="dxa"/>
                            <w:shd w:val="clear" w:color="auto" w:fill="auto"/>
                            <w:noWrap/>
                            <w:hideMark/>
                          </w:tcPr>
                          <w:p w14:paraId="1718A65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-0.1913</w:t>
                            </w:r>
                          </w:p>
                        </w:tc>
                        <w:tc>
                          <w:tcPr>
                            <w:tcW w:w="1117" w:type="dxa"/>
                            <w:shd w:val="clear" w:color="auto" w:fill="auto"/>
                            <w:noWrap/>
                            <w:hideMark/>
                          </w:tcPr>
                          <w:p w14:paraId="27B34F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0.0101</w:t>
                            </w:r>
                          </w:p>
                        </w:tc>
                        <w:tc>
                          <w:tcPr>
                            <w:tcW w:w="1144" w:type="dxa"/>
                            <w:shd w:val="clear" w:color="auto" w:fill="auto"/>
                            <w:noWrap/>
                            <w:hideMark/>
                          </w:tcPr>
                          <w:p w14:paraId="24FBA673"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1D1DEBFC" w14:textId="77777777" w:rsidTr="00CB3ACF">
                        <w:trPr>
                          <w:trHeight w:val="266"/>
                        </w:trPr>
                        <w:tc>
                          <w:tcPr>
                            <w:tcW w:w="1642" w:type="dxa"/>
                            <w:shd w:val="clear" w:color="auto" w:fill="auto"/>
                            <w:noWrap/>
                            <w:hideMark/>
                          </w:tcPr>
                          <w:p w14:paraId="191718CA"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261EBA3A"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03DB096F"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 xml:space="preserve">Mean annual precipitation </w:t>
                            </w:r>
                          </w:p>
                        </w:tc>
                        <w:tc>
                          <w:tcPr>
                            <w:tcW w:w="1191" w:type="dxa"/>
                            <w:shd w:val="clear" w:color="auto" w:fill="auto"/>
                            <w:noWrap/>
                            <w:hideMark/>
                          </w:tcPr>
                          <w:p w14:paraId="050589F2"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0.0531</w:t>
                            </w:r>
                          </w:p>
                        </w:tc>
                        <w:tc>
                          <w:tcPr>
                            <w:tcW w:w="1117" w:type="dxa"/>
                            <w:shd w:val="clear" w:color="auto" w:fill="auto"/>
                            <w:noWrap/>
                            <w:hideMark/>
                          </w:tcPr>
                          <w:p w14:paraId="4089B93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-0.0001</w:t>
                            </w:r>
                          </w:p>
                        </w:tc>
                        <w:tc>
                          <w:tcPr>
                            <w:tcW w:w="1144" w:type="dxa"/>
                            <w:shd w:val="clear" w:color="auto" w:fill="auto"/>
                            <w:noWrap/>
                            <w:hideMark/>
                          </w:tcPr>
                          <w:p w14:paraId="7E945F6E"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398BE5B1" w14:textId="77777777" w:rsidTr="00CB3ACF">
                        <w:trPr>
                          <w:trHeight w:val="190"/>
                        </w:trPr>
                        <w:tc>
                          <w:tcPr>
                            <w:tcW w:w="1642" w:type="dxa"/>
                            <w:shd w:val="clear" w:color="auto" w:fill="auto"/>
                            <w:noWrap/>
                            <w:hideMark/>
                          </w:tcPr>
                          <w:p w14:paraId="1FF2E11D" w14:textId="77777777" w:rsidR="0045369D" w:rsidRPr="000B44F7" w:rsidRDefault="0045369D" w:rsidP="00CB3ACF">
                            <w:pPr>
                              <w:spacing w:line="360" w:lineRule="auto"/>
                              <w:jc w:val="both"/>
                              <w:rPr>
                                <w:rFonts w:cs="Times New Roman"/>
                                <w:color w:val="000000"/>
                                <w:szCs w:val="22"/>
                              </w:rPr>
                            </w:pPr>
                          </w:p>
                        </w:tc>
                        <w:tc>
                          <w:tcPr>
                            <w:tcW w:w="1338" w:type="dxa"/>
                            <w:shd w:val="clear" w:color="auto" w:fill="auto"/>
                            <w:noWrap/>
                            <w:hideMark/>
                          </w:tcPr>
                          <w:p w14:paraId="43B2E2B6" w14:textId="77777777" w:rsidR="0045369D" w:rsidRPr="000B44F7" w:rsidRDefault="0045369D" w:rsidP="00CB3ACF">
                            <w:pPr>
                              <w:spacing w:line="360" w:lineRule="auto"/>
                              <w:jc w:val="both"/>
                              <w:rPr>
                                <w:rFonts w:cs="Times New Roman"/>
                                <w:szCs w:val="22"/>
                              </w:rPr>
                            </w:pPr>
                          </w:p>
                        </w:tc>
                        <w:tc>
                          <w:tcPr>
                            <w:tcW w:w="2794" w:type="dxa"/>
                            <w:shd w:val="clear" w:color="auto" w:fill="auto"/>
                            <w:noWrap/>
                            <w:hideMark/>
                          </w:tcPr>
                          <w:p w14:paraId="40B03D6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Magnitude of treatment (% average)</w:t>
                            </w:r>
                          </w:p>
                        </w:tc>
                        <w:tc>
                          <w:tcPr>
                            <w:tcW w:w="1191" w:type="dxa"/>
                            <w:shd w:val="clear" w:color="auto" w:fill="auto"/>
                            <w:noWrap/>
                            <w:hideMark/>
                          </w:tcPr>
                          <w:p w14:paraId="443077BA"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-0.0087</w:t>
                            </w:r>
                          </w:p>
                        </w:tc>
                        <w:tc>
                          <w:tcPr>
                            <w:tcW w:w="1117" w:type="dxa"/>
                            <w:shd w:val="clear" w:color="auto" w:fill="auto"/>
                            <w:noWrap/>
                            <w:hideMark/>
                          </w:tcPr>
                          <w:p w14:paraId="126DF636"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0.002</w:t>
                            </w:r>
                          </w:p>
                        </w:tc>
                        <w:tc>
                          <w:tcPr>
                            <w:tcW w:w="1144" w:type="dxa"/>
                            <w:shd w:val="clear" w:color="auto" w:fill="auto"/>
                            <w:noWrap/>
                            <w:hideMark/>
                          </w:tcPr>
                          <w:p w14:paraId="1F8B2EB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r w:rsidR="0045369D" w:rsidRPr="00EE6EA1" w14:paraId="03CB2F5C" w14:textId="77777777" w:rsidTr="00CB3ACF">
                        <w:trPr>
                          <w:trHeight w:val="359"/>
                        </w:trPr>
                        <w:tc>
                          <w:tcPr>
                            <w:tcW w:w="1642" w:type="dxa"/>
                            <w:tcBorders>
                              <w:bottom w:val="single" w:sz="4" w:space="0" w:color="auto"/>
                            </w:tcBorders>
                            <w:shd w:val="clear" w:color="auto" w:fill="auto"/>
                            <w:noWrap/>
                            <w:hideMark/>
                          </w:tcPr>
                          <w:p w14:paraId="46F78E84" w14:textId="77777777" w:rsidR="0045369D" w:rsidRPr="000B44F7" w:rsidRDefault="0045369D" w:rsidP="00CB3ACF">
                            <w:pPr>
                              <w:spacing w:line="360" w:lineRule="auto"/>
                              <w:jc w:val="both"/>
                              <w:rPr>
                                <w:rFonts w:cs="Times New Roman"/>
                                <w:color w:val="000000"/>
                                <w:szCs w:val="22"/>
                              </w:rPr>
                            </w:pPr>
                          </w:p>
                        </w:tc>
                        <w:tc>
                          <w:tcPr>
                            <w:tcW w:w="1338" w:type="dxa"/>
                            <w:tcBorders>
                              <w:bottom w:val="single" w:sz="4" w:space="0" w:color="auto"/>
                            </w:tcBorders>
                            <w:shd w:val="clear" w:color="auto" w:fill="auto"/>
                            <w:noWrap/>
                            <w:hideMark/>
                          </w:tcPr>
                          <w:p w14:paraId="22234847" w14:textId="77777777" w:rsidR="0045369D" w:rsidRPr="000B44F7" w:rsidRDefault="0045369D" w:rsidP="00CB3ACF">
                            <w:pPr>
                              <w:spacing w:line="360" w:lineRule="auto"/>
                              <w:jc w:val="both"/>
                              <w:rPr>
                                <w:rFonts w:cs="Times New Roman"/>
                                <w:szCs w:val="22"/>
                              </w:rPr>
                            </w:pPr>
                          </w:p>
                        </w:tc>
                        <w:tc>
                          <w:tcPr>
                            <w:tcW w:w="2794" w:type="dxa"/>
                            <w:tcBorders>
                              <w:bottom w:val="single" w:sz="4" w:space="0" w:color="auto"/>
                            </w:tcBorders>
                            <w:shd w:val="clear" w:color="auto" w:fill="auto"/>
                            <w:noWrap/>
                            <w:hideMark/>
                          </w:tcPr>
                          <w:p w14:paraId="3E989BF7"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Duration of treatment</w:t>
                            </w:r>
                          </w:p>
                        </w:tc>
                        <w:tc>
                          <w:tcPr>
                            <w:tcW w:w="1191" w:type="dxa"/>
                            <w:tcBorders>
                              <w:bottom w:val="single" w:sz="4" w:space="0" w:color="auto"/>
                            </w:tcBorders>
                            <w:shd w:val="clear" w:color="auto" w:fill="auto"/>
                            <w:noWrap/>
                            <w:hideMark/>
                          </w:tcPr>
                          <w:p w14:paraId="7FA43A34"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-0.1349</w:t>
                            </w:r>
                          </w:p>
                        </w:tc>
                        <w:tc>
                          <w:tcPr>
                            <w:tcW w:w="1117" w:type="dxa"/>
                            <w:tcBorders>
                              <w:bottom w:val="single" w:sz="4" w:space="0" w:color="auto"/>
                            </w:tcBorders>
                            <w:shd w:val="clear" w:color="auto" w:fill="auto"/>
                            <w:noWrap/>
                            <w:hideMark/>
                          </w:tcPr>
                          <w:p w14:paraId="5A59D72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0</w:t>
                            </w:r>
                          </w:p>
                        </w:tc>
                        <w:tc>
                          <w:tcPr>
                            <w:tcW w:w="1144" w:type="dxa"/>
                            <w:tcBorders>
                              <w:bottom w:val="single" w:sz="4" w:space="0" w:color="auto"/>
                            </w:tcBorders>
                            <w:shd w:val="clear" w:color="auto" w:fill="auto"/>
                            <w:noWrap/>
                            <w:hideMark/>
                          </w:tcPr>
                          <w:p w14:paraId="43A09D9C" w14:textId="77777777" w:rsidR="0045369D" w:rsidRPr="000B44F7" w:rsidRDefault="0045369D" w:rsidP="00CB3ACF">
                            <w:pPr>
                              <w:spacing w:line="360" w:lineRule="auto"/>
                              <w:jc w:val="both"/>
                              <w:rPr>
                                <w:rFonts w:cs="Times New Roman"/>
                                <w:color w:val="000000"/>
                                <w:szCs w:val="22"/>
                              </w:rPr>
                            </w:pPr>
                            <w:r w:rsidRPr="000B44F7">
                              <w:rPr>
                                <w:rFonts w:cs="Times New Roman"/>
                                <w:color w:val="000000"/>
                                <w:szCs w:val="22"/>
                              </w:rPr>
                              <w:t>ns</w:t>
                            </w:r>
                          </w:p>
                        </w:tc>
                      </w:tr>
                    </w:tbl>
                    <w:p w14:paraId="24E48D0D"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Results are from 16 separate random-effects models using </w:t>
                      </w:r>
                      <w:proofErr w:type="spellStart"/>
                      <w:r w:rsidRPr="00210B59">
                        <w:rPr>
                          <w:rFonts w:cs="Times New Roman"/>
                          <w:sz w:val="21"/>
                          <w:szCs w:val="21"/>
                        </w:rPr>
                        <w:t>Metafor</w:t>
                      </w:r>
                      <w:proofErr w:type="spellEnd"/>
                      <w:r w:rsidRPr="00210B59">
                        <w:rPr>
                          <w:rFonts w:cs="Times New Roman"/>
                          <w:sz w:val="21"/>
                          <w:szCs w:val="21"/>
                        </w:rPr>
                        <w:t xml:space="preserve"> and include soil biota from all taxa, body width, and forest biomes; p values are from model results</w:t>
                      </w:r>
                    </w:p>
                    <w:p w14:paraId="6F040123"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xml:space="preserve">ns Not significant </w:t>
                      </w:r>
                    </w:p>
                    <w:p w14:paraId="07AC9E9E" w14:textId="77777777" w:rsidR="0045369D" w:rsidRPr="00210B59" w:rsidRDefault="0045369D" w:rsidP="005523BC">
                      <w:pPr>
                        <w:spacing w:line="360" w:lineRule="auto"/>
                        <w:jc w:val="both"/>
                        <w:rPr>
                          <w:rFonts w:cs="Times New Roman"/>
                          <w:sz w:val="21"/>
                          <w:szCs w:val="21"/>
                        </w:rPr>
                      </w:pPr>
                      <w:r w:rsidRPr="00210B59">
                        <w:rPr>
                          <w:rFonts w:cs="Times New Roman"/>
                          <w:sz w:val="21"/>
                          <w:szCs w:val="21"/>
                        </w:rPr>
                        <w:t>* significant at an alpha level of 0.1</w:t>
                      </w:r>
                    </w:p>
                    <w:p w14:paraId="044DD377" w14:textId="77777777" w:rsidR="0045369D" w:rsidRPr="004F093B" w:rsidRDefault="0045369D" w:rsidP="005523BC">
                      <w:pPr>
                        <w:spacing w:line="360" w:lineRule="auto"/>
                        <w:jc w:val="both"/>
                        <w:rPr>
                          <w:rFonts w:cs="Times New Roman"/>
                          <w:sz w:val="21"/>
                          <w:szCs w:val="21"/>
                        </w:rPr>
                      </w:pPr>
                      <w:r w:rsidRPr="00210B59">
                        <w:rPr>
                          <w:rFonts w:cs="Times New Roman"/>
                          <w:sz w:val="21"/>
                          <w:szCs w:val="21"/>
                        </w:rPr>
                        <w:t>** significant at an alpha level of 0.05</w:t>
                      </w:r>
                    </w:p>
                    <w:p w14:paraId="38B63B52" w14:textId="77777777" w:rsidR="0045369D" w:rsidRDefault="0045369D" w:rsidP="005523BC"/>
                  </w:txbxContent>
                </v:textbox>
                <w10:wrap type="topAndBottom"/>
              </v:shape>
            </w:pict>
          </mc:Fallback>
        </mc:AlternateContent>
      </w:r>
    </w:p>
    <w:p w14:paraId="6BDB42B3" w14:textId="77777777" w:rsidR="005523BC" w:rsidRPr="000A0441" w:rsidRDefault="005523BC" w:rsidP="005523BC">
      <w:pPr>
        <w:rPr>
          <w:rFonts w:cs="Times New Roman"/>
        </w:rPr>
      </w:pPr>
    </w:p>
    <w:p w14:paraId="2D066E62" w14:textId="77777777" w:rsidR="00994A92" w:rsidRDefault="00994A92"/>
    <w:sectPr w:rsidR="00994A92" w:rsidSect="00CB3AC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PHILIP ANTHONY MARTIN" w:date="2022-08-27T12:07:00Z" w:initials="PAM">
    <w:p w14:paraId="7C856D4F" w14:textId="16E5A72F" w:rsidR="0045369D" w:rsidRDefault="0045369D">
      <w:pPr>
        <w:pStyle w:val="CommentText"/>
      </w:pPr>
      <w:r>
        <w:rPr>
          <w:rStyle w:val="CommentReference"/>
        </w:rPr>
        <w:annotationRef/>
      </w:r>
      <w:r>
        <w:t>Probably worth including the appendices in the table of contents</w:t>
      </w:r>
    </w:p>
  </w:comment>
  <w:comment w:id="5" w:author="PHILIP ANTHONY MARTIN" w:date="2022-08-27T12:07:00Z" w:initials="PAM">
    <w:p w14:paraId="3C6BE553" w14:textId="5CB447C7" w:rsidR="0045369D" w:rsidRDefault="0045369D">
      <w:pPr>
        <w:pStyle w:val="CommentText"/>
      </w:pPr>
      <w:r>
        <w:rPr>
          <w:rStyle w:val="CommentReference"/>
        </w:rPr>
        <w:annotationRef/>
      </w:r>
      <w:r>
        <w:t>Could include the tables from the appendices too.</w:t>
      </w:r>
    </w:p>
  </w:comment>
  <w:comment w:id="16" w:author="PHILIP ANTHONY MARTIN" w:date="2022-08-27T11:50:00Z" w:initials="PAM">
    <w:p w14:paraId="732BC217" w14:textId="78A5B2A1" w:rsidR="0045369D" w:rsidRDefault="0045369D">
      <w:pPr>
        <w:pStyle w:val="CommentText"/>
      </w:pPr>
      <w:r>
        <w:rPr>
          <w:rStyle w:val="CommentReference"/>
        </w:rPr>
        <w:annotationRef/>
      </w:r>
      <w:r>
        <w:t xml:space="preserve">You could state that </w:t>
      </w:r>
      <w:proofErr w:type="gramStart"/>
      <w:r>
        <w:t>this potential modifiers</w:t>
      </w:r>
      <w:proofErr w:type="gramEnd"/>
      <w:r>
        <w:t xml:space="preserve"> are discussed below – that will make the logic of how you have structured things a bit clearer.</w:t>
      </w:r>
    </w:p>
  </w:comment>
  <w:comment w:id="27" w:author="PHILIP ANTHONY MARTIN" w:date="2022-08-27T11:47:00Z" w:initials="PAM">
    <w:p w14:paraId="6E69E824" w14:textId="397907C4" w:rsidR="0045369D" w:rsidRDefault="0045369D">
      <w:pPr>
        <w:pStyle w:val="CommentText"/>
      </w:pPr>
      <w:r>
        <w:rPr>
          <w:rStyle w:val="CommentReference"/>
        </w:rPr>
        <w:annotationRef/>
      </w:r>
      <w:r>
        <w:t>Check the formatting of the references – sometimes you have included the initials of authors.</w:t>
      </w:r>
    </w:p>
  </w:comment>
  <w:comment w:id="30" w:author="Leonora Fisher" w:date="2022-08-18T14:22:00Z" w:initials="FL">
    <w:p w14:paraId="15DD6C66" w14:textId="77777777" w:rsidR="0045369D" w:rsidRDefault="0045369D" w:rsidP="005523BC">
      <w:r>
        <w:rPr>
          <w:rStyle w:val="CommentReference"/>
        </w:rPr>
        <w:annotationRef/>
      </w:r>
      <w:r>
        <w:rPr>
          <w:sz w:val="20"/>
          <w:szCs w:val="20"/>
        </w:rPr>
        <w:t xml:space="preserve">Where should this go? Should like more with the other parts. The previous paragraph links better with strength and duration of disturbance </w:t>
      </w:r>
    </w:p>
  </w:comment>
  <w:comment w:id="37" w:author="Leonora Fisher" w:date="2022-07-27T16:52:00Z" w:initials="FL">
    <w:p w14:paraId="6A943874" w14:textId="77777777" w:rsidR="0045369D" w:rsidRDefault="0045369D" w:rsidP="005523BC">
      <w:r>
        <w:rPr>
          <w:rStyle w:val="CommentReference"/>
        </w:rPr>
        <w:annotationRef/>
      </w:r>
      <w:r>
        <w:rPr>
          <w:sz w:val="20"/>
          <w:szCs w:val="20"/>
        </w:rPr>
        <w:t>For discussion :</w:t>
      </w:r>
    </w:p>
    <w:p w14:paraId="5346AB35" w14:textId="77777777" w:rsidR="0045369D" w:rsidRDefault="0045369D" w:rsidP="005523BC">
      <w:hyperlink r:id="rId1" w:history="1">
        <w:r w:rsidRPr="004E64B0">
          <w:rPr>
            <w:rStyle w:val="Hyperlink"/>
          </w:rPr>
          <w:t>https://onlinelibrary.wiley.com/doi/10.1111/gcb.14797</w:t>
        </w:r>
      </w:hyperlink>
    </w:p>
    <w:p w14:paraId="5922EDC3" w14:textId="77777777" w:rsidR="0045369D" w:rsidRDefault="0045369D" w:rsidP="005523BC"/>
  </w:comment>
  <w:comment w:id="40" w:author="Leonora Fisher" w:date="2022-08-18T15:33:00Z" w:initials="FL">
    <w:p w14:paraId="2C08460E" w14:textId="77777777" w:rsidR="0045369D" w:rsidRDefault="0045369D" w:rsidP="005523BC">
      <w:r>
        <w:rPr>
          <w:rStyle w:val="CommentReference"/>
        </w:rPr>
        <w:annotationRef/>
      </w:r>
      <w:r>
        <w:rPr>
          <w:sz w:val="20"/>
          <w:szCs w:val="20"/>
        </w:rPr>
        <w:t>FIRST PERSON OR NO? DECIDE</w:t>
      </w:r>
    </w:p>
  </w:comment>
  <w:comment w:id="41" w:author="PHILIP ANTHONY MARTIN" w:date="2022-08-27T12:00:00Z" w:initials="PAM">
    <w:p w14:paraId="46239F68" w14:textId="5D15A137" w:rsidR="0045369D" w:rsidRDefault="0045369D">
      <w:pPr>
        <w:pStyle w:val="CommentText"/>
      </w:pPr>
      <w:r>
        <w:rPr>
          <w:rStyle w:val="CommentReference"/>
        </w:rPr>
        <w:annotationRef/>
      </w:r>
      <w:r>
        <w:t>FWIW, I would say yes. But it’s down to you of course.</w:t>
      </w:r>
    </w:p>
  </w:comment>
  <w:comment w:id="48" w:author="PHILIP ANTHONY MARTIN" w:date="2022-08-27T12:05:00Z" w:initials="PAM">
    <w:p w14:paraId="21D69040" w14:textId="3C65F7A2" w:rsidR="0045369D" w:rsidRDefault="0045369D">
      <w:pPr>
        <w:pStyle w:val="CommentText"/>
      </w:pPr>
      <w:r>
        <w:rPr>
          <w:rStyle w:val="CommentReference"/>
        </w:rPr>
        <w:annotationRef/>
      </w:r>
      <w:r>
        <w:t>You should explain what these are here.</w:t>
      </w:r>
    </w:p>
  </w:comment>
  <w:comment w:id="49" w:author="PHILIP ANTHONY MARTIN" w:date="2022-08-27T12:06:00Z" w:initials="PAM">
    <w:p w14:paraId="2ED9E535" w14:textId="383C4DE7" w:rsidR="0045369D" w:rsidRDefault="0045369D">
      <w:pPr>
        <w:pStyle w:val="CommentText"/>
      </w:pPr>
      <w:r>
        <w:rPr>
          <w:rStyle w:val="CommentReference"/>
        </w:rPr>
        <w:annotationRef/>
      </w:r>
      <w:r>
        <w:t>I can’t see this anywhere.</w:t>
      </w:r>
    </w:p>
  </w:comment>
  <w:comment w:id="50" w:author="PHILIP ANTHONY MARTIN" w:date="2022-08-27T12:09:00Z" w:initials="PAM">
    <w:p w14:paraId="0B32726A" w14:textId="557F96A6" w:rsidR="0045369D" w:rsidRDefault="0045369D">
      <w:pPr>
        <w:pStyle w:val="CommentText"/>
      </w:pPr>
      <w:r>
        <w:rPr>
          <w:rStyle w:val="CommentReference"/>
        </w:rPr>
        <w:annotationRef/>
      </w:r>
      <w:r>
        <w:t xml:space="preserve">I’ve found it. It’s just that </w:t>
      </w:r>
      <w:proofErr w:type="gramStart"/>
      <w:r>
        <w:t>you</w:t>
      </w:r>
      <w:proofErr w:type="gramEnd"/>
      <w:r>
        <w:t xml:space="preserve"> appendices are a bit disorganised!</w:t>
      </w:r>
    </w:p>
  </w:comment>
  <w:comment w:id="64" w:author="Fisher, Leonora" w:date="2022-08-19T13:07:00Z" w:initials="FL">
    <w:p w14:paraId="5474565C" w14:textId="77777777" w:rsidR="0045369D" w:rsidRDefault="0045369D" w:rsidP="005523BC">
      <w:r>
        <w:rPr>
          <w:rStyle w:val="CommentReference"/>
        </w:rPr>
        <w:annotationRef/>
      </w:r>
      <w:r>
        <w:rPr>
          <w:sz w:val="20"/>
          <w:szCs w:val="20"/>
        </w:rPr>
        <w:t>This includes biomes plotting - double check this</w:t>
      </w:r>
    </w:p>
  </w:comment>
  <w:comment w:id="65" w:author="Fisher, Leonora" w:date="2022-08-25T09:48:00Z" w:initials="FL">
    <w:p w14:paraId="0E21E802" w14:textId="77777777" w:rsidR="0045369D" w:rsidRDefault="0045369D" w:rsidP="005523BC">
      <w:r>
        <w:rPr>
          <w:rStyle w:val="CommentReference"/>
        </w:rPr>
        <w:annotationRef/>
      </w:r>
      <w:r>
        <w:rPr>
          <w:sz w:val="20"/>
          <w:szCs w:val="20"/>
        </w:rPr>
        <w:t>Or change the subtitle</w:t>
      </w:r>
    </w:p>
  </w:comment>
  <w:comment w:id="69" w:author="PHILIP ANTHONY MARTIN" w:date="2022-08-27T12:15:00Z" w:initials="PAM">
    <w:p w14:paraId="1AC343AF" w14:textId="17D9CE39" w:rsidR="0045369D" w:rsidRDefault="0045369D">
      <w:pPr>
        <w:pStyle w:val="CommentText"/>
      </w:pPr>
      <w:r>
        <w:rPr>
          <w:rStyle w:val="CommentReference"/>
        </w:rPr>
        <w:annotationRef/>
      </w:r>
      <w:r>
        <w:t>This is *great* - it’s so rare to see this level of detail in the reporting of meta-analyses</w:t>
      </w:r>
    </w:p>
  </w:comment>
  <w:comment w:id="73" w:author="PHILIP ANTHONY MARTIN" w:date="2022-08-27T12:17:00Z" w:initials="PAM">
    <w:p w14:paraId="19C913F6" w14:textId="371E876D" w:rsidR="0045369D" w:rsidRDefault="0045369D">
      <w:pPr>
        <w:pStyle w:val="CommentText"/>
      </w:pPr>
      <w:r>
        <w:rPr>
          <w:rStyle w:val="CommentReference"/>
        </w:rPr>
        <w:annotationRef/>
      </w:r>
      <w:proofErr w:type="gramStart"/>
      <w:r>
        <w:t>Excluding  studies</w:t>
      </w:r>
      <w:proofErr w:type="gramEnd"/>
      <w:r>
        <w:t xml:space="preserve"> that did not report estimates of variances</w:t>
      </w:r>
    </w:p>
  </w:comment>
  <w:comment w:id="74" w:author="Leonora Fisher" w:date="2022-07-19T10:11:00Z" w:initials="FL">
    <w:p w14:paraId="45CE4D5F" w14:textId="77777777" w:rsidR="0045369D" w:rsidRDefault="0045369D" w:rsidP="005523BC">
      <w:r>
        <w:rPr>
          <w:rStyle w:val="CommentReference"/>
        </w:rPr>
        <w:annotationRef/>
      </w:r>
      <w:r>
        <w:rPr>
          <w:sz w:val="20"/>
          <w:szCs w:val="20"/>
        </w:rPr>
        <w:t>Reference</w:t>
      </w:r>
    </w:p>
    <w:p w14:paraId="167B1BA4" w14:textId="77777777" w:rsidR="0045369D" w:rsidRDefault="0045369D" w:rsidP="005523BC"/>
  </w:comment>
  <w:comment w:id="75" w:author="Fisher, Leonora" w:date="2022-08-25T17:45:00Z" w:initials="FL">
    <w:p w14:paraId="0BE02C29" w14:textId="77777777" w:rsidR="0045369D" w:rsidRDefault="0045369D" w:rsidP="005523BC">
      <w:r>
        <w:rPr>
          <w:rStyle w:val="CommentReference"/>
        </w:rPr>
        <w:annotationRef/>
      </w:r>
      <w:r>
        <w:rPr>
          <w:sz w:val="20"/>
          <w:szCs w:val="20"/>
        </w:rPr>
        <w:t>Still doesn’t make sense</w:t>
      </w:r>
    </w:p>
  </w:comment>
  <w:comment w:id="86" w:author="PHILIP ANTHONY MARTIN" w:date="2022-08-27T13:12:00Z" w:initials="PAM">
    <w:p w14:paraId="4539897E" w14:textId="0AD6DE02" w:rsidR="0045369D" w:rsidRDefault="0045369D">
      <w:pPr>
        <w:pStyle w:val="CommentText"/>
      </w:pPr>
      <w:r>
        <w:rPr>
          <w:rStyle w:val="CommentReference"/>
        </w:rPr>
        <w:annotationRef/>
      </w:r>
      <w:r>
        <w:t>It might be good to include a section with this title in the results section I struggled a bit to find the sensitivity analyses. Also, as far as I can, you don’t report the results of the critical appraisal sensitivity analysis in the results section at all.</w:t>
      </w:r>
    </w:p>
  </w:comment>
  <w:comment w:id="89" w:author="Leonora Fisher" w:date="2022-08-11T13:00:00Z" w:initials="FL">
    <w:p w14:paraId="320AE29C" w14:textId="77777777" w:rsidR="0045369D" w:rsidRDefault="0045369D" w:rsidP="005523BC">
      <w:r>
        <w:rPr>
          <w:rStyle w:val="CommentReference"/>
        </w:rPr>
        <w:annotationRef/>
      </w:r>
      <w:r>
        <w:rPr>
          <w:sz w:val="20"/>
          <w:szCs w:val="20"/>
        </w:rPr>
        <w:t>Re word</w:t>
      </w:r>
    </w:p>
  </w:comment>
  <w:comment w:id="92" w:author="PHILIP ANTHONY MARTIN" w:date="2022-08-27T12:21:00Z" w:initials="PAM">
    <w:p w14:paraId="3C5543DA" w14:textId="56A4A3DD" w:rsidR="0045369D" w:rsidRDefault="0045369D">
      <w:pPr>
        <w:pStyle w:val="CommentText"/>
      </w:pPr>
      <w:r>
        <w:rPr>
          <w:rStyle w:val="CommentReference"/>
        </w:rPr>
        <w:annotationRef/>
      </w:r>
      <w:r>
        <w:t xml:space="preserve">You will need to explain the abbreviations used here. I took the ones I used from </w:t>
      </w:r>
      <w:r w:rsidRPr="009171FE">
        <w:t>https://besjournals.onlinelibrary.wiley.com/doi/full/10.1111/1365-2664.13499</w:t>
      </w:r>
    </w:p>
  </w:comment>
  <w:comment w:id="93" w:author="PHILIP ANTHONY MARTIN" w:date="2022-08-27T12:24:00Z" w:initials="PAM">
    <w:p w14:paraId="052F2FF4" w14:textId="75D43FC1" w:rsidR="0045369D" w:rsidRDefault="0045369D">
      <w:pPr>
        <w:pStyle w:val="CommentText"/>
      </w:pPr>
      <w:r>
        <w:rPr>
          <w:rStyle w:val="CommentReference"/>
        </w:rPr>
        <w:annotationRef/>
      </w:r>
      <w:r>
        <w:t xml:space="preserve">Ok, maybe just put this in the table description to make things clearer. Worth referencing this paper too </w:t>
      </w:r>
      <w:r w:rsidRPr="009171FE">
        <w:t>https://besjournals.onlinelibrary.wiley.com/doi/full/10.1111/1365-2664.13499</w:t>
      </w:r>
    </w:p>
  </w:comment>
  <w:comment w:id="98" w:author="PHILIP ANTHONY MARTIN" w:date="2022-08-27T12:25:00Z" w:initials="PAM">
    <w:p w14:paraId="6A9EC9C5" w14:textId="07A04B41" w:rsidR="0045369D" w:rsidRDefault="0045369D">
      <w:pPr>
        <w:pStyle w:val="CommentText"/>
      </w:pPr>
      <w:r>
        <w:rPr>
          <w:rStyle w:val="CommentReference"/>
        </w:rPr>
        <w:annotationRef/>
      </w:r>
      <w:r>
        <w:t>I would include something about the critical appraisal here. Maybe a breakdown of the percentage of studies that scored low, medium, and high for validity. If you really wanted you could give more detail on which aspects of validity scored particularly low/high.</w:t>
      </w:r>
    </w:p>
  </w:comment>
  <w:comment w:id="101" w:author="Fisher, Leonora" w:date="2022-08-26T12:17:00Z" w:initials="FL">
    <w:p w14:paraId="66A4399C" w14:textId="77777777" w:rsidR="0045369D" w:rsidRDefault="0045369D" w:rsidP="005523BC">
      <w:r>
        <w:rPr>
          <w:rStyle w:val="CommentReference"/>
        </w:rPr>
        <w:annotationRef/>
      </w:r>
      <w:r>
        <w:rPr>
          <w:sz w:val="20"/>
          <w:szCs w:val="20"/>
        </w:rPr>
        <w:t>Add in critical appraisal data</w:t>
      </w:r>
    </w:p>
    <w:p w14:paraId="454305B1" w14:textId="77777777" w:rsidR="0045369D" w:rsidRDefault="0045369D" w:rsidP="005523BC"/>
  </w:comment>
  <w:comment w:id="108" w:author="PHILIP ANTHONY MARTIN" w:date="2022-08-27T12:28:00Z" w:initials="PAM">
    <w:p w14:paraId="22543A43" w14:textId="30A2B8AA" w:rsidR="0045369D" w:rsidRDefault="0045369D">
      <w:pPr>
        <w:pStyle w:val="CommentText"/>
      </w:pPr>
      <w:r>
        <w:rPr>
          <w:rStyle w:val="CommentReference"/>
        </w:rPr>
        <w:annotationRef/>
      </w:r>
      <w:r>
        <w:t>This revised figure looks great! Good job.</w:t>
      </w:r>
    </w:p>
  </w:comment>
  <w:comment w:id="151" w:author="PHILIP ANTHONY MARTIN" w:date="2022-08-27T12:33:00Z" w:initials="PAM">
    <w:p w14:paraId="6D93156A" w14:textId="56E404FD" w:rsidR="0045369D" w:rsidRDefault="0045369D">
      <w:pPr>
        <w:pStyle w:val="CommentText"/>
      </w:pPr>
      <w:r>
        <w:rPr>
          <w:rStyle w:val="CommentReference"/>
        </w:rPr>
        <w:annotationRef/>
      </w:r>
      <w:r>
        <w:t>R squared is usually rounded to two decimal places</w:t>
      </w:r>
    </w:p>
  </w:comment>
  <w:comment w:id="171" w:author="Fisher, Leonora" w:date="2022-08-26T13:28:00Z" w:initials="FL">
    <w:p w14:paraId="373E1FFB" w14:textId="77777777" w:rsidR="0045369D" w:rsidRDefault="0045369D" w:rsidP="005523BC">
      <w:r>
        <w:rPr>
          <w:rStyle w:val="CommentReference"/>
        </w:rPr>
        <w:annotationRef/>
      </w:r>
      <w:r>
        <w:rPr>
          <w:sz w:val="20"/>
          <w:szCs w:val="20"/>
        </w:rPr>
        <w:t>Wrong figure numbers</w:t>
      </w:r>
    </w:p>
  </w:comment>
  <w:comment w:id="199" w:author="PHILIP ANTHONY MARTIN" w:date="2022-08-27T12:54:00Z" w:initials="PAM">
    <w:p w14:paraId="1326C91D" w14:textId="0FBAEF76" w:rsidR="0045369D" w:rsidRDefault="0045369D">
      <w:pPr>
        <w:pStyle w:val="CommentText"/>
      </w:pPr>
      <w:r>
        <w:rPr>
          <w:rStyle w:val="CommentReference"/>
        </w:rPr>
        <w:annotationRef/>
      </w:r>
      <w:r>
        <w:t>Specify that these refer to mean annual figures for and not to the changes to the precipitation regime imposed during experiments</w:t>
      </w:r>
    </w:p>
  </w:comment>
  <w:comment w:id="202" w:author="PHILIP ANTHONY MARTIN" w:date="2022-08-27T13:01:00Z" w:initials="PAM">
    <w:p w14:paraId="11813CFD" w14:textId="5923AB04" w:rsidR="0045369D" w:rsidRDefault="0045369D">
      <w:pPr>
        <w:pStyle w:val="CommentText"/>
      </w:pPr>
      <w:r>
        <w:rPr>
          <w:rStyle w:val="CommentReference"/>
        </w:rPr>
        <w:annotationRef/>
      </w:r>
      <w:r>
        <w:t>Figure 9?</w:t>
      </w:r>
    </w:p>
  </w:comment>
  <w:comment w:id="205" w:author="PHILIP ANTHONY MARTIN" w:date="2022-08-27T13:02:00Z" w:initials="PAM">
    <w:p w14:paraId="4569BA51" w14:textId="2FFCD76E" w:rsidR="0045369D" w:rsidRDefault="0045369D">
      <w:pPr>
        <w:pStyle w:val="CommentText"/>
      </w:pPr>
      <w:r>
        <w:rPr>
          <w:rStyle w:val="CommentReference"/>
        </w:rPr>
        <w:annotationRef/>
      </w:r>
      <w:r>
        <w:t>I wouldn’t include this if you have the details of the models shown in figure 9. However, I’d go into more detail for the results found in figure 9.</w:t>
      </w:r>
    </w:p>
  </w:comment>
  <w:comment w:id="206" w:author="Fisher, Leonora" w:date="2022-08-20T16:51:00Z" w:initials="FL">
    <w:p w14:paraId="655DC15D" w14:textId="77777777" w:rsidR="0045369D" w:rsidRDefault="0045369D" w:rsidP="005523BC">
      <w:r>
        <w:rPr>
          <w:rStyle w:val="CommentReference"/>
        </w:rPr>
        <w:annotationRef/>
      </w:r>
      <w:r>
        <w:rPr>
          <w:sz w:val="20"/>
          <w:szCs w:val="20"/>
        </w:rPr>
        <w:t>Do I need to add more detail into the specific trends seen?</w:t>
      </w:r>
    </w:p>
    <w:p w14:paraId="58CFFD2D" w14:textId="77777777" w:rsidR="0045369D" w:rsidRDefault="0045369D" w:rsidP="005523BC"/>
  </w:comment>
  <w:comment w:id="221" w:author="Fisher, Leonora" w:date="2022-08-26T12:14:00Z" w:initials="FL">
    <w:p w14:paraId="3E3092DF" w14:textId="77777777" w:rsidR="0045369D" w:rsidRDefault="0045369D" w:rsidP="005523BC">
      <w:r>
        <w:rPr>
          <w:rStyle w:val="CommentReference"/>
        </w:rPr>
        <w:annotationRef/>
      </w:r>
      <w:r>
        <w:rPr>
          <w:sz w:val="20"/>
          <w:szCs w:val="20"/>
        </w:rPr>
        <w:t>Is this important - could cut the section, is nice to have a sub-study but is not very interesting results</w:t>
      </w:r>
    </w:p>
  </w:comment>
  <w:comment w:id="222" w:author="PHILIP ANTHONY MARTIN" w:date="2022-08-27T13:03:00Z" w:initials="PAM">
    <w:p w14:paraId="11E16F74" w14:textId="5C090FDF" w:rsidR="0045369D" w:rsidRDefault="0045369D">
      <w:pPr>
        <w:pStyle w:val="CommentText"/>
      </w:pPr>
      <w:r>
        <w:rPr>
          <w:rStyle w:val="CommentReference"/>
        </w:rPr>
        <w:annotationRef/>
      </w:r>
      <w:r>
        <w:t>I’d keep it in. Do you have any info from collembola? I feel like there were lots of studies for them too.</w:t>
      </w:r>
    </w:p>
  </w:comment>
  <w:comment w:id="226" w:author="Fisher, Leonora" w:date="2022-08-22T18:25:00Z" w:initials="FL">
    <w:p w14:paraId="687F4196" w14:textId="77777777" w:rsidR="0045369D" w:rsidRDefault="0045369D" w:rsidP="005523BC">
      <w:r>
        <w:rPr>
          <w:rStyle w:val="CommentReference"/>
        </w:rPr>
        <w:annotationRef/>
      </w:r>
      <w:r>
        <w:rPr>
          <w:sz w:val="20"/>
          <w:szCs w:val="20"/>
        </w:rPr>
        <w:t>Look over this bit</w:t>
      </w:r>
    </w:p>
  </w:comment>
  <w:comment w:id="243" w:author="Fisher, Leonora" w:date="2022-08-25T11:13:00Z" w:initials="FL">
    <w:p w14:paraId="750409C1" w14:textId="77777777" w:rsidR="0045369D" w:rsidRDefault="0045369D" w:rsidP="005523BC">
      <w:r>
        <w:rPr>
          <w:rStyle w:val="CommentReference"/>
        </w:rPr>
        <w:annotationRef/>
      </w:r>
      <w:r>
        <w:rPr>
          <w:sz w:val="20"/>
          <w:szCs w:val="20"/>
        </w:rPr>
        <w:t>Can you find a meta-analysis for comparison for meso and macro?</w:t>
      </w:r>
    </w:p>
    <w:p w14:paraId="36F73164" w14:textId="77777777" w:rsidR="0045369D" w:rsidRDefault="0045369D" w:rsidP="005523BC"/>
  </w:comment>
  <w:comment w:id="244" w:author="Fisher, Leonora" w:date="2022-08-25T11:14:00Z" w:initials="FL">
    <w:p w14:paraId="442EA1F8" w14:textId="77777777" w:rsidR="0045369D" w:rsidRDefault="0045369D" w:rsidP="005523BC">
      <w:r>
        <w:rPr>
          <w:rStyle w:val="CommentReference"/>
        </w:rPr>
        <w:annotationRef/>
      </w:r>
      <w:r>
        <w:rPr>
          <w:sz w:val="20"/>
          <w:szCs w:val="20"/>
        </w:rPr>
        <w:t>Due to spread in results?</w:t>
      </w:r>
    </w:p>
  </w:comment>
  <w:comment w:id="252" w:author="Fisher, Leonora" w:date="2022-08-26T16:43:00Z" w:initials="FL">
    <w:p w14:paraId="4C087C5D" w14:textId="77777777" w:rsidR="0045369D" w:rsidRDefault="0045369D" w:rsidP="005523BC">
      <w:r>
        <w:rPr>
          <w:rStyle w:val="CommentReference"/>
        </w:rPr>
        <w:annotationRef/>
      </w:r>
      <w:r>
        <w:rPr>
          <w:sz w:val="20"/>
          <w:szCs w:val="20"/>
        </w:rPr>
        <w:t xml:space="preserve">Need a good way of saying this - how do you do it when it is a log scale, because </w:t>
      </w:r>
      <w:proofErr w:type="spellStart"/>
      <w:r>
        <w:rPr>
          <w:sz w:val="20"/>
          <w:szCs w:val="20"/>
        </w:rPr>
        <w:t>cant</w:t>
      </w:r>
      <w:proofErr w:type="spellEnd"/>
      <w:r>
        <w:rPr>
          <w:sz w:val="20"/>
          <w:szCs w:val="20"/>
        </w:rPr>
        <w:t xml:space="preserve"> say a positive linear relationship I </w:t>
      </w:r>
      <w:proofErr w:type="spellStart"/>
      <w:r>
        <w:rPr>
          <w:sz w:val="20"/>
          <w:szCs w:val="20"/>
        </w:rPr>
        <w:t>dont</w:t>
      </w:r>
      <w:proofErr w:type="spellEnd"/>
      <w:r>
        <w:rPr>
          <w:sz w:val="20"/>
          <w:szCs w:val="20"/>
        </w:rPr>
        <w:t xml:space="preserve"> think </w:t>
      </w:r>
    </w:p>
  </w:comment>
  <w:comment w:id="253" w:author="PHILIP ANTHONY MARTIN" w:date="2022-08-27T13:15:00Z" w:initials="PAM">
    <w:p w14:paraId="24E9193C" w14:textId="5D9D72EE" w:rsidR="0045369D" w:rsidRDefault="0045369D">
      <w:pPr>
        <w:pStyle w:val="CommentText"/>
      </w:pPr>
      <w:r>
        <w:rPr>
          <w:rStyle w:val="CommentReference"/>
        </w:rPr>
        <w:annotationRef/>
      </w:r>
      <w:r>
        <w:t>I think it’s ok to describe it as a linear response when referring to a change in log response ratios.</w:t>
      </w:r>
    </w:p>
  </w:comment>
  <w:comment w:id="258" w:author="Fisher, Leonora" w:date="2022-08-26T12:32:00Z" w:initials="FL">
    <w:p w14:paraId="7C97CA62" w14:textId="77777777" w:rsidR="0045369D" w:rsidRDefault="0045369D" w:rsidP="005523BC">
      <w:r>
        <w:rPr>
          <w:rStyle w:val="CommentReference"/>
        </w:rPr>
        <w:annotationRef/>
      </w:r>
      <w:r>
        <w:rPr>
          <w:sz w:val="20"/>
          <w:szCs w:val="20"/>
        </w:rPr>
        <w:t xml:space="preserve">Limitations in soil data </w:t>
      </w:r>
    </w:p>
  </w:comment>
  <w:comment w:id="259" w:author="PHILIP ANTHONY MARTIN" w:date="2022-08-27T13:17:00Z" w:initials="PAM">
    <w:p w14:paraId="7C4F09B8" w14:textId="783B6A10" w:rsidR="0045369D" w:rsidRDefault="0045369D">
      <w:pPr>
        <w:pStyle w:val="CommentText"/>
      </w:pPr>
      <w:r>
        <w:rPr>
          <w:rStyle w:val="CommentReference"/>
        </w:rPr>
        <w:annotationRef/>
      </w:r>
      <w:r>
        <w:t>Maybe also describe the overall quality of studies</w:t>
      </w:r>
    </w:p>
  </w:comment>
  <w:comment w:id="262" w:author="PHILIP ANTHONY MARTIN" w:date="2022-08-27T13:18:00Z" w:initials="PAM">
    <w:p w14:paraId="3A8E3AD6" w14:textId="5E747B82" w:rsidR="0045369D" w:rsidRDefault="0045369D">
      <w:pPr>
        <w:pStyle w:val="CommentText"/>
      </w:pPr>
      <w:r>
        <w:rPr>
          <w:rStyle w:val="CommentReference"/>
        </w:rPr>
        <w:annotationRef/>
      </w:r>
      <w:r>
        <w:t>There are also obvious geographic biases – tropical forests are massively underrepresented relative to their area</w:t>
      </w:r>
      <w:r w:rsidR="009046F0">
        <w:t xml:space="preserve"> (there are only two studies from these regions!)</w:t>
      </w:r>
      <w:r>
        <w:t xml:space="preserve">. This could be important if tropical species are more sensitive to extreme changes in precipitation, which could be the case in the wet tropics where annual variation </w:t>
      </w:r>
      <w:r w:rsidR="009046F0">
        <w:t>in rainfall may be lower than, for example, Mediterranean regions.</w:t>
      </w:r>
    </w:p>
  </w:comment>
  <w:comment w:id="268" w:author="PHILIP ANTHONY MARTIN" w:date="2022-08-27T13:24:00Z" w:initials="PAM">
    <w:p w14:paraId="35B32436" w14:textId="2A9D6BDD" w:rsidR="009046F0" w:rsidRDefault="009046F0">
      <w:pPr>
        <w:pStyle w:val="CommentText"/>
      </w:pPr>
      <w:r>
        <w:rPr>
          <w:rStyle w:val="CommentReference"/>
        </w:rPr>
        <w:annotationRef/>
      </w:r>
      <w:r>
        <w:t>There is also an EU soil policy in development that seems very relevant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856D4F" w15:done="0"/>
  <w15:commentEx w15:paraId="3C6BE553" w15:done="0"/>
  <w15:commentEx w15:paraId="732BC217" w15:done="0"/>
  <w15:commentEx w15:paraId="6E69E824" w15:done="0"/>
  <w15:commentEx w15:paraId="15DD6C66" w15:done="0"/>
  <w15:commentEx w15:paraId="5922EDC3" w15:done="0"/>
  <w15:commentEx w15:paraId="2C08460E" w15:done="0"/>
  <w15:commentEx w15:paraId="46239F68" w15:paraIdParent="2C08460E" w15:done="0"/>
  <w15:commentEx w15:paraId="21D69040" w15:done="0"/>
  <w15:commentEx w15:paraId="2ED9E535" w15:done="0"/>
  <w15:commentEx w15:paraId="0B32726A" w15:paraIdParent="2ED9E535" w15:done="0"/>
  <w15:commentEx w15:paraId="5474565C" w15:done="0"/>
  <w15:commentEx w15:paraId="0E21E802" w15:paraIdParent="5474565C" w15:done="0"/>
  <w15:commentEx w15:paraId="1AC343AF" w15:done="0"/>
  <w15:commentEx w15:paraId="19C913F6" w15:done="0"/>
  <w15:commentEx w15:paraId="167B1BA4" w15:done="0"/>
  <w15:commentEx w15:paraId="0BE02C29" w15:done="0"/>
  <w15:commentEx w15:paraId="4539897E" w15:done="0"/>
  <w15:commentEx w15:paraId="320AE29C" w15:done="0"/>
  <w15:commentEx w15:paraId="3C5543DA" w15:done="0"/>
  <w15:commentEx w15:paraId="052F2FF4" w15:done="0"/>
  <w15:commentEx w15:paraId="6A9EC9C5" w15:done="0"/>
  <w15:commentEx w15:paraId="454305B1" w15:done="0"/>
  <w15:commentEx w15:paraId="22543A43" w15:done="0"/>
  <w15:commentEx w15:paraId="6D93156A" w15:done="0"/>
  <w15:commentEx w15:paraId="373E1FFB" w15:done="0"/>
  <w15:commentEx w15:paraId="1326C91D" w15:done="0"/>
  <w15:commentEx w15:paraId="11813CFD" w15:done="0"/>
  <w15:commentEx w15:paraId="4569BA51" w15:done="0"/>
  <w15:commentEx w15:paraId="58CFFD2D" w15:done="0"/>
  <w15:commentEx w15:paraId="3E3092DF" w15:done="0"/>
  <w15:commentEx w15:paraId="11E16F74" w15:paraIdParent="3E3092DF" w15:done="0"/>
  <w15:commentEx w15:paraId="687F4196" w15:done="0"/>
  <w15:commentEx w15:paraId="36F73164" w15:done="0"/>
  <w15:commentEx w15:paraId="442EA1F8" w15:done="0"/>
  <w15:commentEx w15:paraId="4C087C5D" w15:done="0"/>
  <w15:commentEx w15:paraId="24E9193C" w15:paraIdParent="4C087C5D" w15:done="0"/>
  <w15:commentEx w15:paraId="7C97CA62" w15:done="0"/>
  <w15:commentEx w15:paraId="7C4F09B8" w15:done="0"/>
  <w15:commentEx w15:paraId="3A8E3AD6" w15:done="0"/>
  <w15:commentEx w15:paraId="35B3243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8C9AB" w16cex:dateUtc="2022-08-18T13:22:00Z"/>
  <w16cex:commentExtensible w16cex:durableId="268BEBB2" w16cex:dateUtc="2022-07-27T15:52:00Z"/>
  <w16cex:commentExtensible w16cex:durableId="26A8DA5A" w16cex:dateUtc="2022-08-18T14:33:00Z"/>
  <w16cex:commentExtensible w16cex:durableId="26AA098C" w16cex:dateUtc="2022-08-19T12:07:00Z"/>
  <w16cex:commentExtensible w16cex:durableId="26B1C3E9" w16cex:dateUtc="2022-08-25T08:48:00Z"/>
  <w16cex:commentExtensible w16cex:durableId="268101DD" w16cex:dateUtc="2022-07-19T08:11:00Z"/>
  <w16cex:commentExtensible w16cex:durableId="26B233BF" w16cex:dateUtc="2022-08-25T16:45:00Z"/>
  <w16cex:commentExtensible w16cex:durableId="269F7BFA" w16cex:dateUtc="2022-08-11T12:00:00Z"/>
  <w16cex:commentExtensible w16cex:durableId="26B3383F" w16cex:dateUtc="2022-08-26T11:17:00Z"/>
  <w16cex:commentExtensible w16cex:durableId="26B348EB" w16cex:dateUtc="2022-08-26T12:28:00Z"/>
  <w16cex:commentExtensible w16cex:durableId="26AB8FA5" w16cex:dateUtc="2022-08-20T15:51:00Z"/>
  <w16cex:commentExtensible w16cex:durableId="26B337A4" w16cex:dateUtc="2022-08-26T11:14:00Z"/>
  <w16cex:commentExtensible w16cex:durableId="26AE4889" w16cex:dateUtc="2022-08-22T17:25:00Z"/>
  <w16cex:commentExtensible w16cex:durableId="26B1D7DB" w16cex:dateUtc="2022-08-25T10:13:00Z"/>
  <w16cex:commentExtensible w16cex:durableId="26B1D821" w16cex:dateUtc="2022-08-25T10:14:00Z"/>
  <w16cex:commentExtensible w16cex:durableId="26B376BC" w16cex:dateUtc="2022-08-26T15:43:00Z"/>
  <w16cex:commentExtensible w16cex:durableId="26B33BEF" w16cex:dateUtc="2022-08-26T11: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856D4F" w16cid:durableId="26B4876A"/>
  <w16cid:commentId w16cid:paraId="3C6BE553" w16cid:durableId="26B48791"/>
  <w16cid:commentId w16cid:paraId="732BC217" w16cid:durableId="26B4836D"/>
  <w16cid:commentId w16cid:paraId="6E69E824" w16cid:durableId="26B482CC"/>
  <w16cid:commentId w16cid:paraId="15DD6C66" w16cid:durableId="26A8C9AB"/>
  <w16cid:commentId w16cid:paraId="5922EDC3" w16cid:durableId="268BEBB2"/>
  <w16cid:commentId w16cid:paraId="2C08460E" w16cid:durableId="26A8DA5A"/>
  <w16cid:commentId w16cid:paraId="46239F68" w16cid:durableId="26B485D7"/>
  <w16cid:commentId w16cid:paraId="21D69040" w16cid:durableId="26B486FD"/>
  <w16cid:commentId w16cid:paraId="2ED9E535" w16cid:durableId="26B48749"/>
  <w16cid:commentId w16cid:paraId="0B32726A" w16cid:durableId="26B4880F"/>
  <w16cid:commentId w16cid:paraId="5474565C" w16cid:durableId="26AA098C"/>
  <w16cid:commentId w16cid:paraId="0E21E802" w16cid:durableId="26B1C3E9"/>
  <w16cid:commentId w16cid:paraId="1AC343AF" w16cid:durableId="26B4896D"/>
  <w16cid:commentId w16cid:paraId="19C913F6" w16cid:durableId="26B489BF"/>
  <w16cid:commentId w16cid:paraId="167B1BA4" w16cid:durableId="268101DD"/>
  <w16cid:commentId w16cid:paraId="0BE02C29" w16cid:durableId="26B233BF"/>
  <w16cid:commentId w16cid:paraId="4539897E" w16cid:durableId="26B496A3"/>
  <w16cid:commentId w16cid:paraId="320AE29C" w16cid:durableId="269F7BFA"/>
  <w16cid:commentId w16cid:paraId="3C5543DA" w16cid:durableId="26B48ACB"/>
  <w16cid:commentId w16cid:paraId="052F2FF4" w16cid:durableId="26B48B96"/>
  <w16cid:commentId w16cid:paraId="6A9EC9C5" w16cid:durableId="26B48BC5"/>
  <w16cid:commentId w16cid:paraId="454305B1" w16cid:durableId="26B3383F"/>
  <w16cid:commentId w16cid:paraId="22543A43" w16cid:durableId="26B48C80"/>
  <w16cid:commentId w16cid:paraId="6D93156A" w16cid:durableId="26B48DB6"/>
  <w16cid:commentId w16cid:paraId="373E1FFB" w16cid:durableId="26B348EB"/>
  <w16cid:commentId w16cid:paraId="1326C91D" w16cid:durableId="26B49276"/>
  <w16cid:commentId w16cid:paraId="11813CFD" w16cid:durableId="26B49433"/>
  <w16cid:commentId w16cid:paraId="4569BA51" w16cid:durableId="26B49459"/>
  <w16cid:commentId w16cid:paraId="58CFFD2D" w16cid:durableId="26AB8FA5"/>
  <w16cid:commentId w16cid:paraId="3E3092DF" w16cid:durableId="26B337A4"/>
  <w16cid:commentId w16cid:paraId="11E16F74" w16cid:durableId="26B494B5"/>
  <w16cid:commentId w16cid:paraId="687F4196" w16cid:durableId="26AE4889"/>
  <w16cid:commentId w16cid:paraId="36F73164" w16cid:durableId="26B1D7DB"/>
  <w16cid:commentId w16cid:paraId="442EA1F8" w16cid:durableId="26B1D821"/>
  <w16cid:commentId w16cid:paraId="4C087C5D" w16cid:durableId="26B376BC"/>
  <w16cid:commentId w16cid:paraId="24E9193C" w16cid:durableId="26B49774"/>
  <w16cid:commentId w16cid:paraId="7C97CA62" w16cid:durableId="26B33BEF"/>
  <w16cid:commentId w16cid:paraId="7C4F09B8" w16cid:durableId="26B49805"/>
  <w16cid:commentId w16cid:paraId="3A8E3AD6" w16cid:durableId="26B4983A"/>
  <w16cid:commentId w16cid:paraId="35B32436" w16cid:durableId="26B4998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utigerLTPr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167F"/>
    <w:multiLevelType w:val="hybridMultilevel"/>
    <w:tmpl w:val="7666AFC4"/>
    <w:lvl w:ilvl="0" w:tplc="CE1A76E4">
      <w:numFmt w:val="bullet"/>
      <w:lvlText w:val="-"/>
      <w:lvlJc w:val="left"/>
      <w:pPr>
        <w:ind w:left="720" w:hanging="360"/>
      </w:pPr>
      <w:rPr>
        <w:rFonts w:ascii="Times" w:eastAsiaTheme="minorHAnsi" w:hAnsi="Times"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84441D"/>
    <w:multiLevelType w:val="hybridMultilevel"/>
    <w:tmpl w:val="8820BA82"/>
    <w:lvl w:ilvl="0" w:tplc="70DABC04">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F705EC"/>
    <w:multiLevelType w:val="hybridMultilevel"/>
    <w:tmpl w:val="8B409306"/>
    <w:lvl w:ilvl="0" w:tplc="A7607644">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C82C6D"/>
    <w:multiLevelType w:val="hybridMultilevel"/>
    <w:tmpl w:val="C59A3472"/>
    <w:lvl w:ilvl="0" w:tplc="4D3ED2E2">
      <w:start w:val="826"/>
      <w:numFmt w:val="bullet"/>
      <w:lvlText w:val=""/>
      <w:lvlJc w:val="left"/>
      <w:pPr>
        <w:ind w:left="720" w:hanging="360"/>
      </w:pPr>
      <w:rPr>
        <w:rFonts w:ascii="Symbol" w:eastAsiaTheme="minorHAnsi" w:hAnsi="Symbol"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A5354F"/>
    <w:multiLevelType w:val="hybridMultilevel"/>
    <w:tmpl w:val="13C27CE8"/>
    <w:lvl w:ilvl="0" w:tplc="B9B61A0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163B9B"/>
    <w:multiLevelType w:val="hybridMultilevel"/>
    <w:tmpl w:val="BAF2861A"/>
    <w:lvl w:ilvl="0" w:tplc="D2D6E0FC">
      <w:start w:val="826"/>
      <w:numFmt w:val="bullet"/>
      <w:lvlText w:val="-"/>
      <w:lvlJc w:val="left"/>
      <w:pPr>
        <w:ind w:left="720" w:hanging="360"/>
      </w:pPr>
      <w:rPr>
        <w:rFonts w:ascii="Times" w:eastAsiaTheme="minorHAnsi" w:hAnsi="Times" w:cs="Times New Roman (Body C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910A9B"/>
    <w:multiLevelType w:val="hybridMultilevel"/>
    <w:tmpl w:val="D534B6CA"/>
    <w:lvl w:ilvl="0" w:tplc="5524B9BC">
      <w:numFmt w:val="bullet"/>
      <w:lvlText w:val="-"/>
      <w:lvlJc w:val="left"/>
      <w:pPr>
        <w:ind w:left="720" w:hanging="360"/>
      </w:pPr>
      <w:rPr>
        <w:rFonts w:ascii="Times" w:eastAsiaTheme="minorHAnsi" w:hAnsi="Times" w:cs="Times New Roman (Body C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EFB549B"/>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3696884"/>
    <w:multiLevelType w:val="hybridMultilevel"/>
    <w:tmpl w:val="13C27CE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362F2A"/>
    <w:multiLevelType w:val="hybridMultilevel"/>
    <w:tmpl w:val="DFBE3CCC"/>
    <w:lvl w:ilvl="0" w:tplc="7C02DCD8">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F177EE"/>
    <w:multiLevelType w:val="hybridMultilevel"/>
    <w:tmpl w:val="699ACEE8"/>
    <w:lvl w:ilvl="0" w:tplc="1812D330">
      <w:numFmt w:val="bullet"/>
      <w:lvlText w:val="-"/>
      <w:lvlJc w:val="left"/>
      <w:pPr>
        <w:ind w:left="720" w:hanging="360"/>
      </w:pPr>
      <w:rPr>
        <w:rFonts w:ascii="Times" w:eastAsiaTheme="minorHAnsi" w:hAnsi="Times" w:cs="Times New Roman (Body C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B8B2597"/>
    <w:multiLevelType w:val="multilevel"/>
    <w:tmpl w:val="8E281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C026FD0"/>
    <w:multiLevelType w:val="hybridMultilevel"/>
    <w:tmpl w:val="F3941D4C"/>
    <w:lvl w:ilvl="0" w:tplc="14149156">
      <w:start w:val="8"/>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085A7A"/>
    <w:multiLevelType w:val="hybridMultilevel"/>
    <w:tmpl w:val="44E2183E"/>
    <w:lvl w:ilvl="0" w:tplc="6A62B70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E297701"/>
    <w:multiLevelType w:val="multilevel"/>
    <w:tmpl w:val="529A5872"/>
    <w:lvl w:ilvl="0">
      <w:start w:val="18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EDB16F3"/>
    <w:multiLevelType w:val="hybridMultilevel"/>
    <w:tmpl w:val="58F893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2F502D"/>
    <w:multiLevelType w:val="hybridMultilevel"/>
    <w:tmpl w:val="4BBE0A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D2A76B1"/>
    <w:multiLevelType w:val="hybridMultilevel"/>
    <w:tmpl w:val="0390FB94"/>
    <w:lvl w:ilvl="0" w:tplc="CBC82E96">
      <w:start w:val="1"/>
      <w:numFmt w:val="bullet"/>
      <w:lvlText w:val="-"/>
      <w:lvlJc w:val="left"/>
      <w:pPr>
        <w:ind w:left="720" w:hanging="360"/>
      </w:pPr>
      <w:rPr>
        <w:rFonts w:ascii="Times" w:eastAsiaTheme="minorHAnsi" w:hAnsi="Times" w:cs="Times New Roman (Body C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11"/>
  </w:num>
  <w:num w:numId="4">
    <w:abstractNumId w:val="0"/>
  </w:num>
  <w:num w:numId="5">
    <w:abstractNumId w:val="10"/>
  </w:num>
  <w:num w:numId="6">
    <w:abstractNumId w:val="3"/>
  </w:num>
  <w:num w:numId="7">
    <w:abstractNumId w:val="5"/>
  </w:num>
  <w:num w:numId="8">
    <w:abstractNumId w:val="6"/>
  </w:num>
  <w:num w:numId="9">
    <w:abstractNumId w:val="17"/>
  </w:num>
  <w:num w:numId="10">
    <w:abstractNumId w:val="14"/>
  </w:num>
  <w:num w:numId="11">
    <w:abstractNumId w:val="13"/>
  </w:num>
  <w:num w:numId="12">
    <w:abstractNumId w:val="15"/>
  </w:num>
  <w:num w:numId="13">
    <w:abstractNumId w:val="16"/>
  </w:num>
  <w:num w:numId="14">
    <w:abstractNumId w:val="9"/>
  </w:num>
  <w:num w:numId="15">
    <w:abstractNumId w:val="8"/>
  </w:num>
  <w:num w:numId="16">
    <w:abstractNumId w:val="7"/>
  </w:num>
  <w:num w:numId="17">
    <w:abstractNumId w:val="2"/>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HILIP ANTHONY MARTIN">
    <w15:presenceInfo w15:providerId="AD" w15:userId="S-1-5-21-1308740662-429972972-96501386-4247"/>
  </w15:person>
  <w15:person w15:author="Fisher, Leonora">
    <w15:presenceInfo w15:providerId="AD" w15:userId="S::ucfalf0@ucl.ac.uk::507aef58-3d66-4b7f-b4b9-a0644fbdf0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3BC"/>
    <w:rsid w:val="00002335"/>
    <w:rsid w:val="000C04C4"/>
    <w:rsid w:val="00277A3C"/>
    <w:rsid w:val="0045369D"/>
    <w:rsid w:val="00482E49"/>
    <w:rsid w:val="005523BC"/>
    <w:rsid w:val="007A3662"/>
    <w:rsid w:val="007C43B7"/>
    <w:rsid w:val="009046F0"/>
    <w:rsid w:val="009171FE"/>
    <w:rsid w:val="00994A92"/>
    <w:rsid w:val="00A61CEC"/>
    <w:rsid w:val="00B233E3"/>
    <w:rsid w:val="00BD67E1"/>
    <w:rsid w:val="00CB3ACF"/>
    <w:rsid w:val="00CD5788"/>
    <w:rsid w:val="00D20A98"/>
    <w:rsid w:val="00DD39A2"/>
    <w:rsid w:val="00DE436D"/>
    <w:rsid w:val="00F05FE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8188C"/>
  <w15:chartTrackingRefBased/>
  <w15:docId w15:val="{10993626-011A-FD46-B9E8-422A67B81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heme="minorHAnsi" w:hAnsi="Times" w:cs="Times New Roman (Body CS)"/>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23BC"/>
    <w:rPr>
      <w:rFonts w:ascii="Times New Roman" w:hAnsi="Times New Roman"/>
      <w:sz w:val="22"/>
    </w:rPr>
  </w:style>
  <w:style w:type="paragraph" w:styleId="Heading1">
    <w:name w:val="heading 1"/>
    <w:basedOn w:val="Normal"/>
    <w:next w:val="Normal"/>
    <w:link w:val="Heading1Char"/>
    <w:uiPriority w:val="9"/>
    <w:qFormat/>
    <w:rsid w:val="005523BC"/>
    <w:pPr>
      <w:keepNext/>
      <w:keepLines/>
      <w:numPr>
        <w:numId w:val="16"/>
      </w:numPr>
      <w:spacing w:before="240" w:line="36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5523BC"/>
    <w:pPr>
      <w:keepNext/>
      <w:keepLines/>
      <w:numPr>
        <w:ilvl w:val="1"/>
        <w:numId w:val="16"/>
      </w:numPr>
      <w:spacing w:before="40" w:line="360" w:lineRule="auto"/>
      <w:jc w:val="both"/>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523BC"/>
    <w:pPr>
      <w:keepNext/>
      <w:keepLines/>
      <w:numPr>
        <w:ilvl w:val="2"/>
        <w:numId w:val="16"/>
      </w:numPr>
      <w:spacing w:before="40" w:line="360" w:lineRule="auto"/>
      <w:outlineLvl w:val="2"/>
    </w:pPr>
    <w:rPr>
      <w:rFonts w:eastAsiaTheme="majorEastAsia" w:cstheme="majorBidi"/>
      <w:color w:val="000000" w:themeColor="text1"/>
    </w:rPr>
  </w:style>
  <w:style w:type="paragraph" w:styleId="Heading4">
    <w:name w:val="heading 4"/>
    <w:basedOn w:val="Normal"/>
    <w:next w:val="Normal"/>
    <w:link w:val="Heading4Char"/>
    <w:uiPriority w:val="9"/>
    <w:unhideWhenUsed/>
    <w:qFormat/>
    <w:rsid w:val="005523BC"/>
    <w:pPr>
      <w:keepNext/>
      <w:keepLines/>
      <w:numPr>
        <w:ilvl w:val="3"/>
        <w:numId w:val="16"/>
      </w:numPr>
      <w:spacing w:before="40" w:line="360" w:lineRule="auto"/>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523BC"/>
    <w:pPr>
      <w:keepNext/>
      <w:keepLines/>
      <w:numPr>
        <w:ilvl w:val="4"/>
        <w:numId w:val="1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23BC"/>
    <w:pPr>
      <w:keepNext/>
      <w:keepLines/>
      <w:numPr>
        <w:ilvl w:val="5"/>
        <w:numId w:val="1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23BC"/>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23BC"/>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23BC"/>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23BC"/>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5523BC"/>
    <w:rPr>
      <w:rFonts w:ascii="Times New Roman" w:eastAsiaTheme="majorEastAsia" w:hAnsi="Times New Roman" w:cstheme="majorBidi"/>
      <w:b/>
      <w:color w:val="000000" w:themeColor="text1"/>
      <w:sz w:val="22"/>
      <w:szCs w:val="26"/>
    </w:rPr>
  </w:style>
  <w:style w:type="character" w:customStyle="1" w:styleId="Heading3Char">
    <w:name w:val="Heading 3 Char"/>
    <w:basedOn w:val="DefaultParagraphFont"/>
    <w:link w:val="Heading3"/>
    <w:uiPriority w:val="9"/>
    <w:rsid w:val="005523BC"/>
    <w:rPr>
      <w:rFonts w:ascii="Times New Roman" w:eastAsiaTheme="majorEastAsia" w:hAnsi="Times New Roman" w:cstheme="majorBidi"/>
      <w:color w:val="000000" w:themeColor="text1"/>
      <w:sz w:val="22"/>
    </w:rPr>
  </w:style>
  <w:style w:type="character" w:customStyle="1" w:styleId="Heading4Char">
    <w:name w:val="Heading 4 Char"/>
    <w:basedOn w:val="DefaultParagraphFont"/>
    <w:link w:val="Heading4"/>
    <w:uiPriority w:val="9"/>
    <w:rsid w:val="005523BC"/>
    <w:rPr>
      <w:rFonts w:ascii="Times New Roman" w:eastAsiaTheme="majorEastAsia" w:hAnsi="Times New Roman" w:cstheme="majorBidi"/>
      <w:i/>
      <w:iCs/>
      <w:color w:val="000000" w:themeColor="text1"/>
      <w:sz w:val="22"/>
    </w:rPr>
  </w:style>
  <w:style w:type="character" w:customStyle="1" w:styleId="Heading5Char">
    <w:name w:val="Heading 5 Char"/>
    <w:basedOn w:val="DefaultParagraphFont"/>
    <w:link w:val="Heading5"/>
    <w:uiPriority w:val="9"/>
    <w:semiHidden/>
    <w:rsid w:val="005523BC"/>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5523BC"/>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5523BC"/>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5523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23BC"/>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5523BC"/>
    <w:rPr>
      <w:sz w:val="16"/>
      <w:szCs w:val="16"/>
    </w:rPr>
  </w:style>
  <w:style w:type="paragraph" w:styleId="NormalWeb">
    <w:name w:val="Normal (Web)"/>
    <w:basedOn w:val="Normal"/>
    <w:uiPriority w:val="99"/>
    <w:unhideWhenUsed/>
    <w:rsid w:val="005523BC"/>
    <w:rPr>
      <w:rFonts w:cs="Times New Roman"/>
    </w:rPr>
  </w:style>
  <w:style w:type="paragraph" w:styleId="ListParagraph">
    <w:name w:val="List Paragraph"/>
    <w:basedOn w:val="Normal"/>
    <w:uiPriority w:val="34"/>
    <w:qFormat/>
    <w:rsid w:val="005523BC"/>
    <w:pPr>
      <w:ind w:left="720"/>
      <w:contextualSpacing/>
    </w:pPr>
  </w:style>
  <w:style w:type="character" w:styleId="Hyperlink">
    <w:name w:val="Hyperlink"/>
    <w:basedOn w:val="DefaultParagraphFont"/>
    <w:uiPriority w:val="99"/>
    <w:unhideWhenUsed/>
    <w:rsid w:val="005523BC"/>
    <w:rPr>
      <w:color w:val="0563C1" w:themeColor="hyperlink"/>
      <w:u w:val="single"/>
    </w:rPr>
  </w:style>
  <w:style w:type="paragraph" w:styleId="Caption">
    <w:name w:val="caption"/>
    <w:basedOn w:val="Normal"/>
    <w:next w:val="Normal"/>
    <w:uiPriority w:val="35"/>
    <w:unhideWhenUsed/>
    <w:qFormat/>
    <w:rsid w:val="005523BC"/>
    <w:pPr>
      <w:spacing w:after="200"/>
    </w:pPr>
    <w:rPr>
      <w:i/>
      <w:iCs/>
      <w:color w:val="44546A" w:themeColor="text2"/>
      <w:sz w:val="18"/>
      <w:szCs w:val="18"/>
    </w:rPr>
  </w:style>
  <w:style w:type="paragraph" w:styleId="CommentText">
    <w:name w:val="annotation text"/>
    <w:basedOn w:val="Normal"/>
    <w:link w:val="CommentTextChar"/>
    <w:uiPriority w:val="99"/>
    <w:semiHidden/>
    <w:unhideWhenUsed/>
    <w:rsid w:val="005523BC"/>
    <w:rPr>
      <w:sz w:val="20"/>
      <w:szCs w:val="20"/>
    </w:rPr>
  </w:style>
  <w:style w:type="character" w:customStyle="1" w:styleId="CommentTextChar">
    <w:name w:val="Comment Text Char"/>
    <w:basedOn w:val="DefaultParagraphFont"/>
    <w:link w:val="CommentText"/>
    <w:uiPriority w:val="99"/>
    <w:semiHidden/>
    <w:rsid w:val="005523B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5523BC"/>
    <w:rPr>
      <w:b/>
      <w:bCs/>
    </w:rPr>
  </w:style>
  <w:style w:type="character" w:customStyle="1" w:styleId="CommentSubjectChar">
    <w:name w:val="Comment Subject Char"/>
    <w:basedOn w:val="CommentTextChar"/>
    <w:link w:val="CommentSubject"/>
    <w:uiPriority w:val="99"/>
    <w:semiHidden/>
    <w:rsid w:val="005523BC"/>
    <w:rPr>
      <w:rFonts w:ascii="Times New Roman" w:hAnsi="Times New Roman"/>
      <w:b/>
      <w:bCs/>
      <w:sz w:val="20"/>
      <w:szCs w:val="20"/>
    </w:rPr>
  </w:style>
  <w:style w:type="table" w:styleId="TableGrid">
    <w:name w:val="Table Grid"/>
    <w:basedOn w:val="TableNormal"/>
    <w:uiPriority w:val="39"/>
    <w:rsid w:val="005523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523BC"/>
    <w:rPr>
      <w:color w:val="808080"/>
    </w:rPr>
  </w:style>
  <w:style w:type="character" w:styleId="UnresolvedMention">
    <w:name w:val="Unresolved Mention"/>
    <w:basedOn w:val="DefaultParagraphFont"/>
    <w:uiPriority w:val="99"/>
    <w:semiHidden/>
    <w:unhideWhenUsed/>
    <w:rsid w:val="005523BC"/>
    <w:rPr>
      <w:color w:val="605E5C"/>
      <w:shd w:val="clear" w:color="auto" w:fill="E1DFDD"/>
    </w:rPr>
  </w:style>
  <w:style w:type="character" w:customStyle="1" w:styleId="highlight">
    <w:name w:val="highlight"/>
    <w:basedOn w:val="DefaultParagraphFont"/>
    <w:rsid w:val="005523BC"/>
  </w:style>
  <w:style w:type="character" w:styleId="FollowedHyperlink">
    <w:name w:val="FollowedHyperlink"/>
    <w:basedOn w:val="DefaultParagraphFont"/>
    <w:uiPriority w:val="99"/>
    <w:semiHidden/>
    <w:unhideWhenUsed/>
    <w:rsid w:val="005523BC"/>
    <w:rPr>
      <w:color w:val="954F72" w:themeColor="followedHyperlink"/>
      <w:u w:val="single"/>
    </w:rPr>
  </w:style>
  <w:style w:type="paragraph" w:styleId="Header">
    <w:name w:val="header"/>
    <w:basedOn w:val="Normal"/>
    <w:link w:val="HeaderChar"/>
    <w:uiPriority w:val="99"/>
    <w:semiHidden/>
    <w:unhideWhenUsed/>
    <w:rsid w:val="005523BC"/>
    <w:pPr>
      <w:tabs>
        <w:tab w:val="center" w:pos="4513"/>
        <w:tab w:val="right" w:pos="9026"/>
      </w:tabs>
    </w:pPr>
  </w:style>
  <w:style w:type="character" w:customStyle="1" w:styleId="HeaderChar">
    <w:name w:val="Header Char"/>
    <w:basedOn w:val="DefaultParagraphFont"/>
    <w:link w:val="Header"/>
    <w:uiPriority w:val="99"/>
    <w:semiHidden/>
    <w:rsid w:val="005523BC"/>
    <w:rPr>
      <w:rFonts w:ascii="Times New Roman" w:hAnsi="Times New Roman"/>
      <w:sz w:val="22"/>
    </w:rPr>
  </w:style>
  <w:style w:type="paragraph" w:styleId="Footer">
    <w:name w:val="footer"/>
    <w:basedOn w:val="Normal"/>
    <w:link w:val="FooterChar"/>
    <w:uiPriority w:val="99"/>
    <w:semiHidden/>
    <w:unhideWhenUsed/>
    <w:rsid w:val="005523BC"/>
    <w:pPr>
      <w:tabs>
        <w:tab w:val="center" w:pos="4513"/>
        <w:tab w:val="right" w:pos="9026"/>
      </w:tabs>
    </w:pPr>
  </w:style>
  <w:style w:type="character" w:customStyle="1" w:styleId="FooterChar">
    <w:name w:val="Footer Char"/>
    <w:basedOn w:val="DefaultParagraphFont"/>
    <w:link w:val="Footer"/>
    <w:uiPriority w:val="99"/>
    <w:semiHidden/>
    <w:rsid w:val="005523BC"/>
    <w:rPr>
      <w:rFonts w:ascii="Times New Roman" w:hAnsi="Times New Roman"/>
      <w:sz w:val="22"/>
    </w:rPr>
  </w:style>
  <w:style w:type="paragraph" w:styleId="TableofFigures">
    <w:name w:val="table of figures"/>
    <w:basedOn w:val="Normal"/>
    <w:next w:val="Normal"/>
    <w:uiPriority w:val="99"/>
    <w:unhideWhenUsed/>
    <w:rsid w:val="005523BC"/>
  </w:style>
  <w:style w:type="paragraph" w:styleId="TOCHeading">
    <w:name w:val="TOC Heading"/>
    <w:basedOn w:val="Heading1"/>
    <w:next w:val="Normal"/>
    <w:uiPriority w:val="39"/>
    <w:unhideWhenUsed/>
    <w:qFormat/>
    <w:rsid w:val="005523BC"/>
    <w:pPr>
      <w:spacing w:before="480" w:line="276" w:lineRule="auto"/>
      <w:outlineLvl w:val="9"/>
    </w:pPr>
    <w:rPr>
      <w:rFonts w:asciiTheme="majorHAnsi" w:hAnsiTheme="majorHAnsi"/>
      <w:bCs/>
      <w:color w:val="2F5496" w:themeColor="accent1" w:themeShade="BF"/>
      <w:sz w:val="28"/>
      <w:szCs w:val="28"/>
      <w:lang w:val="en-US"/>
    </w:rPr>
  </w:style>
  <w:style w:type="paragraph" w:styleId="TOC1">
    <w:name w:val="toc 1"/>
    <w:basedOn w:val="Normal"/>
    <w:next w:val="Normal"/>
    <w:autoRedefine/>
    <w:uiPriority w:val="39"/>
    <w:unhideWhenUsed/>
    <w:rsid w:val="005523BC"/>
    <w:pPr>
      <w:spacing w:before="120"/>
    </w:pPr>
    <w:rPr>
      <w:rFonts w:asciiTheme="minorHAnsi" w:hAnsiTheme="minorHAnsi" w:cstheme="minorHAnsi"/>
      <w:b/>
      <w:bCs/>
      <w:i/>
      <w:iCs/>
      <w:sz w:val="24"/>
    </w:rPr>
  </w:style>
  <w:style w:type="paragraph" w:styleId="TOC2">
    <w:name w:val="toc 2"/>
    <w:basedOn w:val="Normal"/>
    <w:next w:val="Normal"/>
    <w:autoRedefine/>
    <w:uiPriority w:val="39"/>
    <w:unhideWhenUsed/>
    <w:rsid w:val="005523BC"/>
    <w:pPr>
      <w:spacing w:before="120"/>
      <w:ind w:left="220"/>
    </w:pPr>
    <w:rPr>
      <w:rFonts w:asciiTheme="minorHAnsi" w:hAnsiTheme="minorHAnsi" w:cstheme="minorHAnsi"/>
      <w:b/>
      <w:bCs/>
      <w:szCs w:val="22"/>
    </w:rPr>
  </w:style>
  <w:style w:type="paragraph" w:styleId="TOC3">
    <w:name w:val="toc 3"/>
    <w:basedOn w:val="Normal"/>
    <w:next w:val="Normal"/>
    <w:autoRedefine/>
    <w:uiPriority w:val="39"/>
    <w:unhideWhenUsed/>
    <w:rsid w:val="005523BC"/>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5523BC"/>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5523BC"/>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5523BC"/>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5523BC"/>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5523BC"/>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5523BC"/>
    <w:pPr>
      <w:ind w:left="176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CB3AC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3A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877">
      <w:bodyDiv w:val="1"/>
      <w:marLeft w:val="0"/>
      <w:marRight w:val="0"/>
      <w:marTop w:val="0"/>
      <w:marBottom w:val="0"/>
      <w:divBdr>
        <w:top w:val="none" w:sz="0" w:space="0" w:color="auto"/>
        <w:left w:val="none" w:sz="0" w:space="0" w:color="auto"/>
        <w:bottom w:val="none" w:sz="0" w:space="0" w:color="auto"/>
        <w:right w:val="none" w:sz="0" w:space="0" w:color="auto"/>
      </w:divBdr>
    </w:div>
    <w:div w:id="3746631">
      <w:bodyDiv w:val="1"/>
      <w:marLeft w:val="0"/>
      <w:marRight w:val="0"/>
      <w:marTop w:val="0"/>
      <w:marBottom w:val="0"/>
      <w:divBdr>
        <w:top w:val="none" w:sz="0" w:space="0" w:color="auto"/>
        <w:left w:val="none" w:sz="0" w:space="0" w:color="auto"/>
        <w:bottom w:val="none" w:sz="0" w:space="0" w:color="auto"/>
        <w:right w:val="none" w:sz="0" w:space="0" w:color="auto"/>
      </w:divBdr>
    </w:div>
    <w:div w:id="23337685">
      <w:bodyDiv w:val="1"/>
      <w:marLeft w:val="0"/>
      <w:marRight w:val="0"/>
      <w:marTop w:val="0"/>
      <w:marBottom w:val="0"/>
      <w:divBdr>
        <w:top w:val="none" w:sz="0" w:space="0" w:color="auto"/>
        <w:left w:val="none" w:sz="0" w:space="0" w:color="auto"/>
        <w:bottom w:val="none" w:sz="0" w:space="0" w:color="auto"/>
        <w:right w:val="none" w:sz="0" w:space="0" w:color="auto"/>
      </w:divBdr>
    </w:div>
    <w:div w:id="45490085">
      <w:bodyDiv w:val="1"/>
      <w:marLeft w:val="0"/>
      <w:marRight w:val="0"/>
      <w:marTop w:val="0"/>
      <w:marBottom w:val="0"/>
      <w:divBdr>
        <w:top w:val="none" w:sz="0" w:space="0" w:color="auto"/>
        <w:left w:val="none" w:sz="0" w:space="0" w:color="auto"/>
        <w:bottom w:val="none" w:sz="0" w:space="0" w:color="auto"/>
        <w:right w:val="none" w:sz="0" w:space="0" w:color="auto"/>
      </w:divBdr>
    </w:div>
    <w:div w:id="56250190">
      <w:bodyDiv w:val="1"/>
      <w:marLeft w:val="0"/>
      <w:marRight w:val="0"/>
      <w:marTop w:val="0"/>
      <w:marBottom w:val="0"/>
      <w:divBdr>
        <w:top w:val="none" w:sz="0" w:space="0" w:color="auto"/>
        <w:left w:val="none" w:sz="0" w:space="0" w:color="auto"/>
        <w:bottom w:val="none" w:sz="0" w:space="0" w:color="auto"/>
        <w:right w:val="none" w:sz="0" w:space="0" w:color="auto"/>
      </w:divBdr>
    </w:div>
    <w:div w:id="60442727">
      <w:bodyDiv w:val="1"/>
      <w:marLeft w:val="0"/>
      <w:marRight w:val="0"/>
      <w:marTop w:val="0"/>
      <w:marBottom w:val="0"/>
      <w:divBdr>
        <w:top w:val="none" w:sz="0" w:space="0" w:color="auto"/>
        <w:left w:val="none" w:sz="0" w:space="0" w:color="auto"/>
        <w:bottom w:val="none" w:sz="0" w:space="0" w:color="auto"/>
        <w:right w:val="none" w:sz="0" w:space="0" w:color="auto"/>
      </w:divBdr>
    </w:div>
    <w:div w:id="64839522">
      <w:bodyDiv w:val="1"/>
      <w:marLeft w:val="0"/>
      <w:marRight w:val="0"/>
      <w:marTop w:val="0"/>
      <w:marBottom w:val="0"/>
      <w:divBdr>
        <w:top w:val="none" w:sz="0" w:space="0" w:color="auto"/>
        <w:left w:val="none" w:sz="0" w:space="0" w:color="auto"/>
        <w:bottom w:val="none" w:sz="0" w:space="0" w:color="auto"/>
        <w:right w:val="none" w:sz="0" w:space="0" w:color="auto"/>
      </w:divBdr>
    </w:div>
    <w:div w:id="69694150">
      <w:bodyDiv w:val="1"/>
      <w:marLeft w:val="0"/>
      <w:marRight w:val="0"/>
      <w:marTop w:val="0"/>
      <w:marBottom w:val="0"/>
      <w:divBdr>
        <w:top w:val="none" w:sz="0" w:space="0" w:color="auto"/>
        <w:left w:val="none" w:sz="0" w:space="0" w:color="auto"/>
        <w:bottom w:val="none" w:sz="0" w:space="0" w:color="auto"/>
        <w:right w:val="none" w:sz="0" w:space="0" w:color="auto"/>
      </w:divBdr>
    </w:div>
    <w:div w:id="70782723">
      <w:bodyDiv w:val="1"/>
      <w:marLeft w:val="0"/>
      <w:marRight w:val="0"/>
      <w:marTop w:val="0"/>
      <w:marBottom w:val="0"/>
      <w:divBdr>
        <w:top w:val="none" w:sz="0" w:space="0" w:color="auto"/>
        <w:left w:val="none" w:sz="0" w:space="0" w:color="auto"/>
        <w:bottom w:val="none" w:sz="0" w:space="0" w:color="auto"/>
        <w:right w:val="none" w:sz="0" w:space="0" w:color="auto"/>
      </w:divBdr>
    </w:div>
    <w:div w:id="70932073">
      <w:bodyDiv w:val="1"/>
      <w:marLeft w:val="0"/>
      <w:marRight w:val="0"/>
      <w:marTop w:val="0"/>
      <w:marBottom w:val="0"/>
      <w:divBdr>
        <w:top w:val="none" w:sz="0" w:space="0" w:color="auto"/>
        <w:left w:val="none" w:sz="0" w:space="0" w:color="auto"/>
        <w:bottom w:val="none" w:sz="0" w:space="0" w:color="auto"/>
        <w:right w:val="none" w:sz="0" w:space="0" w:color="auto"/>
      </w:divBdr>
    </w:div>
    <w:div w:id="74059978">
      <w:bodyDiv w:val="1"/>
      <w:marLeft w:val="0"/>
      <w:marRight w:val="0"/>
      <w:marTop w:val="0"/>
      <w:marBottom w:val="0"/>
      <w:divBdr>
        <w:top w:val="none" w:sz="0" w:space="0" w:color="auto"/>
        <w:left w:val="none" w:sz="0" w:space="0" w:color="auto"/>
        <w:bottom w:val="none" w:sz="0" w:space="0" w:color="auto"/>
        <w:right w:val="none" w:sz="0" w:space="0" w:color="auto"/>
      </w:divBdr>
    </w:div>
    <w:div w:id="79840846">
      <w:bodyDiv w:val="1"/>
      <w:marLeft w:val="0"/>
      <w:marRight w:val="0"/>
      <w:marTop w:val="0"/>
      <w:marBottom w:val="0"/>
      <w:divBdr>
        <w:top w:val="none" w:sz="0" w:space="0" w:color="auto"/>
        <w:left w:val="none" w:sz="0" w:space="0" w:color="auto"/>
        <w:bottom w:val="none" w:sz="0" w:space="0" w:color="auto"/>
        <w:right w:val="none" w:sz="0" w:space="0" w:color="auto"/>
      </w:divBdr>
    </w:div>
    <w:div w:id="91972614">
      <w:bodyDiv w:val="1"/>
      <w:marLeft w:val="0"/>
      <w:marRight w:val="0"/>
      <w:marTop w:val="0"/>
      <w:marBottom w:val="0"/>
      <w:divBdr>
        <w:top w:val="none" w:sz="0" w:space="0" w:color="auto"/>
        <w:left w:val="none" w:sz="0" w:space="0" w:color="auto"/>
        <w:bottom w:val="none" w:sz="0" w:space="0" w:color="auto"/>
        <w:right w:val="none" w:sz="0" w:space="0" w:color="auto"/>
      </w:divBdr>
    </w:div>
    <w:div w:id="92668658">
      <w:bodyDiv w:val="1"/>
      <w:marLeft w:val="0"/>
      <w:marRight w:val="0"/>
      <w:marTop w:val="0"/>
      <w:marBottom w:val="0"/>
      <w:divBdr>
        <w:top w:val="none" w:sz="0" w:space="0" w:color="auto"/>
        <w:left w:val="none" w:sz="0" w:space="0" w:color="auto"/>
        <w:bottom w:val="none" w:sz="0" w:space="0" w:color="auto"/>
        <w:right w:val="none" w:sz="0" w:space="0" w:color="auto"/>
      </w:divBdr>
    </w:div>
    <w:div w:id="97062847">
      <w:bodyDiv w:val="1"/>
      <w:marLeft w:val="0"/>
      <w:marRight w:val="0"/>
      <w:marTop w:val="0"/>
      <w:marBottom w:val="0"/>
      <w:divBdr>
        <w:top w:val="none" w:sz="0" w:space="0" w:color="auto"/>
        <w:left w:val="none" w:sz="0" w:space="0" w:color="auto"/>
        <w:bottom w:val="none" w:sz="0" w:space="0" w:color="auto"/>
        <w:right w:val="none" w:sz="0" w:space="0" w:color="auto"/>
      </w:divBdr>
    </w:div>
    <w:div w:id="105079164">
      <w:bodyDiv w:val="1"/>
      <w:marLeft w:val="0"/>
      <w:marRight w:val="0"/>
      <w:marTop w:val="0"/>
      <w:marBottom w:val="0"/>
      <w:divBdr>
        <w:top w:val="none" w:sz="0" w:space="0" w:color="auto"/>
        <w:left w:val="none" w:sz="0" w:space="0" w:color="auto"/>
        <w:bottom w:val="none" w:sz="0" w:space="0" w:color="auto"/>
        <w:right w:val="none" w:sz="0" w:space="0" w:color="auto"/>
      </w:divBdr>
    </w:div>
    <w:div w:id="106967753">
      <w:bodyDiv w:val="1"/>
      <w:marLeft w:val="0"/>
      <w:marRight w:val="0"/>
      <w:marTop w:val="0"/>
      <w:marBottom w:val="0"/>
      <w:divBdr>
        <w:top w:val="none" w:sz="0" w:space="0" w:color="auto"/>
        <w:left w:val="none" w:sz="0" w:space="0" w:color="auto"/>
        <w:bottom w:val="none" w:sz="0" w:space="0" w:color="auto"/>
        <w:right w:val="none" w:sz="0" w:space="0" w:color="auto"/>
      </w:divBdr>
    </w:div>
    <w:div w:id="108864081">
      <w:bodyDiv w:val="1"/>
      <w:marLeft w:val="0"/>
      <w:marRight w:val="0"/>
      <w:marTop w:val="0"/>
      <w:marBottom w:val="0"/>
      <w:divBdr>
        <w:top w:val="none" w:sz="0" w:space="0" w:color="auto"/>
        <w:left w:val="none" w:sz="0" w:space="0" w:color="auto"/>
        <w:bottom w:val="none" w:sz="0" w:space="0" w:color="auto"/>
        <w:right w:val="none" w:sz="0" w:space="0" w:color="auto"/>
      </w:divBdr>
    </w:div>
    <w:div w:id="110055766">
      <w:bodyDiv w:val="1"/>
      <w:marLeft w:val="0"/>
      <w:marRight w:val="0"/>
      <w:marTop w:val="0"/>
      <w:marBottom w:val="0"/>
      <w:divBdr>
        <w:top w:val="none" w:sz="0" w:space="0" w:color="auto"/>
        <w:left w:val="none" w:sz="0" w:space="0" w:color="auto"/>
        <w:bottom w:val="none" w:sz="0" w:space="0" w:color="auto"/>
        <w:right w:val="none" w:sz="0" w:space="0" w:color="auto"/>
      </w:divBdr>
    </w:div>
    <w:div w:id="125240713">
      <w:bodyDiv w:val="1"/>
      <w:marLeft w:val="0"/>
      <w:marRight w:val="0"/>
      <w:marTop w:val="0"/>
      <w:marBottom w:val="0"/>
      <w:divBdr>
        <w:top w:val="none" w:sz="0" w:space="0" w:color="auto"/>
        <w:left w:val="none" w:sz="0" w:space="0" w:color="auto"/>
        <w:bottom w:val="none" w:sz="0" w:space="0" w:color="auto"/>
        <w:right w:val="none" w:sz="0" w:space="0" w:color="auto"/>
      </w:divBdr>
    </w:div>
    <w:div w:id="130250252">
      <w:bodyDiv w:val="1"/>
      <w:marLeft w:val="0"/>
      <w:marRight w:val="0"/>
      <w:marTop w:val="0"/>
      <w:marBottom w:val="0"/>
      <w:divBdr>
        <w:top w:val="none" w:sz="0" w:space="0" w:color="auto"/>
        <w:left w:val="none" w:sz="0" w:space="0" w:color="auto"/>
        <w:bottom w:val="none" w:sz="0" w:space="0" w:color="auto"/>
        <w:right w:val="none" w:sz="0" w:space="0" w:color="auto"/>
      </w:divBdr>
    </w:div>
    <w:div w:id="151914951">
      <w:bodyDiv w:val="1"/>
      <w:marLeft w:val="0"/>
      <w:marRight w:val="0"/>
      <w:marTop w:val="0"/>
      <w:marBottom w:val="0"/>
      <w:divBdr>
        <w:top w:val="none" w:sz="0" w:space="0" w:color="auto"/>
        <w:left w:val="none" w:sz="0" w:space="0" w:color="auto"/>
        <w:bottom w:val="none" w:sz="0" w:space="0" w:color="auto"/>
        <w:right w:val="none" w:sz="0" w:space="0" w:color="auto"/>
      </w:divBdr>
    </w:div>
    <w:div w:id="155344990">
      <w:bodyDiv w:val="1"/>
      <w:marLeft w:val="0"/>
      <w:marRight w:val="0"/>
      <w:marTop w:val="0"/>
      <w:marBottom w:val="0"/>
      <w:divBdr>
        <w:top w:val="none" w:sz="0" w:space="0" w:color="auto"/>
        <w:left w:val="none" w:sz="0" w:space="0" w:color="auto"/>
        <w:bottom w:val="none" w:sz="0" w:space="0" w:color="auto"/>
        <w:right w:val="none" w:sz="0" w:space="0" w:color="auto"/>
      </w:divBdr>
    </w:div>
    <w:div w:id="159391296">
      <w:bodyDiv w:val="1"/>
      <w:marLeft w:val="0"/>
      <w:marRight w:val="0"/>
      <w:marTop w:val="0"/>
      <w:marBottom w:val="0"/>
      <w:divBdr>
        <w:top w:val="none" w:sz="0" w:space="0" w:color="auto"/>
        <w:left w:val="none" w:sz="0" w:space="0" w:color="auto"/>
        <w:bottom w:val="none" w:sz="0" w:space="0" w:color="auto"/>
        <w:right w:val="none" w:sz="0" w:space="0" w:color="auto"/>
      </w:divBdr>
    </w:div>
    <w:div w:id="166478702">
      <w:bodyDiv w:val="1"/>
      <w:marLeft w:val="0"/>
      <w:marRight w:val="0"/>
      <w:marTop w:val="0"/>
      <w:marBottom w:val="0"/>
      <w:divBdr>
        <w:top w:val="none" w:sz="0" w:space="0" w:color="auto"/>
        <w:left w:val="none" w:sz="0" w:space="0" w:color="auto"/>
        <w:bottom w:val="none" w:sz="0" w:space="0" w:color="auto"/>
        <w:right w:val="none" w:sz="0" w:space="0" w:color="auto"/>
      </w:divBdr>
    </w:div>
    <w:div w:id="171801614">
      <w:bodyDiv w:val="1"/>
      <w:marLeft w:val="0"/>
      <w:marRight w:val="0"/>
      <w:marTop w:val="0"/>
      <w:marBottom w:val="0"/>
      <w:divBdr>
        <w:top w:val="none" w:sz="0" w:space="0" w:color="auto"/>
        <w:left w:val="none" w:sz="0" w:space="0" w:color="auto"/>
        <w:bottom w:val="none" w:sz="0" w:space="0" w:color="auto"/>
        <w:right w:val="none" w:sz="0" w:space="0" w:color="auto"/>
      </w:divBdr>
    </w:div>
    <w:div w:id="177891554">
      <w:bodyDiv w:val="1"/>
      <w:marLeft w:val="0"/>
      <w:marRight w:val="0"/>
      <w:marTop w:val="0"/>
      <w:marBottom w:val="0"/>
      <w:divBdr>
        <w:top w:val="none" w:sz="0" w:space="0" w:color="auto"/>
        <w:left w:val="none" w:sz="0" w:space="0" w:color="auto"/>
        <w:bottom w:val="none" w:sz="0" w:space="0" w:color="auto"/>
        <w:right w:val="none" w:sz="0" w:space="0" w:color="auto"/>
      </w:divBdr>
    </w:div>
    <w:div w:id="191194632">
      <w:bodyDiv w:val="1"/>
      <w:marLeft w:val="0"/>
      <w:marRight w:val="0"/>
      <w:marTop w:val="0"/>
      <w:marBottom w:val="0"/>
      <w:divBdr>
        <w:top w:val="none" w:sz="0" w:space="0" w:color="auto"/>
        <w:left w:val="none" w:sz="0" w:space="0" w:color="auto"/>
        <w:bottom w:val="none" w:sz="0" w:space="0" w:color="auto"/>
        <w:right w:val="none" w:sz="0" w:space="0" w:color="auto"/>
      </w:divBdr>
    </w:div>
    <w:div w:id="193613893">
      <w:bodyDiv w:val="1"/>
      <w:marLeft w:val="0"/>
      <w:marRight w:val="0"/>
      <w:marTop w:val="0"/>
      <w:marBottom w:val="0"/>
      <w:divBdr>
        <w:top w:val="none" w:sz="0" w:space="0" w:color="auto"/>
        <w:left w:val="none" w:sz="0" w:space="0" w:color="auto"/>
        <w:bottom w:val="none" w:sz="0" w:space="0" w:color="auto"/>
        <w:right w:val="none" w:sz="0" w:space="0" w:color="auto"/>
      </w:divBdr>
    </w:div>
    <w:div w:id="193806481">
      <w:bodyDiv w:val="1"/>
      <w:marLeft w:val="0"/>
      <w:marRight w:val="0"/>
      <w:marTop w:val="0"/>
      <w:marBottom w:val="0"/>
      <w:divBdr>
        <w:top w:val="none" w:sz="0" w:space="0" w:color="auto"/>
        <w:left w:val="none" w:sz="0" w:space="0" w:color="auto"/>
        <w:bottom w:val="none" w:sz="0" w:space="0" w:color="auto"/>
        <w:right w:val="none" w:sz="0" w:space="0" w:color="auto"/>
      </w:divBdr>
    </w:div>
    <w:div w:id="201867729">
      <w:bodyDiv w:val="1"/>
      <w:marLeft w:val="0"/>
      <w:marRight w:val="0"/>
      <w:marTop w:val="0"/>
      <w:marBottom w:val="0"/>
      <w:divBdr>
        <w:top w:val="none" w:sz="0" w:space="0" w:color="auto"/>
        <w:left w:val="none" w:sz="0" w:space="0" w:color="auto"/>
        <w:bottom w:val="none" w:sz="0" w:space="0" w:color="auto"/>
        <w:right w:val="none" w:sz="0" w:space="0" w:color="auto"/>
      </w:divBdr>
    </w:div>
    <w:div w:id="203954912">
      <w:bodyDiv w:val="1"/>
      <w:marLeft w:val="0"/>
      <w:marRight w:val="0"/>
      <w:marTop w:val="0"/>
      <w:marBottom w:val="0"/>
      <w:divBdr>
        <w:top w:val="none" w:sz="0" w:space="0" w:color="auto"/>
        <w:left w:val="none" w:sz="0" w:space="0" w:color="auto"/>
        <w:bottom w:val="none" w:sz="0" w:space="0" w:color="auto"/>
        <w:right w:val="none" w:sz="0" w:space="0" w:color="auto"/>
      </w:divBdr>
    </w:div>
    <w:div w:id="211428811">
      <w:bodyDiv w:val="1"/>
      <w:marLeft w:val="0"/>
      <w:marRight w:val="0"/>
      <w:marTop w:val="0"/>
      <w:marBottom w:val="0"/>
      <w:divBdr>
        <w:top w:val="none" w:sz="0" w:space="0" w:color="auto"/>
        <w:left w:val="none" w:sz="0" w:space="0" w:color="auto"/>
        <w:bottom w:val="none" w:sz="0" w:space="0" w:color="auto"/>
        <w:right w:val="none" w:sz="0" w:space="0" w:color="auto"/>
      </w:divBdr>
    </w:div>
    <w:div w:id="218055851">
      <w:bodyDiv w:val="1"/>
      <w:marLeft w:val="0"/>
      <w:marRight w:val="0"/>
      <w:marTop w:val="0"/>
      <w:marBottom w:val="0"/>
      <w:divBdr>
        <w:top w:val="none" w:sz="0" w:space="0" w:color="auto"/>
        <w:left w:val="none" w:sz="0" w:space="0" w:color="auto"/>
        <w:bottom w:val="none" w:sz="0" w:space="0" w:color="auto"/>
        <w:right w:val="none" w:sz="0" w:space="0" w:color="auto"/>
      </w:divBdr>
    </w:div>
    <w:div w:id="236090493">
      <w:bodyDiv w:val="1"/>
      <w:marLeft w:val="0"/>
      <w:marRight w:val="0"/>
      <w:marTop w:val="0"/>
      <w:marBottom w:val="0"/>
      <w:divBdr>
        <w:top w:val="none" w:sz="0" w:space="0" w:color="auto"/>
        <w:left w:val="none" w:sz="0" w:space="0" w:color="auto"/>
        <w:bottom w:val="none" w:sz="0" w:space="0" w:color="auto"/>
        <w:right w:val="none" w:sz="0" w:space="0" w:color="auto"/>
      </w:divBdr>
    </w:div>
    <w:div w:id="245967956">
      <w:bodyDiv w:val="1"/>
      <w:marLeft w:val="0"/>
      <w:marRight w:val="0"/>
      <w:marTop w:val="0"/>
      <w:marBottom w:val="0"/>
      <w:divBdr>
        <w:top w:val="none" w:sz="0" w:space="0" w:color="auto"/>
        <w:left w:val="none" w:sz="0" w:space="0" w:color="auto"/>
        <w:bottom w:val="none" w:sz="0" w:space="0" w:color="auto"/>
        <w:right w:val="none" w:sz="0" w:space="0" w:color="auto"/>
      </w:divBdr>
    </w:div>
    <w:div w:id="249044692">
      <w:bodyDiv w:val="1"/>
      <w:marLeft w:val="0"/>
      <w:marRight w:val="0"/>
      <w:marTop w:val="0"/>
      <w:marBottom w:val="0"/>
      <w:divBdr>
        <w:top w:val="none" w:sz="0" w:space="0" w:color="auto"/>
        <w:left w:val="none" w:sz="0" w:space="0" w:color="auto"/>
        <w:bottom w:val="none" w:sz="0" w:space="0" w:color="auto"/>
        <w:right w:val="none" w:sz="0" w:space="0" w:color="auto"/>
      </w:divBdr>
    </w:div>
    <w:div w:id="268705163">
      <w:bodyDiv w:val="1"/>
      <w:marLeft w:val="0"/>
      <w:marRight w:val="0"/>
      <w:marTop w:val="0"/>
      <w:marBottom w:val="0"/>
      <w:divBdr>
        <w:top w:val="none" w:sz="0" w:space="0" w:color="auto"/>
        <w:left w:val="none" w:sz="0" w:space="0" w:color="auto"/>
        <w:bottom w:val="none" w:sz="0" w:space="0" w:color="auto"/>
        <w:right w:val="none" w:sz="0" w:space="0" w:color="auto"/>
      </w:divBdr>
    </w:div>
    <w:div w:id="276183668">
      <w:bodyDiv w:val="1"/>
      <w:marLeft w:val="0"/>
      <w:marRight w:val="0"/>
      <w:marTop w:val="0"/>
      <w:marBottom w:val="0"/>
      <w:divBdr>
        <w:top w:val="none" w:sz="0" w:space="0" w:color="auto"/>
        <w:left w:val="none" w:sz="0" w:space="0" w:color="auto"/>
        <w:bottom w:val="none" w:sz="0" w:space="0" w:color="auto"/>
        <w:right w:val="none" w:sz="0" w:space="0" w:color="auto"/>
      </w:divBdr>
    </w:div>
    <w:div w:id="277223959">
      <w:bodyDiv w:val="1"/>
      <w:marLeft w:val="0"/>
      <w:marRight w:val="0"/>
      <w:marTop w:val="0"/>
      <w:marBottom w:val="0"/>
      <w:divBdr>
        <w:top w:val="none" w:sz="0" w:space="0" w:color="auto"/>
        <w:left w:val="none" w:sz="0" w:space="0" w:color="auto"/>
        <w:bottom w:val="none" w:sz="0" w:space="0" w:color="auto"/>
        <w:right w:val="none" w:sz="0" w:space="0" w:color="auto"/>
      </w:divBdr>
    </w:div>
    <w:div w:id="281693221">
      <w:bodyDiv w:val="1"/>
      <w:marLeft w:val="0"/>
      <w:marRight w:val="0"/>
      <w:marTop w:val="0"/>
      <w:marBottom w:val="0"/>
      <w:divBdr>
        <w:top w:val="none" w:sz="0" w:space="0" w:color="auto"/>
        <w:left w:val="none" w:sz="0" w:space="0" w:color="auto"/>
        <w:bottom w:val="none" w:sz="0" w:space="0" w:color="auto"/>
        <w:right w:val="none" w:sz="0" w:space="0" w:color="auto"/>
      </w:divBdr>
    </w:div>
    <w:div w:id="285083650">
      <w:bodyDiv w:val="1"/>
      <w:marLeft w:val="0"/>
      <w:marRight w:val="0"/>
      <w:marTop w:val="0"/>
      <w:marBottom w:val="0"/>
      <w:divBdr>
        <w:top w:val="none" w:sz="0" w:space="0" w:color="auto"/>
        <w:left w:val="none" w:sz="0" w:space="0" w:color="auto"/>
        <w:bottom w:val="none" w:sz="0" w:space="0" w:color="auto"/>
        <w:right w:val="none" w:sz="0" w:space="0" w:color="auto"/>
      </w:divBdr>
    </w:div>
    <w:div w:id="289210993">
      <w:bodyDiv w:val="1"/>
      <w:marLeft w:val="0"/>
      <w:marRight w:val="0"/>
      <w:marTop w:val="0"/>
      <w:marBottom w:val="0"/>
      <w:divBdr>
        <w:top w:val="none" w:sz="0" w:space="0" w:color="auto"/>
        <w:left w:val="none" w:sz="0" w:space="0" w:color="auto"/>
        <w:bottom w:val="none" w:sz="0" w:space="0" w:color="auto"/>
        <w:right w:val="none" w:sz="0" w:space="0" w:color="auto"/>
      </w:divBdr>
    </w:div>
    <w:div w:id="292952818">
      <w:bodyDiv w:val="1"/>
      <w:marLeft w:val="0"/>
      <w:marRight w:val="0"/>
      <w:marTop w:val="0"/>
      <w:marBottom w:val="0"/>
      <w:divBdr>
        <w:top w:val="none" w:sz="0" w:space="0" w:color="auto"/>
        <w:left w:val="none" w:sz="0" w:space="0" w:color="auto"/>
        <w:bottom w:val="none" w:sz="0" w:space="0" w:color="auto"/>
        <w:right w:val="none" w:sz="0" w:space="0" w:color="auto"/>
      </w:divBdr>
    </w:div>
    <w:div w:id="304817617">
      <w:bodyDiv w:val="1"/>
      <w:marLeft w:val="0"/>
      <w:marRight w:val="0"/>
      <w:marTop w:val="0"/>
      <w:marBottom w:val="0"/>
      <w:divBdr>
        <w:top w:val="none" w:sz="0" w:space="0" w:color="auto"/>
        <w:left w:val="none" w:sz="0" w:space="0" w:color="auto"/>
        <w:bottom w:val="none" w:sz="0" w:space="0" w:color="auto"/>
        <w:right w:val="none" w:sz="0" w:space="0" w:color="auto"/>
      </w:divBdr>
    </w:div>
    <w:div w:id="307978726">
      <w:bodyDiv w:val="1"/>
      <w:marLeft w:val="0"/>
      <w:marRight w:val="0"/>
      <w:marTop w:val="0"/>
      <w:marBottom w:val="0"/>
      <w:divBdr>
        <w:top w:val="none" w:sz="0" w:space="0" w:color="auto"/>
        <w:left w:val="none" w:sz="0" w:space="0" w:color="auto"/>
        <w:bottom w:val="none" w:sz="0" w:space="0" w:color="auto"/>
        <w:right w:val="none" w:sz="0" w:space="0" w:color="auto"/>
      </w:divBdr>
    </w:div>
    <w:div w:id="310864475">
      <w:bodyDiv w:val="1"/>
      <w:marLeft w:val="0"/>
      <w:marRight w:val="0"/>
      <w:marTop w:val="0"/>
      <w:marBottom w:val="0"/>
      <w:divBdr>
        <w:top w:val="none" w:sz="0" w:space="0" w:color="auto"/>
        <w:left w:val="none" w:sz="0" w:space="0" w:color="auto"/>
        <w:bottom w:val="none" w:sz="0" w:space="0" w:color="auto"/>
        <w:right w:val="none" w:sz="0" w:space="0" w:color="auto"/>
      </w:divBdr>
    </w:div>
    <w:div w:id="312762253">
      <w:bodyDiv w:val="1"/>
      <w:marLeft w:val="0"/>
      <w:marRight w:val="0"/>
      <w:marTop w:val="0"/>
      <w:marBottom w:val="0"/>
      <w:divBdr>
        <w:top w:val="none" w:sz="0" w:space="0" w:color="auto"/>
        <w:left w:val="none" w:sz="0" w:space="0" w:color="auto"/>
        <w:bottom w:val="none" w:sz="0" w:space="0" w:color="auto"/>
        <w:right w:val="none" w:sz="0" w:space="0" w:color="auto"/>
      </w:divBdr>
    </w:div>
    <w:div w:id="316763637">
      <w:bodyDiv w:val="1"/>
      <w:marLeft w:val="0"/>
      <w:marRight w:val="0"/>
      <w:marTop w:val="0"/>
      <w:marBottom w:val="0"/>
      <w:divBdr>
        <w:top w:val="none" w:sz="0" w:space="0" w:color="auto"/>
        <w:left w:val="none" w:sz="0" w:space="0" w:color="auto"/>
        <w:bottom w:val="none" w:sz="0" w:space="0" w:color="auto"/>
        <w:right w:val="none" w:sz="0" w:space="0" w:color="auto"/>
      </w:divBdr>
    </w:div>
    <w:div w:id="332076915">
      <w:bodyDiv w:val="1"/>
      <w:marLeft w:val="0"/>
      <w:marRight w:val="0"/>
      <w:marTop w:val="0"/>
      <w:marBottom w:val="0"/>
      <w:divBdr>
        <w:top w:val="none" w:sz="0" w:space="0" w:color="auto"/>
        <w:left w:val="none" w:sz="0" w:space="0" w:color="auto"/>
        <w:bottom w:val="none" w:sz="0" w:space="0" w:color="auto"/>
        <w:right w:val="none" w:sz="0" w:space="0" w:color="auto"/>
      </w:divBdr>
    </w:div>
    <w:div w:id="340663674">
      <w:bodyDiv w:val="1"/>
      <w:marLeft w:val="0"/>
      <w:marRight w:val="0"/>
      <w:marTop w:val="0"/>
      <w:marBottom w:val="0"/>
      <w:divBdr>
        <w:top w:val="none" w:sz="0" w:space="0" w:color="auto"/>
        <w:left w:val="none" w:sz="0" w:space="0" w:color="auto"/>
        <w:bottom w:val="none" w:sz="0" w:space="0" w:color="auto"/>
        <w:right w:val="none" w:sz="0" w:space="0" w:color="auto"/>
      </w:divBdr>
    </w:div>
    <w:div w:id="346372497">
      <w:bodyDiv w:val="1"/>
      <w:marLeft w:val="0"/>
      <w:marRight w:val="0"/>
      <w:marTop w:val="0"/>
      <w:marBottom w:val="0"/>
      <w:divBdr>
        <w:top w:val="none" w:sz="0" w:space="0" w:color="auto"/>
        <w:left w:val="none" w:sz="0" w:space="0" w:color="auto"/>
        <w:bottom w:val="none" w:sz="0" w:space="0" w:color="auto"/>
        <w:right w:val="none" w:sz="0" w:space="0" w:color="auto"/>
      </w:divBdr>
      <w:divsChild>
        <w:div w:id="1522818764">
          <w:marLeft w:val="480"/>
          <w:marRight w:val="0"/>
          <w:marTop w:val="0"/>
          <w:marBottom w:val="0"/>
          <w:divBdr>
            <w:top w:val="none" w:sz="0" w:space="0" w:color="auto"/>
            <w:left w:val="none" w:sz="0" w:space="0" w:color="auto"/>
            <w:bottom w:val="none" w:sz="0" w:space="0" w:color="auto"/>
            <w:right w:val="none" w:sz="0" w:space="0" w:color="auto"/>
          </w:divBdr>
        </w:div>
        <w:div w:id="1492260555">
          <w:marLeft w:val="480"/>
          <w:marRight w:val="0"/>
          <w:marTop w:val="0"/>
          <w:marBottom w:val="0"/>
          <w:divBdr>
            <w:top w:val="none" w:sz="0" w:space="0" w:color="auto"/>
            <w:left w:val="none" w:sz="0" w:space="0" w:color="auto"/>
            <w:bottom w:val="none" w:sz="0" w:space="0" w:color="auto"/>
            <w:right w:val="none" w:sz="0" w:space="0" w:color="auto"/>
          </w:divBdr>
        </w:div>
        <w:div w:id="188028732">
          <w:marLeft w:val="480"/>
          <w:marRight w:val="0"/>
          <w:marTop w:val="0"/>
          <w:marBottom w:val="0"/>
          <w:divBdr>
            <w:top w:val="none" w:sz="0" w:space="0" w:color="auto"/>
            <w:left w:val="none" w:sz="0" w:space="0" w:color="auto"/>
            <w:bottom w:val="none" w:sz="0" w:space="0" w:color="auto"/>
            <w:right w:val="none" w:sz="0" w:space="0" w:color="auto"/>
          </w:divBdr>
        </w:div>
        <w:div w:id="2003241242">
          <w:marLeft w:val="480"/>
          <w:marRight w:val="0"/>
          <w:marTop w:val="0"/>
          <w:marBottom w:val="0"/>
          <w:divBdr>
            <w:top w:val="none" w:sz="0" w:space="0" w:color="auto"/>
            <w:left w:val="none" w:sz="0" w:space="0" w:color="auto"/>
            <w:bottom w:val="none" w:sz="0" w:space="0" w:color="auto"/>
            <w:right w:val="none" w:sz="0" w:space="0" w:color="auto"/>
          </w:divBdr>
        </w:div>
        <w:div w:id="1191184655">
          <w:marLeft w:val="480"/>
          <w:marRight w:val="0"/>
          <w:marTop w:val="0"/>
          <w:marBottom w:val="0"/>
          <w:divBdr>
            <w:top w:val="none" w:sz="0" w:space="0" w:color="auto"/>
            <w:left w:val="none" w:sz="0" w:space="0" w:color="auto"/>
            <w:bottom w:val="none" w:sz="0" w:space="0" w:color="auto"/>
            <w:right w:val="none" w:sz="0" w:space="0" w:color="auto"/>
          </w:divBdr>
        </w:div>
        <w:div w:id="64886715">
          <w:marLeft w:val="480"/>
          <w:marRight w:val="0"/>
          <w:marTop w:val="0"/>
          <w:marBottom w:val="0"/>
          <w:divBdr>
            <w:top w:val="none" w:sz="0" w:space="0" w:color="auto"/>
            <w:left w:val="none" w:sz="0" w:space="0" w:color="auto"/>
            <w:bottom w:val="none" w:sz="0" w:space="0" w:color="auto"/>
            <w:right w:val="none" w:sz="0" w:space="0" w:color="auto"/>
          </w:divBdr>
        </w:div>
        <w:div w:id="1640988605">
          <w:marLeft w:val="480"/>
          <w:marRight w:val="0"/>
          <w:marTop w:val="0"/>
          <w:marBottom w:val="0"/>
          <w:divBdr>
            <w:top w:val="none" w:sz="0" w:space="0" w:color="auto"/>
            <w:left w:val="none" w:sz="0" w:space="0" w:color="auto"/>
            <w:bottom w:val="none" w:sz="0" w:space="0" w:color="auto"/>
            <w:right w:val="none" w:sz="0" w:space="0" w:color="auto"/>
          </w:divBdr>
        </w:div>
        <w:div w:id="412817827">
          <w:marLeft w:val="480"/>
          <w:marRight w:val="0"/>
          <w:marTop w:val="0"/>
          <w:marBottom w:val="0"/>
          <w:divBdr>
            <w:top w:val="none" w:sz="0" w:space="0" w:color="auto"/>
            <w:left w:val="none" w:sz="0" w:space="0" w:color="auto"/>
            <w:bottom w:val="none" w:sz="0" w:space="0" w:color="auto"/>
            <w:right w:val="none" w:sz="0" w:space="0" w:color="auto"/>
          </w:divBdr>
        </w:div>
        <w:div w:id="377898302">
          <w:marLeft w:val="480"/>
          <w:marRight w:val="0"/>
          <w:marTop w:val="0"/>
          <w:marBottom w:val="0"/>
          <w:divBdr>
            <w:top w:val="none" w:sz="0" w:space="0" w:color="auto"/>
            <w:left w:val="none" w:sz="0" w:space="0" w:color="auto"/>
            <w:bottom w:val="none" w:sz="0" w:space="0" w:color="auto"/>
            <w:right w:val="none" w:sz="0" w:space="0" w:color="auto"/>
          </w:divBdr>
        </w:div>
        <w:div w:id="1827090366">
          <w:marLeft w:val="480"/>
          <w:marRight w:val="0"/>
          <w:marTop w:val="0"/>
          <w:marBottom w:val="0"/>
          <w:divBdr>
            <w:top w:val="none" w:sz="0" w:space="0" w:color="auto"/>
            <w:left w:val="none" w:sz="0" w:space="0" w:color="auto"/>
            <w:bottom w:val="none" w:sz="0" w:space="0" w:color="auto"/>
            <w:right w:val="none" w:sz="0" w:space="0" w:color="auto"/>
          </w:divBdr>
        </w:div>
        <w:div w:id="274599184">
          <w:marLeft w:val="480"/>
          <w:marRight w:val="0"/>
          <w:marTop w:val="0"/>
          <w:marBottom w:val="0"/>
          <w:divBdr>
            <w:top w:val="none" w:sz="0" w:space="0" w:color="auto"/>
            <w:left w:val="none" w:sz="0" w:space="0" w:color="auto"/>
            <w:bottom w:val="none" w:sz="0" w:space="0" w:color="auto"/>
            <w:right w:val="none" w:sz="0" w:space="0" w:color="auto"/>
          </w:divBdr>
        </w:div>
        <w:div w:id="835539092">
          <w:marLeft w:val="480"/>
          <w:marRight w:val="0"/>
          <w:marTop w:val="0"/>
          <w:marBottom w:val="0"/>
          <w:divBdr>
            <w:top w:val="none" w:sz="0" w:space="0" w:color="auto"/>
            <w:left w:val="none" w:sz="0" w:space="0" w:color="auto"/>
            <w:bottom w:val="none" w:sz="0" w:space="0" w:color="auto"/>
            <w:right w:val="none" w:sz="0" w:space="0" w:color="auto"/>
          </w:divBdr>
        </w:div>
        <w:div w:id="1589921690">
          <w:marLeft w:val="480"/>
          <w:marRight w:val="0"/>
          <w:marTop w:val="0"/>
          <w:marBottom w:val="0"/>
          <w:divBdr>
            <w:top w:val="none" w:sz="0" w:space="0" w:color="auto"/>
            <w:left w:val="none" w:sz="0" w:space="0" w:color="auto"/>
            <w:bottom w:val="none" w:sz="0" w:space="0" w:color="auto"/>
            <w:right w:val="none" w:sz="0" w:space="0" w:color="auto"/>
          </w:divBdr>
        </w:div>
        <w:div w:id="2144342258">
          <w:marLeft w:val="480"/>
          <w:marRight w:val="0"/>
          <w:marTop w:val="0"/>
          <w:marBottom w:val="0"/>
          <w:divBdr>
            <w:top w:val="none" w:sz="0" w:space="0" w:color="auto"/>
            <w:left w:val="none" w:sz="0" w:space="0" w:color="auto"/>
            <w:bottom w:val="none" w:sz="0" w:space="0" w:color="auto"/>
            <w:right w:val="none" w:sz="0" w:space="0" w:color="auto"/>
          </w:divBdr>
        </w:div>
        <w:div w:id="521670630">
          <w:marLeft w:val="480"/>
          <w:marRight w:val="0"/>
          <w:marTop w:val="0"/>
          <w:marBottom w:val="0"/>
          <w:divBdr>
            <w:top w:val="none" w:sz="0" w:space="0" w:color="auto"/>
            <w:left w:val="none" w:sz="0" w:space="0" w:color="auto"/>
            <w:bottom w:val="none" w:sz="0" w:space="0" w:color="auto"/>
            <w:right w:val="none" w:sz="0" w:space="0" w:color="auto"/>
          </w:divBdr>
        </w:div>
        <w:div w:id="2049186816">
          <w:marLeft w:val="480"/>
          <w:marRight w:val="0"/>
          <w:marTop w:val="0"/>
          <w:marBottom w:val="0"/>
          <w:divBdr>
            <w:top w:val="none" w:sz="0" w:space="0" w:color="auto"/>
            <w:left w:val="none" w:sz="0" w:space="0" w:color="auto"/>
            <w:bottom w:val="none" w:sz="0" w:space="0" w:color="auto"/>
            <w:right w:val="none" w:sz="0" w:space="0" w:color="auto"/>
          </w:divBdr>
        </w:div>
        <w:div w:id="764427175">
          <w:marLeft w:val="480"/>
          <w:marRight w:val="0"/>
          <w:marTop w:val="0"/>
          <w:marBottom w:val="0"/>
          <w:divBdr>
            <w:top w:val="none" w:sz="0" w:space="0" w:color="auto"/>
            <w:left w:val="none" w:sz="0" w:space="0" w:color="auto"/>
            <w:bottom w:val="none" w:sz="0" w:space="0" w:color="auto"/>
            <w:right w:val="none" w:sz="0" w:space="0" w:color="auto"/>
          </w:divBdr>
        </w:div>
        <w:div w:id="553783882">
          <w:marLeft w:val="480"/>
          <w:marRight w:val="0"/>
          <w:marTop w:val="0"/>
          <w:marBottom w:val="0"/>
          <w:divBdr>
            <w:top w:val="none" w:sz="0" w:space="0" w:color="auto"/>
            <w:left w:val="none" w:sz="0" w:space="0" w:color="auto"/>
            <w:bottom w:val="none" w:sz="0" w:space="0" w:color="auto"/>
            <w:right w:val="none" w:sz="0" w:space="0" w:color="auto"/>
          </w:divBdr>
        </w:div>
        <w:div w:id="950665837">
          <w:marLeft w:val="480"/>
          <w:marRight w:val="0"/>
          <w:marTop w:val="0"/>
          <w:marBottom w:val="0"/>
          <w:divBdr>
            <w:top w:val="none" w:sz="0" w:space="0" w:color="auto"/>
            <w:left w:val="none" w:sz="0" w:space="0" w:color="auto"/>
            <w:bottom w:val="none" w:sz="0" w:space="0" w:color="auto"/>
            <w:right w:val="none" w:sz="0" w:space="0" w:color="auto"/>
          </w:divBdr>
        </w:div>
        <w:div w:id="585766520">
          <w:marLeft w:val="480"/>
          <w:marRight w:val="0"/>
          <w:marTop w:val="0"/>
          <w:marBottom w:val="0"/>
          <w:divBdr>
            <w:top w:val="none" w:sz="0" w:space="0" w:color="auto"/>
            <w:left w:val="none" w:sz="0" w:space="0" w:color="auto"/>
            <w:bottom w:val="none" w:sz="0" w:space="0" w:color="auto"/>
            <w:right w:val="none" w:sz="0" w:space="0" w:color="auto"/>
          </w:divBdr>
        </w:div>
        <w:div w:id="85925760">
          <w:marLeft w:val="480"/>
          <w:marRight w:val="0"/>
          <w:marTop w:val="0"/>
          <w:marBottom w:val="0"/>
          <w:divBdr>
            <w:top w:val="none" w:sz="0" w:space="0" w:color="auto"/>
            <w:left w:val="none" w:sz="0" w:space="0" w:color="auto"/>
            <w:bottom w:val="none" w:sz="0" w:space="0" w:color="auto"/>
            <w:right w:val="none" w:sz="0" w:space="0" w:color="auto"/>
          </w:divBdr>
        </w:div>
        <w:div w:id="20740105">
          <w:marLeft w:val="480"/>
          <w:marRight w:val="0"/>
          <w:marTop w:val="0"/>
          <w:marBottom w:val="0"/>
          <w:divBdr>
            <w:top w:val="none" w:sz="0" w:space="0" w:color="auto"/>
            <w:left w:val="none" w:sz="0" w:space="0" w:color="auto"/>
            <w:bottom w:val="none" w:sz="0" w:space="0" w:color="auto"/>
            <w:right w:val="none" w:sz="0" w:space="0" w:color="auto"/>
          </w:divBdr>
        </w:div>
        <w:div w:id="269701832">
          <w:marLeft w:val="480"/>
          <w:marRight w:val="0"/>
          <w:marTop w:val="0"/>
          <w:marBottom w:val="0"/>
          <w:divBdr>
            <w:top w:val="none" w:sz="0" w:space="0" w:color="auto"/>
            <w:left w:val="none" w:sz="0" w:space="0" w:color="auto"/>
            <w:bottom w:val="none" w:sz="0" w:space="0" w:color="auto"/>
            <w:right w:val="none" w:sz="0" w:space="0" w:color="auto"/>
          </w:divBdr>
        </w:div>
        <w:div w:id="1851598497">
          <w:marLeft w:val="480"/>
          <w:marRight w:val="0"/>
          <w:marTop w:val="0"/>
          <w:marBottom w:val="0"/>
          <w:divBdr>
            <w:top w:val="none" w:sz="0" w:space="0" w:color="auto"/>
            <w:left w:val="none" w:sz="0" w:space="0" w:color="auto"/>
            <w:bottom w:val="none" w:sz="0" w:space="0" w:color="auto"/>
            <w:right w:val="none" w:sz="0" w:space="0" w:color="auto"/>
          </w:divBdr>
        </w:div>
        <w:div w:id="91513598">
          <w:marLeft w:val="480"/>
          <w:marRight w:val="0"/>
          <w:marTop w:val="0"/>
          <w:marBottom w:val="0"/>
          <w:divBdr>
            <w:top w:val="none" w:sz="0" w:space="0" w:color="auto"/>
            <w:left w:val="none" w:sz="0" w:space="0" w:color="auto"/>
            <w:bottom w:val="none" w:sz="0" w:space="0" w:color="auto"/>
            <w:right w:val="none" w:sz="0" w:space="0" w:color="auto"/>
          </w:divBdr>
        </w:div>
        <w:div w:id="1367753632">
          <w:marLeft w:val="480"/>
          <w:marRight w:val="0"/>
          <w:marTop w:val="0"/>
          <w:marBottom w:val="0"/>
          <w:divBdr>
            <w:top w:val="none" w:sz="0" w:space="0" w:color="auto"/>
            <w:left w:val="none" w:sz="0" w:space="0" w:color="auto"/>
            <w:bottom w:val="none" w:sz="0" w:space="0" w:color="auto"/>
            <w:right w:val="none" w:sz="0" w:space="0" w:color="auto"/>
          </w:divBdr>
        </w:div>
        <w:div w:id="1544290949">
          <w:marLeft w:val="480"/>
          <w:marRight w:val="0"/>
          <w:marTop w:val="0"/>
          <w:marBottom w:val="0"/>
          <w:divBdr>
            <w:top w:val="none" w:sz="0" w:space="0" w:color="auto"/>
            <w:left w:val="none" w:sz="0" w:space="0" w:color="auto"/>
            <w:bottom w:val="none" w:sz="0" w:space="0" w:color="auto"/>
            <w:right w:val="none" w:sz="0" w:space="0" w:color="auto"/>
          </w:divBdr>
        </w:div>
        <w:div w:id="1051728805">
          <w:marLeft w:val="480"/>
          <w:marRight w:val="0"/>
          <w:marTop w:val="0"/>
          <w:marBottom w:val="0"/>
          <w:divBdr>
            <w:top w:val="none" w:sz="0" w:space="0" w:color="auto"/>
            <w:left w:val="none" w:sz="0" w:space="0" w:color="auto"/>
            <w:bottom w:val="none" w:sz="0" w:space="0" w:color="auto"/>
            <w:right w:val="none" w:sz="0" w:space="0" w:color="auto"/>
          </w:divBdr>
        </w:div>
        <w:div w:id="382481398">
          <w:marLeft w:val="480"/>
          <w:marRight w:val="0"/>
          <w:marTop w:val="0"/>
          <w:marBottom w:val="0"/>
          <w:divBdr>
            <w:top w:val="none" w:sz="0" w:space="0" w:color="auto"/>
            <w:left w:val="none" w:sz="0" w:space="0" w:color="auto"/>
            <w:bottom w:val="none" w:sz="0" w:space="0" w:color="auto"/>
            <w:right w:val="none" w:sz="0" w:space="0" w:color="auto"/>
          </w:divBdr>
        </w:div>
        <w:div w:id="1818499195">
          <w:marLeft w:val="480"/>
          <w:marRight w:val="0"/>
          <w:marTop w:val="0"/>
          <w:marBottom w:val="0"/>
          <w:divBdr>
            <w:top w:val="none" w:sz="0" w:space="0" w:color="auto"/>
            <w:left w:val="none" w:sz="0" w:space="0" w:color="auto"/>
            <w:bottom w:val="none" w:sz="0" w:space="0" w:color="auto"/>
            <w:right w:val="none" w:sz="0" w:space="0" w:color="auto"/>
          </w:divBdr>
        </w:div>
        <w:div w:id="750271287">
          <w:marLeft w:val="480"/>
          <w:marRight w:val="0"/>
          <w:marTop w:val="0"/>
          <w:marBottom w:val="0"/>
          <w:divBdr>
            <w:top w:val="none" w:sz="0" w:space="0" w:color="auto"/>
            <w:left w:val="none" w:sz="0" w:space="0" w:color="auto"/>
            <w:bottom w:val="none" w:sz="0" w:space="0" w:color="auto"/>
            <w:right w:val="none" w:sz="0" w:space="0" w:color="auto"/>
          </w:divBdr>
        </w:div>
        <w:div w:id="1168793738">
          <w:marLeft w:val="480"/>
          <w:marRight w:val="0"/>
          <w:marTop w:val="0"/>
          <w:marBottom w:val="0"/>
          <w:divBdr>
            <w:top w:val="none" w:sz="0" w:space="0" w:color="auto"/>
            <w:left w:val="none" w:sz="0" w:space="0" w:color="auto"/>
            <w:bottom w:val="none" w:sz="0" w:space="0" w:color="auto"/>
            <w:right w:val="none" w:sz="0" w:space="0" w:color="auto"/>
          </w:divBdr>
        </w:div>
        <w:div w:id="641814061">
          <w:marLeft w:val="480"/>
          <w:marRight w:val="0"/>
          <w:marTop w:val="0"/>
          <w:marBottom w:val="0"/>
          <w:divBdr>
            <w:top w:val="none" w:sz="0" w:space="0" w:color="auto"/>
            <w:left w:val="none" w:sz="0" w:space="0" w:color="auto"/>
            <w:bottom w:val="none" w:sz="0" w:space="0" w:color="auto"/>
            <w:right w:val="none" w:sz="0" w:space="0" w:color="auto"/>
          </w:divBdr>
        </w:div>
        <w:div w:id="847787511">
          <w:marLeft w:val="480"/>
          <w:marRight w:val="0"/>
          <w:marTop w:val="0"/>
          <w:marBottom w:val="0"/>
          <w:divBdr>
            <w:top w:val="none" w:sz="0" w:space="0" w:color="auto"/>
            <w:left w:val="none" w:sz="0" w:space="0" w:color="auto"/>
            <w:bottom w:val="none" w:sz="0" w:space="0" w:color="auto"/>
            <w:right w:val="none" w:sz="0" w:space="0" w:color="auto"/>
          </w:divBdr>
        </w:div>
        <w:div w:id="1714306472">
          <w:marLeft w:val="480"/>
          <w:marRight w:val="0"/>
          <w:marTop w:val="0"/>
          <w:marBottom w:val="0"/>
          <w:divBdr>
            <w:top w:val="none" w:sz="0" w:space="0" w:color="auto"/>
            <w:left w:val="none" w:sz="0" w:space="0" w:color="auto"/>
            <w:bottom w:val="none" w:sz="0" w:space="0" w:color="auto"/>
            <w:right w:val="none" w:sz="0" w:space="0" w:color="auto"/>
          </w:divBdr>
        </w:div>
        <w:div w:id="1593271890">
          <w:marLeft w:val="480"/>
          <w:marRight w:val="0"/>
          <w:marTop w:val="0"/>
          <w:marBottom w:val="0"/>
          <w:divBdr>
            <w:top w:val="none" w:sz="0" w:space="0" w:color="auto"/>
            <w:left w:val="none" w:sz="0" w:space="0" w:color="auto"/>
            <w:bottom w:val="none" w:sz="0" w:space="0" w:color="auto"/>
            <w:right w:val="none" w:sz="0" w:space="0" w:color="auto"/>
          </w:divBdr>
        </w:div>
        <w:div w:id="2100518235">
          <w:marLeft w:val="480"/>
          <w:marRight w:val="0"/>
          <w:marTop w:val="0"/>
          <w:marBottom w:val="0"/>
          <w:divBdr>
            <w:top w:val="none" w:sz="0" w:space="0" w:color="auto"/>
            <w:left w:val="none" w:sz="0" w:space="0" w:color="auto"/>
            <w:bottom w:val="none" w:sz="0" w:space="0" w:color="auto"/>
            <w:right w:val="none" w:sz="0" w:space="0" w:color="auto"/>
          </w:divBdr>
        </w:div>
        <w:div w:id="536744601">
          <w:marLeft w:val="480"/>
          <w:marRight w:val="0"/>
          <w:marTop w:val="0"/>
          <w:marBottom w:val="0"/>
          <w:divBdr>
            <w:top w:val="none" w:sz="0" w:space="0" w:color="auto"/>
            <w:left w:val="none" w:sz="0" w:space="0" w:color="auto"/>
            <w:bottom w:val="none" w:sz="0" w:space="0" w:color="auto"/>
            <w:right w:val="none" w:sz="0" w:space="0" w:color="auto"/>
          </w:divBdr>
        </w:div>
        <w:div w:id="242298089">
          <w:marLeft w:val="480"/>
          <w:marRight w:val="0"/>
          <w:marTop w:val="0"/>
          <w:marBottom w:val="0"/>
          <w:divBdr>
            <w:top w:val="none" w:sz="0" w:space="0" w:color="auto"/>
            <w:left w:val="none" w:sz="0" w:space="0" w:color="auto"/>
            <w:bottom w:val="none" w:sz="0" w:space="0" w:color="auto"/>
            <w:right w:val="none" w:sz="0" w:space="0" w:color="auto"/>
          </w:divBdr>
        </w:div>
        <w:div w:id="208343508">
          <w:marLeft w:val="480"/>
          <w:marRight w:val="0"/>
          <w:marTop w:val="0"/>
          <w:marBottom w:val="0"/>
          <w:divBdr>
            <w:top w:val="none" w:sz="0" w:space="0" w:color="auto"/>
            <w:left w:val="none" w:sz="0" w:space="0" w:color="auto"/>
            <w:bottom w:val="none" w:sz="0" w:space="0" w:color="auto"/>
            <w:right w:val="none" w:sz="0" w:space="0" w:color="auto"/>
          </w:divBdr>
        </w:div>
        <w:div w:id="187105302">
          <w:marLeft w:val="480"/>
          <w:marRight w:val="0"/>
          <w:marTop w:val="0"/>
          <w:marBottom w:val="0"/>
          <w:divBdr>
            <w:top w:val="none" w:sz="0" w:space="0" w:color="auto"/>
            <w:left w:val="none" w:sz="0" w:space="0" w:color="auto"/>
            <w:bottom w:val="none" w:sz="0" w:space="0" w:color="auto"/>
            <w:right w:val="none" w:sz="0" w:space="0" w:color="auto"/>
          </w:divBdr>
        </w:div>
        <w:div w:id="1391928948">
          <w:marLeft w:val="480"/>
          <w:marRight w:val="0"/>
          <w:marTop w:val="0"/>
          <w:marBottom w:val="0"/>
          <w:divBdr>
            <w:top w:val="none" w:sz="0" w:space="0" w:color="auto"/>
            <w:left w:val="none" w:sz="0" w:space="0" w:color="auto"/>
            <w:bottom w:val="none" w:sz="0" w:space="0" w:color="auto"/>
            <w:right w:val="none" w:sz="0" w:space="0" w:color="auto"/>
          </w:divBdr>
        </w:div>
        <w:div w:id="1231961308">
          <w:marLeft w:val="480"/>
          <w:marRight w:val="0"/>
          <w:marTop w:val="0"/>
          <w:marBottom w:val="0"/>
          <w:divBdr>
            <w:top w:val="none" w:sz="0" w:space="0" w:color="auto"/>
            <w:left w:val="none" w:sz="0" w:space="0" w:color="auto"/>
            <w:bottom w:val="none" w:sz="0" w:space="0" w:color="auto"/>
            <w:right w:val="none" w:sz="0" w:space="0" w:color="auto"/>
          </w:divBdr>
        </w:div>
        <w:div w:id="1631210479">
          <w:marLeft w:val="480"/>
          <w:marRight w:val="0"/>
          <w:marTop w:val="0"/>
          <w:marBottom w:val="0"/>
          <w:divBdr>
            <w:top w:val="none" w:sz="0" w:space="0" w:color="auto"/>
            <w:left w:val="none" w:sz="0" w:space="0" w:color="auto"/>
            <w:bottom w:val="none" w:sz="0" w:space="0" w:color="auto"/>
            <w:right w:val="none" w:sz="0" w:space="0" w:color="auto"/>
          </w:divBdr>
        </w:div>
        <w:div w:id="692001936">
          <w:marLeft w:val="480"/>
          <w:marRight w:val="0"/>
          <w:marTop w:val="0"/>
          <w:marBottom w:val="0"/>
          <w:divBdr>
            <w:top w:val="none" w:sz="0" w:space="0" w:color="auto"/>
            <w:left w:val="none" w:sz="0" w:space="0" w:color="auto"/>
            <w:bottom w:val="none" w:sz="0" w:space="0" w:color="auto"/>
            <w:right w:val="none" w:sz="0" w:space="0" w:color="auto"/>
          </w:divBdr>
        </w:div>
        <w:div w:id="1140347104">
          <w:marLeft w:val="480"/>
          <w:marRight w:val="0"/>
          <w:marTop w:val="0"/>
          <w:marBottom w:val="0"/>
          <w:divBdr>
            <w:top w:val="none" w:sz="0" w:space="0" w:color="auto"/>
            <w:left w:val="none" w:sz="0" w:space="0" w:color="auto"/>
            <w:bottom w:val="none" w:sz="0" w:space="0" w:color="auto"/>
            <w:right w:val="none" w:sz="0" w:space="0" w:color="auto"/>
          </w:divBdr>
        </w:div>
        <w:div w:id="998578109">
          <w:marLeft w:val="480"/>
          <w:marRight w:val="0"/>
          <w:marTop w:val="0"/>
          <w:marBottom w:val="0"/>
          <w:divBdr>
            <w:top w:val="none" w:sz="0" w:space="0" w:color="auto"/>
            <w:left w:val="none" w:sz="0" w:space="0" w:color="auto"/>
            <w:bottom w:val="none" w:sz="0" w:space="0" w:color="auto"/>
            <w:right w:val="none" w:sz="0" w:space="0" w:color="auto"/>
          </w:divBdr>
        </w:div>
        <w:div w:id="1305041666">
          <w:marLeft w:val="480"/>
          <w:marRight w:val="0"/>
          <w:marTop w:val="0"/>
          <w:marBottom w:val="0"/>
          <w:divBdr>
            <w:top w:val="none" w:sz="0" w:space="0" w:color="auto"/>
            <w:left w:val="none" w:sz="0" w:space="0" w:color="auto"/>
            <w:bottom w:val="none" w:sz="0" w:space="0" w:color="auto"/>
            <w:right w:val="none" w:sz="0" w:space="0" w:color="auto"/>
          </w:divBdr>
        </w:div>
        <w:div w:id="1991447947">
          <w:marLeft w:val="480"/>
          <w:marRight w:val="0"/>
          <w:marTop w:val="0"/>
          <w:marBottom w:val="0"/>
          <w:divBdr>
            <w:top w:val="none" w:sz="0" w:space="0" w:color="auto"/>
            <w:left w:val="none" w:sz="0" w:space="0" w:color="auto"/>
            <w:bottom w:val="none" w:sz="0" w:space="0" w:color="auto"/>
            <w:right w:val="none" w:sz="0" w:space="0" w:color="auto"/>
          </w:divBdr>
        </w:div>
        <w:div w:id="166602492">
          <w:marLeft w:val="480"/>
          <w:marRight w:val="0"/>
          <w:marTop w:val="0"/>
          <w:marBottom w:val="0"/>
          <w:divBdr>
            <w:top w:val="none" w:sz="0" w:space="0" w:color="auto"/>
            <w:left w:val="none" w:sz="0" w:space="0" w:color="auto"/>
            <w:bottom w:val="none" w:sz="0" w:space="0" w:color="auto"/>
            <w:right w:val="none" w:sz="0" w:space="0" w:color="auto"/>
          </w:divBdr>
        </w:div>
        <w:div w:id="534538840">
          <w:marLeft w:val="480"/>
          <w:marRight w:val="0"/>
          <w:marTop w:val="0"/>
          <w:marBottom w:val="0"/>
          <w:divBdr>
            <w:top w:val="none" w:sz="0" w:space="0" w:color="auto"/>
            <w:left w:val="none" w:sz="0" w:space="0" w:color="auto"/>
            <w:bottom w:val="none" w:sz="0" w:space="0" w:color="auto"/>
            <w:right w:val="none" w:sz="0" w:space="0" w:color="auto"/>
          </w:divBdr>
        </w:div>
        <w:div w:id="1560483957">
          <w:marLeft w:val="480"/>
          <w:marRight w:val="0"/>
          <w:marTop w:val="0"/>
          <w:marBottom w:val="0"/>
          <w:divBdr>
            <w:top w:val="none" w:sz="0" w:space="0" w:color="auto"/>
            <w:left w:val="none" w:sz="0" w:space="0" w:color="auto"/>
            <w:bottom w:val="none" w:sz="0" w:space="0" w:color="auto"/>
            <w:right w:val="none" w:sz="0" w:space="0" w:color="auto"/>
          </w:divBdr>
        </w:div>
        <w:div w:id="1181698776">
          <w:marLeft w:val="480"/>
          <w:marRight w:val="0"/>
          <w:marTop w:val="0"/>
          <w:marBottom w:val="0"/>
          <w:divBdr>
            <w:top w:val="none" w:sz="0" w:space="0" w:color="auto"/>
            <w:left w:val="none" w:sz="0" w:space="0" w:color="auto"/>
            <w:bottom w:val="none" w:sz="0" w:space="0" w:color="auto"/>
            <w:right w:val="none" w:sz="0" w:space="0" w:color="auto"/>
          </w:divBdr>
        </w:div>
        <w:div w:id="1795177018">
          <w:marLeft w:val="480"/>
          <w:marRight w:val="0"/>
          <w:marTop w:val="0"/>
          <w:marBottom w:val="0"/>
          <w:divBdr>
            <w:top w:val="none" w:sz="0" w:space="0" w:color="auto"/>
            <w:left w:val="none" w:sz="0" w:space="0" w:color="auto"/>
            <w:bottom w:val="none" w:sz="0" w:space="0" w:color="auto"/>
            <w:right w:val="none" w:sz="0" w:space="0" w:color="auto"/>
          </w:divBdr>
        </w:div>
        <w:div w:id="1647317937">
          <w:marLeft w:val="480"/>
          <w:marRight w:val="0"/>
          <w:marTop w:val="0"/>
          <w:marBottom w:val="0"/>
          <w:divBdr>
            <w:top w:val="none" w:sz="0" w:space="0" w:color="auto"/>
            <w:left w:val="none" w:sz="0" w:space="0" w:color="auto"/>
            <w:bottom w:val="none" w:sz="0" w:space="0" w:color="auto"/>
            <w:right w:val="none" w:sz="0" w:space="0" w:color="auto"/>
          </w:divBdr>
        </w:div>
        <w:div w:id="23019873">
          <w:marLeft w:val="480"/>
          <w:marRight w:val="0"/>
          <w:marTop w:val="0"/>
          <w:marBottom w:val="0"/>
          <w:divBdr>
            <w:top w:val="none" w:sz="0" w:space="0" w:color="auto"/>
            <w:left w:val="none" w:sz="0" w:space="0" w:color="auto"/>
            <w:bottom w:val="none" w:sz="0" w:space="0" w:color="auto"/>
            <w:right w:val="none" w:sz="0" w:space="0" w:color="auto"/>
          </w:divBdr>
        </w:div>
        <w:div w:id="1185361079">
          <w:marLeft w:val="480"/>
          <w:marRight w:val="0"/>
          <w:marTop w:val="0"/>
          <w:marBottom w:val="0"/>
          <w:divBdr>
            <w:top w:val="none" w:sz="0" w:space="0" w:color="auto"/>
            <w:left w:val="none" w:sz="0" w:space="0" w:color="auto"/>
            <w:bottom w:val="none" w:sz="0" w:space="0" w:color="auto"/>
            <w:right w:val="none" w:sz="0" w:space="0" w:color="auto"/>
          </w:divBdr>
        </w:div>
        <w:div w:id="98838500">
          <w:marLeft w:val="480"/>
          <w:marRight w:val="0"/>
          <w:marTop w:val="0"/>
          <w:marBottom w:val="0"/>
          <w:divBdr>
            <w:top w:val="none" w:sz="0" w:space="0" w:color="auto"/>
            <w:left w:val="none" w:sz="0" w:space="0" w:color="auto"/>
            <w:bottom w:val="none" w:sz="0" w:space="0" w:color="auto"/>
            <w:right w:val="none" w:sz="0" w:space="0" w:color="auto"/>
          </w:divBdr>
        </w:div>
        <w:div w:id="1875270477">
          <w:marLeft w:val="480"/>
          <w:marRight w:val="0"/>
          <w:marTop w:val="0"/>
          <w:marBottom w:val="0"/>
          <w:divBdr>
            <w:top w:val="none" w:sz="0" w:space="0" w:color="auto"/>
            <w:left w:val="none" w:sz="0" w:space="0" w:color="auto"/>
            <w:bottom w:val="none" w:sz="0" w:space="0" w:color="auto"/>
            <w:right w:val="none" w:sz="0" w:space="0" w:color="auto"/>
          </w:divBdr>
        </w:div>
        <w:div w:id="1198201578">
          <w:marLeft w:val="480"/>
          <w:marRight w:val="0"/>
          <w:marTop w:val="0"/>
          <w:marBottom w:val="0"/>
          <w:divBdr>
            <w:top w:val="none" w:sz="0" w:space="0" w:color="auto"/>
            <w:left w:val="none" w:sz="0" w:space="0" w:color="auto"/>
            <w:bottom w:val="none" w:sz="0" w:space="0" w:color="auto"/>
            <w:right w:val="none" w:sz="0" w:space="0" w:color="auto"/>
          </w:divBdr>
        </w:div>
        <w:div w:id="547304388">
          <w:marLeft w:val="480"/>
          <w:marRight w:val="0"/>
          <w:marTop w:val="0"/>
          <w:marBottom w:val="0"/>
          <w:divBdr>
            <w:top w:val="none" w:sz="0" w:space="0" w:color="auto"/>
            <w:left w:val="none" w:sz="0" w:space="0" w:color="auto"/>
            <w:bottom w:val="none" w:sz="0" w:space="0" w:color="auto"/>
            <w:right w:val="none" w:sz="0" w:space="0" w:color="auto"/>
          </w:divBdr>
        </w:div>
        <w:div w:id="1812862846">
          <w:marLeft w:val="480"/>
          <w:marRight w:val="0"/>
          <w:marTop w:val="0"/>
          <w:marBottom w:val="0"/>
          <w:divBdr>
            <w:top w:val="none" w:sz="0" w:space="0" w:color="auto"/>
            <w:left w:val="none" w:sz="0" w:space="0" w:color="auto"/>
            <w:bottom w:val="none" w:sz="0" w:space="0" w:color="auto"/>
            <w:right w:val="none" w:sz="0" w:space="0" w:color="auto"/>
          </w:divBdr>
        </w:div>
        <w:div w:id="1035076691">
          <w:marLeft w:val="480"/>
          <w:marRight w:val="0"/>
          <w:marTop w:val="0"/>
          <w:marBottom w:val="0"/>
          <w:divBdr>
            <w:top w:val="none" w:sz="0" w:space="0" w:color="auto"/>
            <w:left w:val="none" w:sz="0" w:space="0" w:color="auto"/>
            <w:bottom w:val="none" w:sz="0" w:space="0" w:color="auto"/>
            <w:right w:val="none" w:sz="0" w:space="0" w:color="auto"/>
          </w:divBdr>
        </w:div>
        <w:div w:id="2078244251">
          <w:marLeft w:val="480"/>
          <w:marRight w:val="0"/>
          <w:marTop w:val="0"/>
          <w:marBottom w:val="0"/>
          <w:divBdr>
            <w:top w:val="none" w:sz="0" w:space="0" w:color="auto"/>
            <w:left w:val="none" w:sz="0" w:space="0" w:color="auto"/>
            <w:bottom w:val="none" w:sz="0" w:space="0" w:color="auto"/>
            <w:right w:val="none" w:sz="0" w:space="0" w:color="auto"/>
          </w:divBdr>
        </w:div>
        <w:div w:id="1286306079">
          <w:marLeft w:val="480"/>
          <w:marRight w:val="0"/>
          <w:marTop w:val="0"/>
          <w:marBottom w:val="0"/>
          <w:divBdr>
            <w:top w:val="none" w:sz="0" w:space="0" w:color="auto"/>
            <w:left w:val="none" w:sz="0" w:space="0" w:color="auto"/>
            <w:bottom w:val="none" w:sz="0" w:space="0" w:color="auto"/>
            <w:right w:val="none" w:sz="0" w:space="0" w:color="auto"/>
          </w:divBdr>
        </w:div>
        <w:div w:id="1064907867">
          <w:marLeft w:val="480"/>
          <w:marRight w:val="0"/>
          <w:marTop w:val="0"/>
          <w:marBottom w:val="0"/>
          <w:divBdr>
            <w:top w:val="none" w:sz="0" w:space="0" w:color="auto"/>
            <w:left w:val="none" w:sz="0" w:space="0" w:color="auto"/>
            <w:bottom w:val="none" w:sz="0" w:space="0" w:color="auto"/>
            <w:right w:val="none" w:sz="0" w:space="0" w:color="auto"/>
          </w:divBdr>
        </w:div>
        <w:div w:id="578171592">
          <w:marLeft w:val="480"/>
          <w:marRight w:val="0"/>
          <w:marTop w:val="0"/>
          <w:marBottom w:val="0"/>
          <w:divBdr>
            <w:top w:val="none" w:sz="0" w:space="0" w:color="auto"/>
            <w:left w:val="none" w:sz="0" w:space="0" w:color="auto"/>
            <w:bottom w:val="none" w:sz="0" w:space="0" w:color="auto"/>
            <w:right w:val="none" w:sz="0" w:space="0" w:color="auto"/>
          </w:divBdr>
        </w:div>
        <w:div w:id="861209120">
          <w:marLeft w:val="480"/>
          <w:marRight w:val="0"/>
          <w:marTop w:val="0"/>
          <w:marBottom w:val="0"/>
          <w:divBdr>
            <w:top w:val="none" w:sz="0" w:space="0" w:color="auto"/>
            <w:left w:val="none" w:sz="0" w:space="0" w:color="auto"/>
            <w:bottom w:val="none" w:sz="0" w:space="0" w:color="auto"/>
            <w:right w:val="none" w:sz="0" w:space="0" w:color="auto"/>
          </w:divBdr>
        </w:div>
        <w:div w:id="2147315590">
          <w:marLeft w:val="480"/>
          <w:marRight w:val="0"/>
          <w:marTop w:val="0"/>
          <w:marBottom w:val="0"/>
          <w:divBdr>
            <w:top w:val="none" w:sz="0" w:space="0" w:color="auto"/>
            <w:left w:val="none" w:sz="0" w:space="0" w:color="auto"/>
            <w:bottom w:val="none" w:sz="0" w:space="0" w:color="auto"/>
            <w:right w:val="none" w:sz="0" w:space="0" w:color="auto"/>
          </w:divBdr>
        </w:div>
        <w:div w:id="140394038">
          <w:marLeft w:val="480"/>
          <w:marRight w:val="0"/>
          <w:marTop w:val="0"/>
          <w:marBottom w:val="0"/>
          <w:divBdr>
            <w:top w:val="none" w:sz="0" w:space="0" w:color="auto"/>
            <w:left w:val="none" w:sz="0" w:space="0" w:color="auto"/>
            <w:bottom w:val="none" w:sz="0" w:space="0" w:color="auto"/>
            <w:right w:val="none" w:sz="0" w:space="0" w:color="auto"/>
          </w:divBdr>
        </w:div>
        <w:div w:id="1167399946">
          <w:marLeft w:val="480"/>
          <w:marRight w:val="0"/>
          <w:marTop w:val="0"/>
          <w:marBottom w:val="0"/>
          <w:divBdr>
            <w:top w:val="none" w:sz="0" w:space="0" w:color="auto"/>
            <w:left w:val="none" w:sz="0" w:space="0" w:color="auto"/>
            <w:bottom w:val="none" w:sz="0" w:space="0" w:color="auto"/>
            <w:right w:val="none" w:sz="0" w:space="0" w:color="auto"/>
          </w:divBdr>
        </w:div>
        <w:div w:id="763652583">
          <w:marLeft w:val="480"/>
          <w:marRight w:val="0"/>
          <w:marTop w:val="0"/>
          <w:marBottom w:val="0"/>
          <w:divBdr>
            <w:top w:val="none" w:sz="0" w:space="0" w:color="auto"/>
            <w:left w:val="none" w:sz="0" w:space="0" w:color="auto"/>
            <w:bottom w:val="none" w:sz="0" w:space="0" w:color="auto"/>
            <w:right w:val="none" w:sz="0" w:space="0" w:color="auto"/>
          </w:divBdr>
        </w:div>
        <w:div w:id="1583370246">
          <w:marLeft w:val="480"/>
          <w:marRight w:val="0"/>
          <w:marTop w:val="0"/>
          <w:marBottom w:val="0"/>
          <w:divBdr>
            <w:top w:val="none" w:sz="0" w:space="0" w:color="auto"/>
            <w:left w:val="none" w:sz="0" w:space="0" w:color="auto"/>
            <w:bottom w:val="none" w:sz="0" w:space="0" w:color="auto"/>
            <w:right w:val="none" w:sz="0" w:space="0" w:color="auto"/>
          </w:divBdr>
        </w:div>
        <w:div w:id="128406612">
          <w:marLeft w:val="480"/>
          <w:marRight w:val="0"/>
          <w:marTop w:val="0"/>
          <w:marBottom w:val="0"/>
          <w:divBdr>
            <w:top w:val="none" w:sz="0" w:space="0" w:color="auto"/>
            <w:left w:val="none" w:sz="0" w:space="0" w:color="auto"/>
            <w:bottom w:val="none" w:sz="0" w:space="0" w:color="auto"/>
            <w:right w:val="none" w:sz="0" w:space="0" w:color="auto"/>
          </w:divBdr>
        </w:div>
        <w:div w:id="1121533256">
          <w:marLeft w:val="480"/>
          <w:marRight w:val="0"/>
          <w:marTop w:val="0"/>
          <w:marBottom w:val="0"/>
          <w:divBdr>
            <w:top w:val="none" w:sz="0" w:space="0" w:color="auto"/>
            <w:left w:val="none" w:sz="0" w:space="0" w:color="auto"/>
            <w:bottom w:val="none" w:sz="0" w:space="0" w:color="auto"/>
            <w:right w:val="none" w:sz="0" w:space="0" w:color="auto"/>
          </w:divBdr>
        </w:div>
        <w:div w:id="84689952">
          <w:marLeft w:val="480"/>
          <w:marRight w:val="0"/>
          <w:marTop w:val="0"/>
          <w:marBottom w:val="0"/>
          <w:divBdr>
            <w:top w:val="none" w:sz="0" w:space="0" w:color="auto"/>
            <w:left w:val="none" w:sz="0" w:space="0" w:color="auto"/>
            <w:bottom w:val="none" w:sz="0" w:space="0" w:color="auto"/>
            <w:right w:val="none" w:sz="0" w:space="0" w:color="auto"/>
          </w:divBdr>
        </w:div>
        <w:div w:id="717703028">
          <w:marLeft w:val="480"/>
          <w:marRight w:val="0"/>
          <w:marTop w:val="0"/>
          <w:marBottom w:val="0"/>
          <w:divBdr>
            <w:top w:val="none" w:sz="0" w:space="0" w:color="auto"/>
            <w:left w:val="none" w:sz="0" w:space="0" w:color="auto"/>
            <w:bottom w:val="none" w:sz="0" w:space="0" w:color="auto"/>
            <w:right w:val="none" w:sz="0" w:space="0" w:color="auto"/>
          </w:divBdr>
        </w:div>
        <w:div w:id="954023866">
          <w:marLeft w:val="480"/>
          <w:marRight w:val="0"/>
          <w:marTop w:val="0"/>
          <w:marBottom w:val="0"/>
          <w:divBdr>
            <w:top w:val="none" w:sz="0" w:space="0" w:color="auto"/>
            <w:left w:val="none" w:sz="0" w:space="0" w:color="auto"/>
            <w:bottom w:val="none" w:sz="0" w:space="0" w:color="auto"/>
            <w:right w:val="none" w:sz="0" w:space="0" w:color="auto"/>
          </w:divBdr>
        </w:div>
        <w:div w:id="1381704432">
          <w:marLeft w:val="480"/>
          <w:marRight w:val="0"/>
          <w:marTop w:val="0"/>
          <w:marBottom w:val="0"/>
          <w:divBdr>
            <w:top w:val="none" w:sz="0" w:space="0" w:color="auto"/>
            <w:left w:val="none" w:sz="0" w:space="0" w:color="auto"/>
            <w:bottom w:val="none" w:sz="0" w:space="0" w:color="auto"/>
            <w:right w:val="none" w:sz="0" w:space="0" w:color="auto"/>
          </w:divBdr>
        </w:div>
        <w:div w:id="1366324357">
          <w:marLeft w:val="480"/>
          <w:marRight w:val="0"/>
          <w:marTop w:val="0"/>
          <w:marBottom w:val="0"/>
          <w:divBdr>
            <w:top w:val="none" w:sz="0" w:space="0" w:color="auto"/>
            <w:left w:val="none" w:sz="0" w:space="0" w:color="auto"/>
            <w:bottom w:val="none" w:sz="0" w:space="0" w:color="auto"/>
            <w:right w:val="none" w:sz="0" w:space="0" w:color="auto"/>
          </w:divBdr>
        </w:div>
        <w:div w:id="717316273">
          <w:marLeft w:val="480"/>
          <w:marRight w:val="0"/>
          <w:marTop w:val="0"/>
          <w:marBottom w:val="0"/>
          <w:divBdr>
            <w:top w:val="none" w:sz="0" w:space="0" w:color="auto"/>
            <w:left w:val="none" w:sz="0" w:space="0" w:color="auto"/>
            <w:bottom w:val="none" w:sz="0" w:space="0" w:color="auto"/>
            <w:right w:val="none" w:sz="0" w:space="0" w:color="auto"/>
          </w:divBdr>
        </w:div>
        <w:div w:id="2086953803">
          <w:marLeft w:val="480"/>
          <w:marRight w:val="0"/>
          <w:marTop w:val="0"/>
          <w:marBottom w:val="0"/>
          <w:divBdr>
            <w:top w:val="none" w:sz="0" w:space="0" w:color="auto"/>
            <w:left w:val="none" w:sz="0" w:space="0" w:color="auto"/>
            <w:bottom w:val="none" w:sz="0" w:space="0" w:color="auto"/>
            <w:right w:val="none" w:sz="0" w:space="0" w:color="auto"/>
          </w:divBdr>
        </w:div>
        <w:div w:id="1250775481">
          <w:marLeft w:val="480"/>
          <w:marRight w:val="0"/>
          <w:marTop w:val="0"/>
          <w:marBottom w:val="0"/>
          <w:divBdr>
            <w:top w:val="none" w:sz="0" w:space="0" w:color="auto"/>
            <w:left w:val="none" w:sz="0" w:space="0" w:color="auto"/>
            <w:bottom w:val="none" w:sz="0" w:space="0" w:color="auto"/>
            <w:right w:val="none" w:sz="0" w:space="0" w:color="auto"/>
          </w:divBdr>
        </w:div>
        <w:div w:id="1180042801">
          <w:marLeft w:val="480"/>
          <w:marRight w:val="0"/>
          <w:marTop w:val="0"/>
          <w:marBottom w:val="0"/>
          <w:divBdr>
            <w:top w:val="none" w:sz="0" w:space="0" w:color="auto"/>
            <w:left w:val="none" w:sz="0" w:space="0" w:color="auto"/>
            <w:bottom w:val="none" w:sz="0" w:space="0" w:color="auto"/>
            <w:right w:val="none" w:sz="0" w:space="0" w:color="auto"/>
          </w:divBdr>
        </w:div>
        <w:div w:id="6567925">
          <w:marLeft w:val="480"/>
          <w:marRight w:val="0"/>
          <w:marTop w:val="0"/>
          <w:marBottom w:val="0"/>
          <w:divBdr>
            <w:top w:val="none" w:sz="0" w:space="0" w:color="auto"/>
            <w:left w:val="none" w:sz="0" w:space="0" w:color="auto"/>
            <w:bottom w:val="none" w:sz="0" w:space="0" w:color="auto"/>
            <w:right w:val="none" w:sz="0" w:space="0" w:color="auto"/>
          </w:divBdr>
        </w:div>
        <w:div w:id="1561862604">
          <w:marLeft w:val="480"/>
          <w:marRight w:val="0"/>
          <w:marTop w:val="0"/>
          <w:marBottom w:val="0"/>
          <w:divBdr>
            <w:top w:val="none" w:sz="0" w:space="0" w:color="auto"/>
            <w:left w:val="none" w:sz="0" w:space="0" w:color="auto"/>
            <w:bottom w:val="none" w:sz="0" w:space="0" w:color="auto"/>
            <w:right w:val="none" w:sz="0" w:space="0" w:color="auto"/>
          </w:divBdr>
        </w:div>
        <w:div w:id="750077612">
          <w:marLeft w:val="480"/>
          <w:marRight w:val="0"/>
          <w:marTop w:val="0"/>
          <w:marBottom w:val="0"/>
          <w:divBdr>
            <w:top w:val="none" w:sz="0" w:space="0" w:color="auto"/>
            <w:left w:val="none" w:sz="0" w:space="0" w:color="auto"/>
            <w:bottom w:val="none" w:sz="0" w:space="0" w:color="auto"/>
            <w:right w:val="none" w:sz="0" w:space="0" w:color="auto"/>
          </w:divBdr>
        </w:div>
        <w:div w:id="1527407193">
          <w:marLeft w:val="480"/>
          <w:marRight w:val="0"/>
          <w:marTop w:val="0"/>
          <w:marBottom w:val="0"/>
          <w:divBdr>
            <w:top w:val="none" w:sz="0" w:space="0" w:color="auto"/>
            <w:left w:val="none" w:sz="0" w:space="0" w:color="auto"/>
            <w:bottom w:val="none" w:sz="0" w:space="0" w:color="auto"/>
            <w:right w:val="none" w:sz="0" w:space="0" w:color="auto"/>
          </w:divBdr>
        </w:div>
        <w:div w:id="517426993">
          <w:marLeft w:val="480"/>
          <w:marRight w:val="0"/>
          <w:marTop w:val="0"/>
          <w:marBottom w:val="0"/>
          <w:divBdr>
            <w:top w:val="none" w:sz="0" w:space="0" w:color="auto"/>
            <w:left w:val="none" w:sz="0" w:space="0" w:color="auto"/>
            <w:bottom w:val="none" w:sz="0" w:space="0" w:color="auto"/>
            <w:right w:val="none" w:sz="0" w:space="0" w:color="auto"/>
          </w:divBdr>
        </w:div>
        <w:div w:id="434789209">
          <w:marLeft w:val="480"/>
          <w:marRight w:val="0"/>
          <w:marTop w:val="0"/>
          <w:marBottom w:val="0"/>
          <w:divBdr>
            <w:top w:val="none" w:sz="0" w:space="0" w:color="auto"/>
            <w:left w:val="none" w:sz="0" w:space="0" w:color="auto"/>
            <w:bottom w:val="none" w:sz="0" w:space="0" w:color="auto"/>
            <w:right w:val="none" w:sz="0" w:space="0" w:color="auto"/>
          </w:divBdr>
        </w:div>
        <w:div w:id="52655901">
          <w:marLeft w:val="480"/>
          <w:marRight w:val="0"/>
          <w:marTop w:val="0"/>
          <w:marBottom w:val="0"/>
          <w:divBdr>
            <w:top w:val="none" w:sz="0" w:space="0" w:color="auto"/>
            <w:left w:val="none" w:sz="0" w:space="0" w:color="auto"/>
            <w:bottom w:val="none" w:sz="0" w:space="0" w:color="auto"/>
            <w:right w:val="none" w:sz="0" w:space="0" w:color="auto"/>
          </w:divBdr>
        </w:div>
        <w:div w:id="942805096">
          <w:marLeft w:val="480"/>
          <w:marRight w:val="0"/>
          <w:marTop w:val="0"/>
          <w:marBottom w:val="0"/>
          <w:divBdr>
            <w:top w:val="none" w:sz="0" w:space="0" w:color="auto"/>
            <w:left w:val="none" w:sz="0" w:space="0" w:color="auto"/>
            <w:bottom w:val="none" w:sz="0" w:space="0" w:color="auto"/>
            <w:right w:val="none" w:sz="0" w:space="0" w:color="auto"/>
          </w:divBdr>
        </w:div>
        <w:div w:id="2065446807">
          <w:marLeft w:val="480"/>
          <w:marRight w:val="0"/>
          <w:marTop w:val="0"/>
          <w:marBottom w:val="0"/>
          <w:divBdr>
            <w:top w:val="none" w:sz="0" w:space="0" w:color="auto"/>
            <w:left w:val="none" w:sz="0" w:space="0" w:color="auto"/>
            <w:bottom w:val="none" w:sz="0" w:space="0" w:color="auto"/>
            <w:right w:val="none" w:sz="0" w:space="0" w:color="auto"/>
          </w:divBdr>
        </w:div>
        <w:div w:id="856845298">
          <w:marLeft w:val="480"/>
          <w:marRight w:val="0"/>
          <w:marTop w:val="0"/>
          <w:marBottom w:val="0"/>
          <w:divBdr>
            <w:top w:val="none" w:sz="0" w:space="0" w:color="auto"/>
            <w:left w:val="none" w:sz="0" w:space="0" w:color="auto"/>
            <w:bottom w:val="none" w:sz="0" w:space="0" w:color="auto"/>
            <w:right w:val="none" w:sz="0" w:space="0" w:color="auto"/>
          </w:divBdr>
        </w:div>
        <w:div w:id="1354569550">
          <w:marLeft w:val="480"/>
          <w:marRight w:val="0"/>
          <w:marTop w:val="0"/>
          <w:marBottom w:val="0"/>
          <w:divBdr>
            <w:top w:val="none" w:sz="0" w:space="0" w:color="auto"/>
            <w:left w:val="none" w:sz="0" w:space="0" w:color="auto"/>
            <w:bottom w:val="none" w:sz="0" w:space="0" w:color="auto"/>
            <w:right w:val="none" w:sz="0" w:space="0" w:color="auto"/>
          </w:divBdr>
        </w:div>
        <w:div w:id="694310469">
          <w:marLeft w:val="480"/>
          <w:marRight w:val="0"/>
          <w:marTop w:val="0"/>
          <w:marBottom w:val="0"/>
          <w:divBdr>
            <w:top w:val="none" w:sz="0" w:space="0" w:color="auto"/>
            <w:left w:val="none" w:sz="0" w:space="0" w:color="auto"/>
            <w:bottom w:val="none" w:sz="0" w:space="0" w:color="auto"/>
            <w:right w:val="none" w:sz="0" w:space="0" w:color="auto"/>
          </w:divBdr>
        </w:div>
        <w:div w:id="750659106">
          <w:marLeft w:val="480"/>
          <w:marRight w:val="0"/>
          <w:marTop w:val="0"/>
          <w:marBottom w:val="0"/>
          <w:divBdr>
            <w:top w:val="none" w:sz="0" w:space="0" w:color="auto"/>
            <w:left w:val="none" w:sz="0" w:space="0" w:color="auto"/>
            <w:bottom w:val="none" w:sz="0" w:space="0" w:color="auto"/>
            <w:right w:val="none" w:sz="0" w:space="0" w:color="auto"/>
          </w:divBdr>
        </w:div>
        <w:div w:id="1852645630">
          <w:marLeft w:val="480"/>
          <w:marRight w:val="0"/>
          <w:marTop w:val="0"/>
          <w:marBottom w:val="0"/>
          <w:divBdr>
            <w:top w:val="none" w:sz="0" w:space="0" w:color="auto"/>
            <w:left w:val="none" w:sz="0" w:space="0" w:color="auto"/>
            <w:bottom w:val="none" w:sz="0" w:space="0" w:color="auto"/>
            <w:right w:val="none" w:sz="0" w:space="0" w:color="auto"/>
          </w:divBdr>
        </w:div>
        <w:div w:id="1423377898">
          <w:marLeft w:val="480"/>
          <w:marRight w:val="0"/>
          <w:marTop w:val="0"/>
          <w:marBottom w:val="0"/>
          <w:divBdr>
            <w:top w:val="none" w:sz="0" w:space="0" w:color="auto"/>
            <w:left w:val="none" w:sz="0" w:space="0" w:color="auto"/>
            <w:bottom w:val="none" w:sz="0" w:space="0" w:color="auto"/>
            <w:right w:val="none" w:sz="0" w:space="0" w:color="auto"/>
          </w:divBdr>
        </w:div>
        <w:div w:id="2088183424">
          <w:marLeft w:val="480"/>
          <w:marRight w:val="0"/>
          <w:marTop w:val="0"/>
          <w:marBottom w:val="0"/>
          <w:divBdr>
            <w:top w:val="none" w:sz="0" w:space="0" w:color="auto"/>
            <w:left w:val="none" w:sz="0" w:space="0" w:color="auto"/>
            <w:bottom w:val="none" w:sz="0" w:space="0" w:color="auto"/>
            <w:right w:val="none" w:sz="0" w:space="0" w:color="auto"/>
          </w:divBdr>
        </w:div>
        <w:div w:id="275871458">
          <w:marLeft w:val="480"/>
          <w:marRight w:val="0"/>
          <w:marTop w:val="0"/>
          <w:marBottom w:val="0"/>
          <w:divBdr>
            <w:top w:val="none" w:sz="0" w:space="0" w:color="auto"/>
            <w:left w:val="none" w:sz="0" w:space="0" w:color="auto"/>
            <w:bottom w:val="none" w:sz="0" w:space="0" w:color="auto"/>
            <w:right w:val="none" w:sz="0" w:space="0" w:color="auto"/>
          </w:divBdr>
        </w:div>
        <w:div w:id="1545409681">
          <w:marLeft w:val="480"/>
          <w:marRight w:val="0"/>
          <w:marTop w:val="0"/>
          <w:marBottom w:val="0"/>
          <w:divBdr>
            <w:top w:val="none" w:sz="0" w:space="0" w:color="auto"/>
            <w:left w:val="none" w:sz="0" w:space="0" w:color="auto"/>
            <w:bottom w:val="none" w:sz="0" w:space="0" w:color="auto"/>
            <w:right w:val="none" w:sz="0" w:space="0" w:color="auto"/>
          </w:divBdr>
        </w:div>
        <w:div w:id="87625265">
          <w:marLeft w:val="480"/>
          <w:marRight w:val="0"/>
          <w:marTop w:val="0"/>
          <w:marBottom w:val="0"/>
          <w:divBdr>
            <w:top w:val="none" w:sz="0" w:space="0" w:color="auto"/>
            <w:left w:val="none" w:sz="0" w:space="0" w:color="auto"/>
            <w:bottom w:val="none" w:sz="0" w:space="0" w:color="auto"/>
            <w:right w:val="none" w:sz="0" w:space="0" w:color="auto"/>
          </w:divBdr>
        </w:div>
        <w:div w:id="2091924796">
          <w:marLeft w:val="480"/>
          <w:marRight w:val="0"/>
          <w:marTop w:val="0"/>
          <w:marBottom w:val="0"/>
          <w:divBdr>
            <w:top w:val="none" w:sz="0" w:space="0" w:color="auto"/>
            <w:left w:val="none" w:sz="0" w:space="0" w:color="auto"/>
            <w:bottom w:val="none" w:sz="0" w:space="0" w:color="auto"/>
            <w:right w:val="none" w:sz="0" w:space="0" w:color="auto"/>
          </w:divBdr>
        </w:div>
        <w:div w:id="1134756158">
          <w:marLeft w:val="480"/>
          <w:marRight w:val="0"/>
          <w:marTop w:val="0"/>
          <w:marBottom w:val="0"/>
          <w:divBdr>
            <w:top w:val="none" w:sz="0" w:space="0" w:color="auto"/>
            <w:left w:val="none" w:sz="0" w:space="0" w:color="auto"/>
            <w:bottom w:val="none" w:sz="0" w:space="0" w:color="auto"/>
            <w:right w:val="none" w:sz="0" w:space="0" w:color="auto"/>
          </w:divBdr>
        </w:div>
        <w:div w:id="684744570">
          <w:marLeft w:val="480"/>
          <w:marRight w:val="0"/>
          <w:marTop w:val="0"/>
          <w:marBottom w:val="0"/>
          <w:divBdr>
            <w:top w:val="none" w:sz="0" w:space="0" w:color="auto"/>
            <w:left w:val="none" w:sz="0" w:space="0" w:color="auto"/>
            <w:bottom w:val="none" w:sz="0" w:space="0" w:color="auto"/>
            <w:right w:val="none" w:sz="0" w:space="0" w:color="auto"/>
          </w:divBdr>
        </w:div>
        <w:div w:id="1906180546">
          <w:marLeft w:val="480"/>
          <w:marRight w:val="0"/>
          <w:marTop w:val="0"/>
          <w:marBottom w:val="0"/>
          <w:divBdr>
            <w:top w:val="none" w:sz="0" w:space="0" w:color="auto"/>
            <w:left w:val="none" w:sz="0" w:space="0" w:color="auto"/>
            <w:bottom w:val="none" w:sz="0" w:space="0" w:color="auto"/>
            <w:right w:val="none" w:sz="0" w:space="0" w:color="auto"/>
          </w:divBdr>
        </w:div>
        <w:div w:id="1707220701">
          <w:marLeft w:val="480"/>
          <w:marRight w:val="0"/>
          <w:marTop w:val="0"/>
          <w:marBottom w:val="0"/>
          <w:divBdr>
            <w:top w:val="none" w:sz="0" w:space="0" w:color="auto"/>
            <w:left w:val="none" w:sz="0" w:space="0" w:color="auto"/>
            <w:bottom w:val="none" w:sz="0" w:space="0" w:color="auto"/>
            <w:right w:val="none" w:sz="0" w:space="0" w:color="auto"/>
          </w:divBdr>
        </w:div>
        <w:div w:id="533616217">
          <w:marLeft w:val="480"/>
          <w:marRight w:val="0"/>
          <w:marTop w:val="0"/>
          <w:marBottom w:val="0"/>
          <w:divBdr>
            <w:top w:val="none" w:sz="0" w:space="0" w:color="auto"/>
            <w:left w:val="none" w:sz="0" w:space="0" w:color="auto"/>
            <w:bottom w:val="none" w:sz="0" w:space="0" w:color="auto"/>
            <w:right w:val="none" w:sz="0" w:space="0" w:color="auto"/>
          </w:divBdr>
        </w:div>
        <w:div w:id="938372656">
          <w:marLeft w:val="480"/>
          <w:marRight w:val="0"/>
          <w:marTop w:val="0"/>
          <w:marBottom w:val="0"/>
          <w:divBdr>
            <w:top w:val="none" w:sz="0" w:space="0" w:color="auto"/>
            <w:left w:val="none" w:sz="0" w:space="0" w:color="auto"/>
            <w:bottom w:val="none" w:sz="0" w:space="0" w:color="auto"/>
            <w:right w:val="none" w:sz="0" w:space="0" w:color="auto"/>
          </w:divBdr>
        </w:div>
        <w:div w:id="1569222399">
          <w:marLeft w:val="480"/>
          <w:marRight w:val="0"/>
          <w:marTop w:val="0"/>
          <w:marBottom w:val="0"/>
          <w:divBdr>
            <w:top w:val="none" w:sz="0" w:space="0" w:color="auto"/>
            <w:left w:val="none" w:sz="0" w:space="0" w:color="auto"/>
            <w:bottom w:val="none" w:sz="0" w:space="0" w:color="auto"/>
            <w:right w:val="none" w:sz="0" w:space="0" w:color="auto"/>
          </w:divBdr>
        </w:div>
        <w:div w:id="1237084805">
          <w:marLeft w:val="480"/>
          <w:marRight w:val="0"/>
          <w:marTop w:val="0"/>
          <w:marBottom w:val="0"/>
          <w:divBdr>
            <w:top w:val="none" w:sz="0" w:space="0" w:color="auto"/>
            <w:left w:val="none" w:sz="0" w:space="0" w:color="auto"/>
            <w:bottom w:val="none" w:sz="0" w:space="0" w:color="auto"/>
            <w:right w:val="none" w:sz="0" w:space="0" w:color="auto"/>
          </w:divBdr>
        </w:div>
        <w:div w:id="164630338">
          <w:marLeft w:val="480"/>
          <w:marRight w:val="0"/>
          <w:marTop w:val="0"/>
          <w:marBottom w:val="0"/>
          <w:divBdr>
            <w:top w:val="none" w:sz="0" w:space="0" w:color="auto"/>
            <w:left w:val="none" w:sz="0" w:space="0" w:color="auto"/>
            <w:bottom w:val="none" w:sz="0" w:space="0" w:color="auto"/>
            <w:right w:val="none" w:sz="0" w:space="0" w:color="auto"/>
          </w:divBdr>
        </w:div>
        <w:div w:id="1925912112">
          <w:marLeft w:val="480"/>
          <w:marRight w:val="0"/>
          <w:marTop w:val="0"/>
          <w:marBottom w:val="0"/>
          <w:divBdr>
            <w:top w:val="none" w:sz="0" w:space="0" w:color="auto"/>
            <w:left w:val="none" w:sz="0" w:space="0" w:color="auto"/>
            <w:bottom w:val="none" w:sz="0" w:space="0" w:color="auto"/>
            <w:right w:val="none" w:sz="0" w:space="0" w:color="auto"/>
          </w:divBdr>
        </w:div>
        <w:div w:id="1256474923">
          <w:marLeft w:val="480"/>
          <w:marRight w:val="0"/>
          <w:marTop w:val="0"/>
          <w:marBottom w:val="0"/>
          <w:divBdr>
            <w:top w:val="none" w:sz="0" w:space="0" w:color="auto"/>
            <w:left w:val="none" w:sz="0" w:space="0" w:color="auto"/>
            <w:bottom w:val="none" w:sz="0" w:space="0" w:color="auto"/>
            <w:right w:val="none" w:sz="0" w:space="0" w:color="auto"/>
          </w:divBdr>
        </w:div>
        <w:div w:id="513765517">
          <w:marLeft w:val="480"/>
          <w:marRight w:val="0"/>
          <w:marTop w:val="0"/>
          <w:marBottom w:val="0"/>
          <w:divBdr>
            <w:top w:val="none" w:sz="0" w:space="0" w:color="auto"/>
            <w:left w:val="none" w:sz="0" w:space="0" w:color="auto"/>
            <w:bottom w:val="none" w:sz="0" w:space="0" w:color="auto"/>
            <w:right w:val="none" w:sz="0" w:space="0" w:color="auto"/>
          </w:divBdr>
        </w:div>
        <w:div w:id="2099868462">
          <w:marLeft w:val="480"/>
          <w:marRight w:val="0"/>
          <w:marTop w:val="0"/>
          <w:marBottom w:val="0"/>
          <w:divBdr>
            <w:top w:val="none" w:sz="0" w:space="0" w:color="auto"/>
            <w:left w:val="none" w:sz="0" w:space="0" w:color="auto"/>
            <w:bottom w:val="none" w:sz="0" w:space="0" w:color="auto"/>
            <w:right w:val="none" w:sz="0" w:space="0" w:color="auto"/>
          </w:divBdr>
        </w:div>
        <w:div w:id="1377316656">
          <w:marLeft w:val="480"/>
          <w:marRight w:val="0"/>
          <w:marTop w:val="0"/>
          <w:marBottom w:val="0"/>
          <w:divBdr>
            <w:top w:val="none" w:sz="0" w:space="0" w:color="auto"/>
            <w:left w:val="none" w:sz="0" w:space="0" w:color="auto"/>
            <w:bottom w:val="none" w:sz="0" w:space="0" w:color="auto"/>
            <w:right w:val="none" w:sz="0" w:space="0" w:color="auto"/>
          </w:divBdr>
        </w:div>
        <w:div w:id="1458721749">
          <w:marLeft w:val="480"/>
          <w:marRight w:val="0"/>
          <w:marTop w:val="0"/>
          <w:marBottom w:val="0"/>
          <w:divBdr>
            <w:top w:val="none" w:sz="0" w:space="0" w:color="auto"/>
            <w:left w:val="none" w:sz="0" w:space="0" w:color="auto"/>
            <w:bottom w:val="none" w:sz="0" w:space="0" w:color="auto"/>
            <w:right w:val="none" w:sz="0" w:space="0" w:color="auto"/>
          </w:divBdr>
        </w:div>
        <w:div w:id="1097483786">
          <w:marLeft w:val="480"/>
          <w:marRight w:val="0"/>
          <w:marTop w:val="0"/>
          <w:marBottom w:val="0"/>
          <w:divBdr>
            <w:top w:val="none" w:sz="0" w:space="0" w:color="auto"/>
            <w:left w:val="none" w:sz="0" w:space="0" w:color="auto"/>
            <w:bottom w:val="none" w:sz="0" w:space="0" w:color="auto"/>
            <w:right w:val="none" w:sz="0" w:space="0" w:color="auto"/>
          </w:divBdr>
        </w:div>
        <w:div w:id="42484567">
          <w:marLeft w:val="480"/>
          <w:marRight w:val="0"/>
          <w:marTop w:val="0"/>
          <w:marBottom w:val="0"/>
          <w:divBdr>
            <w:top w:val="none" w:sz="0" w:space="0" w:color="auto"/>
            <w:left w:val="none" w:sz="0" w:space="0" w:color="auto"/>
            <w:bottom w:val="none" w:sz="0" w:space="0" w:color="auto"/>
            <w:right w:val="none" w:sz="0" w:space="0" w:color="auto"/>
          </w:divBdr>
        </w:div>
        <w:div w:id="1817720265">
          <w:marLeft w:val="480"/>
          <w:marRight w:val="0"/>
          <w:marTop w:val="0"/>
          <w:marBottom w:val="0"/>
          <w:divBdr>
            <w:top w:val="none" w:sz="0" w:space="0" w:color="auto"/>
            <w:left w:val="none" w:sz="0" w:space="0" w:color="auto"/>
            <w:bottom w:val="none" w:sz="0" w:space="0" w:color="auto"/>
            <w:right w:val="none" w:sz="0" w:space="0" w:color="auto"/>
          </w:divBdr>
        </w:div>
        <w:div w:id="158816941">
          <w:marLeft w:val="480"/>
          <w:marRight w:val="0"/>
          <w:marTop w:val="0"/>
          <w:marBottom w:val="0"/>
          <w:divBdr>
            <w:top w:val="none" w:sz="0" w:space="0" w:color="auto"/>
            <w:left w:val="none" w:sz="0" w:space="0" w:color="auto"/>
            <w:bottom w:val="none" w:sz="0" w:space="0" w:color="auto"/>
            <w:right w:val="none" w:sz="0" w:space="0" w:color="auto"/>
          </w:divBdr>
        </w:div>
        <w:div w:id="1060009919">
          <w:marLeft w:val="480"/>
          <w:marRight w:val="0"/>
          <w:marTop w:val="0"/>
          <w:marBottom w:val="0"/>
          <w:divBdr>
            <w:top w:val="none" w:sz="0" w:space="0" w:color="auto"/>
            <w:left w:val="none" w:sz="0" w:space="0" w:color="auto"/>
            <w:bottom w:val="none" w:sz="0" w:space="0" w:color="auto"/>
            <w:right w:val="none" w:sz="0" w:space="0" w:color="auto"/>
          </w:divBdr>
        </w:div>
        <w:div w:id="62877701">
          <w:marLeft w:val="480"/>
          <w:marRight w:val="0"/>
          <w:marTop w:val="0"/>
          <w:marBottom w:val="0"/>
          <w:divBdr>
            <w:top w:val="none" w:sz="0" w:space="0" w:color="auto"/>
            <w:left w:val="none" w:sz="0" w:space="0" w:color="auto"/>
            <w:bottom w:val="none" w:sz="0" w:space="0" w:color="auto"/>
            <w:right w:val="none" w:sz="0" w:space="0" w:color="auto"/>
          </w:divBdr>
        </w:div>
        <w:div w:id="128518737">
          <w:marLeft w:val="480"/>
          <w:marRight w:val="0"/>
          <w:marTop w:val="0"/>
          <w:marBottom w:val="0"/>
          <w:divBdr>
            <w:top w:val="none" w:sz="0" w:space="0" w:color="auto"/>
            <w:left w:val="none" w:sz="0" w:space="0" w:color="auto"/>
            <w:bottom w:val="none" w:sz="0" w:space="0" w:color="auto"/>
            <w:right w:val="none" w:sz="0" w:space="0" w:color="auto"/>
          </w:divBdr>
        </w:div>
        <w:div w:id="1632438390">
          <w:marLeft w:val="480"/>
          <w:marRight w:val="0"/>
          <w:marTop w:val="0"/>
          <w:marBottom w:val="0"/>
          <w:divBdr>
            <w:top w:val="none" w:sz="0" w:space="0" w:color="auto"/>
            <w:left w:val="none" w:sz="0" w:space="0" w:color="auto"/>
            <w:bottom w:val="none" w:sz="0" w:space="0" w:color="auto"/>
            <w:right w:val="none" w:sz="0" w:space="0" w:color="auto"/>
          </w:divBdr>
        </w:div>
        <w:div w:id="402144357">
          <w:marLeft w:val="480"/>
          <w:marRight w:val="0"/>
          <w:marTop w:val="0"/>
          <w:marBottom w:val="0"/>
          <w:divBdr>
            <w:top w:val="none" w:sz="0" w:space="0" w:color="auto"/>
            <w:left w:val="none" w:sz="0" w:space="0" w:color="auto"/>
            <w:bottom w:val="none" w:sz="0" w:space="0" w:color="auto"/>
            <w:right w:val="none" w:sz="0" w:space="0" w:color="auto"/>
          </w:divBdr>
        </w:div>
        <w:div w:id="1991519927">
          <w:marLeft w:val="480"/>
          <w:marRight w:val="0"/>
          <w:marTop w:val="0"/>
          <w:marBottom w:val="0"/>
          <w:divBdr>
            <w:top w:val="none" w:sz="0" w:space="0" w:color="auto"/>
            <w:left w:val="none" w:sz="0" w:space="0" w:color="auto"/>
            <w:bottom w:val="none" w:sz="0" w:space="0" w:color="auto"/>
            <w:right w:val="none" w:sz="0" w:space="0" w:color="auto"/>
          </w:divBdr>
        </w:div>
        <w:div w:id="728111365">
          <w:marLeft w:val="480"/>
          <w:marRight w:val="0"/>
          <w:marTop w:val="0"/>
          <w:marBottom w:val="0"/>
          <w:divBdr>
            <w:top w:val="none" w:sz="0" w:space="0" w:color="auto"/>
            <w:left w:val="none" w:sz="0" w:space="0" w:color="auto"/>
            <w:bottom w:val="none" w:sz="0" w:space="0" w:color="auto"/>
            <w:right w:val="none" w:sz="0" w:space="0" w:color="auto"/>
          </w:divBdr>
        </w:div>
        <w:div w:id="1521044213">
          <w:marLeft w:val="480"/>
          <w:marRight w:val="0"/>
          <w:marTop w:val="0"/>
          <w:marBottom w:val="0"/>
          <w:divBdr>
            <w:top w:val="none" w:sz="0" w:space="0" w:color="auto"/>
            <w:left w:val="none" w:sz="0" w:space="0" w:color="auto"/>
            <w:bottom w:val="none" w:sz="0" w:space="0" w:color="auto"/>
            <w:right w:val="none" w:sz="0" w:space="0" w:color="auto"/>
          </w:divBdr>
        </w:div>
        <w:div w:id="634481721">
          <w:marLeft w:val="480"/>
          <w:marRight w:val="0"/>
          <w:marTop w:val="0"/>
          <w:marBottom w:val="0"/>
          <w:divBdr>
            <w:top w:val="none" w:sz="0" w:space="0" w:color="auto"/>
            <w:left w:val="none" w:sz="0" w:space="0" w:color="auto"/>
            <w:bottom w:val="none" w:sz="0" w:space="0" w:color="auto"/>
            <w:right w:val="none" w:sz="0" w:space="0" w:color="auto"/>
          </w:divBdr>
        </w:div>
        <w:div w:id="1945645339">
          <w:marLeft w:val="480"/>
          <w:marRight w:val="0"/>
          <w:marTop w:val="0"/>
          <w:marBottom w:val="0"/>
          <w:divBdr>
            <w:top w:val="none" w:sz="0" w:space="0" w:color="auto"/>
            <w:left w:val="none" w:sz="0" w:space="0" w:color="auto"/>
            <w:bottom w:val="none" w:sz="0" w:space="0" w:color="auto"/>
            <w:right w:val="none" w:sz="0" w:space="0" w:color="auto"/>
          </w:divBdr>
        </w:div>
        <w:div w:id="28066635">
          <w:marLeft w:val="480"/>
          <w:marRight w:val="0"/>
          <w:marTop w:val="0"/>
          <w:marBottom w:val="0"/>
          <w:divBdr>
            <w:top w:val="none" w:sz="0" w:space="0" w:color="auto"/>
            <w:left w:val="none" w:sz="0" w:space="0" w:color="auto"/>
            <w:bottom w:val="none" w:sz="0" w:space="0" w:color="auto"/>
            <w:right w:val="none" w:sz="0" w:space="0" w:color="auto"/>
          </w:divBdr>
        </w:div>
        <w:div w:id="973288210">
          <w:marLeft w:val="480"/>
          <w:marRight w:val="0"/>
          <w:marTop w:val="0"/>
          <w:marBottom w:val="0"/>
          <w:divBdr>
            <w:top w:val="none" w:sz="0" w:space="0" w:color="auto"/>
            <w:left w:val="none" w:sz="0" w:space="0" w:color="auto"/>
            <w:bottom w:val="none" w:sz="0" w:space="0" w:color="auto"/>
            <w:right w:val="none" w:sz="0" w:space="0" w:color="auto"/>
          </w:divBdr>
        </w:div>
        <w:div w:id="1545213633">
          <w:marLeft w:val="480"/>
          <w:marRight w:val="0"/>
          <w:marTop w:val="0"/>
          <w:marBottom w:val="0"/>
          <w:divBdr>
            <w:top w:val="none" w:sz="0" w:space="0" w:color="auto"/>
            <w:left w:val="none" w:sz="0" w:space="0" w:color="auto"/>
            <w:bottom w:val="none" w:sz="0" w:space="0" w:color="auto"/>
            <w:right w:val="none" w:sz="0" w:space="0" w:color="auto"/>
          </w:divBdr>
        </w:div>
        <w:div w:id="1749955522">
          <w:marLeft w:val="480"/>
          <w:marRight w:val="0"/>
          <w:marTop w:val="0"/>
          <w:marBottom w:val="0"/>
          <w:divBdr>
            <w:top w:val="none" w:sz="0" w:space="0" w:color="auto"/>
            <w:left w:val="none" w:sz="0" w:space="0" w:color="auto"/>
            <w:bottom w:val="none" w:sz="0" w:space="0" w:color="auto"/>
            <w:right w:val="none" w:sz="0" w:space="0" w:color="auto"/>
          </w:divBdr>
        </w:div>
        <w:div w:id="1000229249">
          <w:marLeft w:val="480"/>
          <w:marRight w:val="0"/>
          <w:marTop w:val="0"/>
          <w:marBottom w:val="0"/>
          <w:divBdr>
            <w:top w:val="none" w:sz="0" w:space="0" w:color="auto"/>
            <w:left w:val="none" w:sz="0" w:space="0" w:color="auto"/>
            <w:bottom w:val="none" w:sz="0" w:space="0" w:color="auto"/>
            <w:right w:val="none" w:sz="0" w:space="0" w:color="auto"/>
          </w:divBdr>
        </w:div>
        <w:div w:id="2118451373">
          <w:marLeft w:val="480"/>
          <w:marRight w:val="0"/>
          <w:marTop w:val="0"/>
          <w:marBottom w:val="0"/>
          <w:divBdr>
            <w:top w:val="none" w:sz="0" w:space="0" w:color="auto"/>
            <w:left w:val="none" w:sz="0" w:space="0" w:color="auto"/>
            <w:bottom w:val="none" w:sz="0" w:space="0" w:color="auto"/>
            <w:right w:val="none" w:sz="0" w:space="0" w:color="auto"/>
          </w:divBdr>
        </w:div>
        <w:div w:id="1935431811">
          <w:marLeft w:val="480"/>
          <w:marRight w:val="0"/>
          <w:marTop w:val="0"/>
          <w:marBottom w:val="0"/>
          <w:divBdr>
            <w:top w:val="none" w:sz="0" w:space="0" w:color="auto"/>
            <w:left w:val="none" w:sz="0" w:space="0" w:color="auto"/>
            <w:bottom w:val="none" w:sz="0" w:space="0" w:color="auto"/>
            <w:right w:val="none" w:sz="0" w:space="0" w:color="auto"/>
          </w:divBdr>
        </w:div>
        <w:div w:id="1121151520">
          <w:marLeft w:val="480"/>
          <w:marRight w:val="0"/>
          <w:marTop w:val="0"/>
          <w:marBottom w:val="0"/>
          <w:divBdr>
            <w:top w:val="none" w:sz="0" w:space="0" w:color="auto"/>
            <w:left w:val="none" w:sz="0" w:space="0" w:color="auto"/>
            <w:bottom w:val="none" w:sz="0" w:space="0" w:color="auto"/>
            <w:right w:val="none" w:sz="0" w:space="0" w:color="auto"/>
          </w:divBdr>
        </w:div>
        <w:div w:id="1804618107">
          <w:marLeft w:val="480"/>
          <w:marRight w:val="0"/>
          <w:marTop w:val="0"/>
          <w:marBottom w:val="0"/>
          <w:divBdr>
            <w:top w:val="none" w:sz="0" w:space="0" w:color="auto"/>
            <w:left w:val="none" w:sz="0" w:space="0" w:color="auto"/>
            <w:bottom w:val="none" w:sz="0" w:space="0" w:color="auto"/>
            <w:right w:val="none" w:sz="0" w:space="0" w:color="auto"/>
          </w:divBdr>
        </w:div>
        <w:div w:id="371150664">
          <w:marLeft w:val="480"/>
          <w:marRight w:val="0"/>
          <w:marTop w:val="0"/>
          <w:marBottom w:val="0"/>
          <w:divBdr>
            <w:top w:val="none" w:sz="0" w:space="0" w:color="auto"/>
            <w:left w:val="none" w:sz="0" w:space="0" w:color="auto"/>
            <w:bottom w:val="none" w:sz="0" w:space="0" w:color="auto"/>
            <w:right w:val="none" w:sz="0" w:space="0" w:color="auto"/>
          </w:divBdr>
        </w:div>
        <w:div w:id="722875065">
          <w:marLeft w:val="480"/>
          <w:marRight w:val="0"/>
          <w:marTop w:val="0"/>
          <w:marBottom w:val="0"/>
          <w:divBdr>
            <w:top w:val="none" w:sz="0" w:space="0" w:color="auto"/>
            <w:left w:val="none" w:sz="0" w:space="0" w:color="auto"/>
            <w:bottom w:val="none" w:sz="0" w:space="0" w:color="auto"/>
            <w:right w:val="none" w:sz="0" w:space="0" w:color="auto"/>
          </w:divBdr>
        </w:div>
        <w:div w:id="46298365">
          <w:marLeft w:val="480"/>
          <w:marRight w:val="0"/>
          <w:marTop w:val="0"/>
          <w:marBottom w:val="0"/>
          <w:divBdr>
            <w:top w:val="none" w:sz="0" w:space="0" w:color="auto"/>
            <w:left w:val="none" w:sz="0" w:space="0" w:color="auto"/>
            <w:bottom w:val="none" w:sz="0" w:space="0" w:color="auto"/>
            <w:right w:val="none" w:sz="0" w:space="0" w:color="auto"/>
          </w:divBdr>
        </w:div>
        <w:div w:id="1112288057">
          <w:marLeft w:val="480"/>
          <w:marRight w:val="0"/>
          <w:marTop w:val="0"/>
          <w:marBottom w:val="0"/>
          <w:divBdr>
            <w:top w:val="none" w:sz="0" w:space="0" w:color="auto"/>
            <w:left w:val="none" w:sz="0" w:space="0" w:color="auto"/>
            <w:bottom w:val="none" w:sz="0" w:space="0" w:color="auto"/>
            <w:right w:val="none" w:sz="0" w:space="0" w:color="auto"/>
          </w:divBdr>
        </w:div>
        <w:div w:id="749615641">
          <w:marLeft w:val="480"/>
          <w:marRight w:val="0"/>
          <w:marTop w:val="0"/>
          <w:marBottom w:val="0"/>
          <w:divBdr>
            <w:top w:val="none" w:sz="0" w:space="0" w:color="auto"/>
            <w:left w:val="none" w:sz="0" w:space="0" w:color="auto"/>
            <w:bottom w:val="none" w:sz="0" w:space="0" w:color="auto"/>
            <w:right w:val="none" w:sz="0" w:space="0" w:color="auto"/>
          </w:divBdr>
        </w:div>
        <w:div w:id="1531333478">
          <w:marLeft w:val="480"/>
          <w:marRight w:val="0"/>
          <w:marTop w:val="0"/>
          <w:marBottom w:val="0"/>
          <w:divBdr>
            <w:top w:val="none" w:sz="0" w:space="0" w:color="auto"/>
            <w:left w:val="none" w:sz="0" w:space="0" w:color="auto"/>
            <w:bottom w:val="none" w:sz="0" w:space="0" w:color="auto"/>
            <w:right w:val="none" w:sz="0" w:space="0" w:color="auto"/>
          </w:divBdr>
        </w:div>
        <w:div w:id="439421622">
          <w:marLeft w:val="480"/>
          <w:marRight w:val="0"/>
          <w:marTop w:val="0"/>
          <w:marBottom w:val="0"/>
          <w:divBdr>
            <w:top w:val="none" w:sz="0" w:space="0" w:color="auto"/>
            <w:left w:val="none" w:sz="0" w:space="0" w:color="auto"/>
            <w:bottom w:val="none" w:sz="0" w:space="0" w:color="auto"/>
            <w:right w:val="none" w:sz="0" w:space="0" w:color="auto"/>
          </w:divBdr>
        </w:div>
        <w:div w:id="2043440253">
          <w:marLeft w:val="480"/>
          <w:marRight w:val="0"/>
          <w:marTop w:val="0"/>
          <w:marBottom w:val="0"/>
          <w:divBdr>
            <w:top w:val="none" w:sz="0" w:space="0" w:color="auto"/>
            <w:left w:val="none" w:sz="0" w:space="0" w:color="auto"/>
            <w:bottom w:val="none" w:sz="0" w:space="0" w:color="auto"/>
            <w:right w:val="none" w:sz="0" w:space="0" w:color="auto"/>
          </w:divBdr>
        </w:div>
        <w:div w:id="828715118">
          <w:marLeft w:val="480"/>
          <w:marRight w:val="0"/>
          <w:marTop w:val="0"/>
          <w:marBottom w:val="0"/>
          <w:divBdr>
            <w:top w:val="none" w:sz="0" w:space="0" w:color="auto"/>
            <w:left w:val="none" w:sz="0" w:space="0" w:color="auto"/>
            <w:bottom w:val="none" w:sz="0" w:space="0" w:color="auto"/>
            <w:right w:val="none" w:sz="0" w:space="0" w:color="auto"/>
          </w:divBdr>
        </w:div>
        <w:div w:id="285356529">
          <w:marLeft w:val="480"/>
          <w:marRight w:val="0"/>
          <w:marTop w:val="0"/>
          <w:marBottom w:val="0"/>
          <w:divBdr>
            <w:top w:val="none" w:sz="0" w:space="0" w:color="auto"/>
            <w:left w:val="none" w:sz="0" w:space="0" w:color="auto"/>
            <w:bottom w:val="none" w:sz="0" w:space="0" w:color="auto"/>
            <w:right w:val="none" w:sz="0" w:space="0" w:color="auto"/>
          </w:divBdr>
        </w:div>
        <w:div w:id="160706675">
          <w:marLeft w:val="480"/>
          <w:marRight w:val="0"/>
          <w:marTop w:val="0"/>
          <w:marBottom w:val="0"/>
          <w:divBdr>
            <w:top w:val="none" w:sz="0" w:space="0" w:color="auto"/>
            <w:left w:val="none" w:sz="0" w:space="0" w:color="auto"/>
            <w:bottom w:val="none" w:sz="0" w:space="0" w:color="auto"/>
            <w:right w:val="none" w:sz="0" w:space="0" w:color="auto"/>
          </w:divBdr>
        </w:div>
        <w:div w:id="1424104466">
          <w:marLeft w:val="480"/>
          <w:marRight w:val="0"/>
          <w:marTop w:val="0"/>
          <w:marBottom w:val="0"/>
          <w:divBdr>
            <w:top w:val="none" w:sz="0" w:space="0" w:color="auto"/>
            <w:left w:val="none" w:sz="0" w:space="0" w:color="auto"/>
            <w:bottom w:val="none" w:sz="0" w:space="0" w:color="auto"/>
            <w:right w:val="none" w:sz="0" w:space="0" w:color="auto"/>
          </w:divBdr>
        </w:div>
        <w:div w:id="31268725">
          <w:marLeft w:val="480"/>
          <w:marRight w:val="0"/>
          <w:marTop w:val="0"/>
          <w:marBottom w:val="0"/>
          <w:divBdr>
            <w:top w:val="none" w:sz="0" w:space="0" w:color="auto"/>
            <w:left w:val="none" w:sz="0" w:space="0" w:color="auto"/>
            <w:bottom w:val="none" w:sz="0" w:space="0" w:color="auto"/>
            <w:right w:val="none" w:sz="0" w:space="0" w:color="auto"/>
          </w:divBdr>
        </w:div>
        <w:div w:id="1346907013">
          <w:marLeft w:val="480"/>
          <w:marRight w:val="0"/>
          <w:marTop w:val="0"/>
          <w:marBottom w:val="0"/>
          <w:divBdr>
            <w:top w:val="none" w:sz="0" w:space="0" w:color="auto"/>
            <w:left w:val="none" w:sz="0" w:space="0" w:color="auto"/>
            <w:bottom w:val="none" w:sz="0" w:space="0" w:color="auto"/>
            <w:right w:val="none" w:sz="0" w:space="0" w:color="auto"/>
          </w:divBdr>
        </w:div>
        <w:div w:id="361591838">
          <w:marLeft w:val="480"/>
          <w:marRight w:val="0"/>
          <w:marTop w:val="0"/>
          <w:marBottom w:val="0"/>
          <w:divBdr>
            <w:top w:val="none" w:sz="0" w:space="0" w:color="auto"/>
            <w:left w:val="none" w:sz="0" w:space="0" w:color="auto"/>
            <w:bottom w:val="none" w:sz="0" w:space="0" w:color="auto"/>
            <w:right w:val="none" w:sz="0" w:space="0" w:color="auto"/>
          </w:divBdr>
        </w:div>
        <w:div w:id="1170945310">
          <w:marLeft w:val="480"/>
          <w:marRight w:val="0"/>
          <w:marTop w:val="0"/>
          <w:marBottom w:val="0"/>
          <w:divBdr>
            <w:top w:val="none" w:sz="0" w:space="0" w:color="auto"/>
            <w:left w:val="none" w:sz="0" w:space="0" w:color="auto"/>
            <w:bottom w:val="none" w:sz="0" w:space="0" w:color="auto"/>
            <w:right w:val="none" w:sz="0" w:space="0" w:color="auto"/>
          </w:divBdr>
        </w:div>
        <w:div w:id="1361978775">
          <w:marLeft w:val="480"/>
          <w:marRight w:val="0"/>
          <w:marTop w:val="0"/>
          <w:marBottom w:val="0"/>
          <w:divBdr>
            <w:top w:val="none" w:sz="0" w:space="0" w:color="auto"/>
            <w:left w:val="none" w:sz="0" w:space="0" w:color="auto"/>
            <w:bottom w:val="none" w:sz="0" w:space="0" w:color="auto"/>
            <w:right w:val="none" w:sz="0" w:space="0" w:color="auto"/>
          </w:divBdr>
        </w:div>
        <w:div w:id="846945599">
          <w:marLeft w:val="480"/>
          <w:marRight w:val="0"/>
          <w:marTop w:val="0"/>
          <w:marBottom w:val="0"/>
          <w:divBdr>
            <w:top w:val="none" w:sz="0" w:space="0" w:color="auto"/>
            <w:left w:val="none" w:sz="0" w:space="0" w:color="auto"/>
            <w:bottom w:val="none" w:sz="0" w:space="0" w:color="auto"/>
            <w:right w:val="none" w:sz="0" w:space="0" w:color="auto"/>
          </w:divBdr>
        </w:div>
        <w:div w:id="1344474448">
          <w:marLeft w:val="480"/>
          <w:marRight w:val="0"/>
          <w:marTop w:val="0"/>
          <w:marBottom w:val="0"/>
          <w:divBdr>
            <w:top w:val="none" w:sz="0" w:space="0" w:color="auto"/>
            <w:left w:val="none" w:sz="0" w:space="0" w:color="auto"/>
            <w:bottom w:val="none" w:sz="0" w:space="0" w:color="auto"/>
            <w:right w:val="none" w:sz="0" w:space="0" w:color="auto"/>
          </w:divBdr>
        </w:div>
        <w:div w:id="805389907">
          <w:marLeft w:val="480"/>
          <w:marRight w:val="0"/>
          <w:marTop w:val="0"/>
          <w:marBottom w:val="0"/>
          <w:divBdr>
            <w:top w:val="none" w:sz="0" w:space="0" w:color="auto"/>
            <w:left w:val="none" w:sz="0" w:space="0" w:color="auto"/>
            <w:bottom w:val="none" w:sz="0" w:space="0" w:color="auto"/>
            <w:right w:val="none" w:sz="0" w:space="0" w:color="auto"/>
          </w:divBdr>
        </w:div>
        <w:div w:id="1926184924">
          <w:marLeft w:val="480"/>
          <w:marRight w:val="0"/>
          <w:marTop w:val="0"/>
          <w:marBottom w:val="0"/>
          <w:divBdr>
            <w:top w:val="none" w:sz="0" w:space="0" w:color="auto"/>
            <w:left w:val="none" w:sz="0" w:space="0" w:color="auto"/>
            <w:bottom w:val="none" w:sz="0" w:space="0" w:color="auto"/>
            <w:right w:val="none" w:sz="0" w:space="0" w:color="auto"/>
          </w:divBdr>
        </w:div>
        <w:div w:id="1998651810">
          <w:marLeft w:val="480"/>
          <w:marRight w:val="0"/>
          <w:marTop w:val="0"/>
          <w:marBottom w:val="0"/>
          <w:divBdr>
            <w:top w:val="none" w:sz="0" w:space="0" w:color="auto"/>
            <w:left w:val="none" w:sz="0" w:space="0" w:color="auto"/>
            <w:bottom w:val="none" w:sz="0" w:space="0" w:color="auto"/>
            <w:right w:val="none" w:sz="0" w:space="0" w:color="auto"/>
          </w:divBdr>
        </w:div>
        <w:div w:id="493569695">
          <w:marLeft w:val="480"/>
          <w:marRight w:val="0"/>
          <w:marTop w:val="0"/>
          <w:marBottom w:val="0"/>
          <w:divBdr>
            <w:top w:val="none" w:sz="0" w:space="0" w:color="auto"/>
            <w:left w:val="none" w:sz="0" w:space="0" w:color="auto"/>
            <w:bottom w:val="none" w:sz="0" w:space="0" w:color="auto"/>
            <w:right w:val="none" w:sz="0" w:space="0" w:color="auto"/>
          </w:divBdr>
        </w:div>
        <w:div w:id="1678383667">
          <w:marLeft w:val="480"/>
          <w:marRight w:val="0"/>
          <w:marTop w:val="0"/>
          <w:marBottom w:val="0"/>
          <w:divBdr>
            <w:top w:val="none" w:sz="0" w:space="0" w:color="auto"/>
            <w:left w:val="none" w:sz="0" w:space="0" w:color="auto"/>
            <w:bottom w:val="none" w:sz="0" w:space="0" w:color="auto"/>
            <w:right w:val="none" w:sz="0" w:space="0" w:color="auto"/>
          </w:divBdr>
        </w:div>
        <w:div w:id="913053089">
          <w:marLeft w:val="480"/>
          <w:marRight w:val="0"/>
          <w:marTop w:val="0"/>
          <w:marBottom w:val="0"/>
          <w:divBdr>
            <w:top w:val="none" w:sz="0" w:space="0" w:color="auto"/>
            <w:left w:val="none" w:sz="0" w:space="0" w:color="auto"/>
            <w:bottom w:val="none" w:sz="0" w:space="0" w:color="auto"/>
            <w:right w:val="none" w:sz="0" w:space="0" w:color="auto"/>
          </w:divBdr>
        </w:div>
        <w:div w:id="1448626382">
          <w:marLeft w:val="480"/>
          <w:marRight w:val="0"/>
          <w:marTop w:val="0"/>
          <w:marBottom w:val="0"/>
          <w:divBdr>
            <w:top w:val="none" w:sz="0" w:space="0" w:color="auto"/>
            <w:left w:val="none" w:sz="0" w:space="0" w:color="auto"/>
            <w:bottom w:val="none" w:sz="0" w:space="0" w:color="auto"/>
            <w:right w:val="none" w:sz="0" w:space="0" w:color="auto"/>
          </w:divBdr>
        </w:div>
        <w:div w:id="839854642">
          <w:marLeft w:val="480"/>
          <w:marRight w:val="0"/>
          <w:marTop w:val="0"/>
          <w:marBottom w:val="0"/>
          <w:divBdr>
            <w:top w:val="none" w:sz="0" w:space="0" w:color="auto"/>
            <w:left w:val="none" w:sz="0" w:space="0" w:color="auto"/>
            <w:bottom w:val="none" w:sz="0" w:space="0" w:color="auto"/>
            <w:right w:val="none" w:sz="0" w:space="0" w:color="auto"/>
          </w:divBdr>
        </w:div>
        <w:div w:id="1721006145">
          <w:marLeft w:val="480"/>
          <w:marRight w:val="0"/>
          <w:marTop w:val="0"/>
          <w:marBottom w:val="0"/>
          <w:divBdr>
            <w:top w:val="none" w:sz="0" w:space="0" w:color="auto"/>
            <w:left w:val="none" w:sz="0" w:space="0" w:color="auto"/>
            <w:bottom w:val="none" w:sz="0" w:space="0" w:color="auto"/>
            <w:right w:val="none" w:sz="0" w:space="0" w:color="auto"/>
          </w:divBdr>
        </w:div>
      </w:divsChild>
    </w:div>
    <w:div w:id="356152561">
      <w:bodyDiv w:val="1"/>
      <w:marLeft w:val="0"/>
      <w:marRight w:val="0"/>
      <w:marTop w:val="0"/>
      <w:marBottom w:val="0"/>
      <w:divBdr>
        <w:top w:val="none" w:sz="0" w:space="0" w:color="auto"/>
        <w:left w:val="none" w:sz="0" w:space="0" w:color="auto"/>
        <w:bottom w:val="none" w:sz="0" w:space="0" w:color="auto"/>
        <w:right w:val="none" w:sz="0" w:space="0" w:color="auto"/>
      </w:divBdr>
    </w:div>
    <w:div w:id="359821488">
      <w:bodyDiv w:val="1"/>
      <w:marLeft w:val="0"/>
      <w:marRight w:val="0"/>
      <w:marTop w:val="0"/>
      <w:marBottom w:val="0"/>
      <w:divBdr>
        <w:top w:val="none" w:sz="0" w:space="0" w:color="auto"/>
        <w:left w:val="none" w:sz="0" w:space="0" w:color="auto"/>
        <w:bottom w:val="none" w:sz="0" w:space="0" w:color="auto"/>
        <w:right w:val="none" w:sz="0" w:space="0" w:color="auto"/>
      </w:divBdr>
    </w:div>
    <w:div w:id="369108337">
      <w:bodyDiv w:val="1"/>
      <w:marLeft w:val="0"/>
      <w:marRight w:val="0"/>
      <w:marTop w:val="0"/>
      <w:marBottom w:val="0"/>
      <w:divBdr>
        <w:top w:val="none" w:sz="0" w:space="0" w:color="auto"/>
        <w:left w:val="none" w:sz="0" w:space="0" w:color="auto"/>
        <w:bottom w:val="none" w:sz="0" w:space="0" w:color="auto"/>
        <w:right w:val="none" w:sz="0" w:space="0" w:color="auto"/>
      </w:divBdr>
    </w:div>
    <w:div w:id="372660130">
      <w:bodyDiv w:val="1"/>
      <w:marLeft w:val="0"/>
      <w:marRight w:val="0"/>
      <w:marTop w:val="0"/>
      <w:marBottom w:val="0"/>
      <w:divBdr>
        <w:top w:val="none" w:sz="0" w:space="0" w:color="auto"/>
        <w:left w:val="none" w:sz="0" w:space="0" w:color="auto"/>
        <w:bottom w:val="none" w:sz="0" w:space="0" w:color="auto"/>
        <w:right w:val="none" w:sz="0" w:space="0" w:color="auto"/>
      </w:divBdr>
    </w:div>
    <w:div w:id="375201781">
      <w:bodyDiv w:val="1"/>
      <w:marLeft w:val="0"/>
      <w:marRight w:val="0"/>
      <w:marTop w:val="0"/>
      <w:marBottom w:val="0"/>
      <w:divBdr>
        <w:top w:val="none" w:sz="0" w:space="0" w:color="auto"/>
        <w:left w:val="none" w:sz="0" w:space="0" w:color="auto"/>
        <w:bottom w:val="none" w:sz="0" w:space="0" w:color="auto"/>
        <w:right w:val="none" w:sz="0" w:space="0" w:color="auto"/>
      </w:divBdr>
    </w:div>
    <w:div w:id="380710900">
      <w:bodyDiv w:val="1"/>
      <w:marLeft w:val="0"/>
      <w:marRight w:val="0"/>
      <w:marTop w:val="0"/>
      <w:marBottom w:val="0"/>
      <w:divBdr>
        <w:top w:val="none" w:sz="0" w:space="0" w:color="auto"/>
        <w:left w:val="none" w:sz="0" w:space="0" w:color="auto"/>
        <w:bottom w:val="none" w:sz="0" w:space="0" w:color="auto"/>
        <w:right w:val="none" w:sz="0" w:space="0" w:color="auto"/>
      </w:divBdr>
    </w:div>
    <w:div w:id="382826577">
      <w:bodyDiv w:val="1"/>
      <w:marLeft w:val="0"/>
      <w:marRight w:val="0"/>
      <w:marTop w:val="0"/>
      <w:marBottom w:val="0"/>
      <w:divBdr>
        <w:top w:val="none" w:sz="0" w:space="0" w:color="auto"/>
        <w:left w:val="none" w:sz="0" w:space="0" w:color="auto"/>
        <w:bottom w:val="none" w:sz="0" w:space="0" w:color="auto"/>
        <w:right w:val="none" w:sz="0" w:space="0" w:color="auto"/>
      </w:divBdr>
    </w:div>
    <w:div w:id="389349917">
      <w:bodyDiv w:val="1"/>
      <w:marLeft w:val="0"/>
      <w:marRight w:val="0"/>
      <w:marTop w:val="0"/>
      <w:marBottom w:val="0"/>
      <w:divBdr>
        <w:top w:val="none" w:sz="0" w:space="0" w:color="auto"/>
        <w:left w:val="none" w:sz="0" w:space="0" w:color="auto"/>
        <w:bottom w:val="none" w:sz="0" w:space="0" w:color="auto"/>
        <w:right w:val="none" w:sz="0" w:space="0" w:color="auto"/>
      </w:divBdr>
    </w:div>
    <w:div w:id="406729834">
      <w:bodyDiv w:val="1"/>
      <w:marLeft w:val="0"/>
      <w:marRight w:val="0"/>
      <w:marTop w:val="0"/>
      <w:marBottom w:val="0"/>
      <w:divBdr>
        <w:top w:val="none" w:sz="0" w:space="0" w:color="auto"/>
        <w:left w:val="none" w:sz="0" w:space="0" w:color="auto"/>
        <w:bottom w:val="none" w:sz="0" w:space="0" w:color="auto"/>
        <w:right w:val="none" w:sz="0" w:space="0" w:color="auto"/>
      </w:divBdr>
    </w:div>
    <w:div w:id="410664198">
      <w:bodyDiv w:val="1"/>
      <w:marLeft w:val="0"/>
      <w:marRight w:val="0"/>
      <w:marTop w:val="0"/>
      <w:marBottom w:val="0"/>
      <w:divBdr>
        <w:top w:val="none" w:sz="0" w:space="0" w:color="auto"/>
        <w:left w:val="none" w:sz="0" w:space="0" w:color="auto"/>
        <w:bottom w:val="none" w:sz="0" w:space="0" w:color="auto"/>
        <w:right w:val="none" w:sz="0" w:space="0" w:color="auto"/>
      </w:divBdr>
    </w:div>
    <w:div w:id="418870815">
      <w:bodyDiv w:val="1"/>
      <w:marLeft w:val="0"/>
      <w:marRight w:val="0"/>
      <w:marTop w:val="0"/>
      <w:marBottom w:val="0"/>
      <w:divBdr>
        <w:top w:val="none" w:sz="0" w:space="0" w:color="auto"/>
        <w:left w:val="none" w:sz="0" w:space="0" w:color="auto"/>
        <w:bottom w:val="none" w:sz="0" w:space="0" w:color="auto"/>
        <w:right w:val="none" w:sz="0" w:space="0" w:color="auto"/>
      </w:divBdr>
    </w:div>
    <w:div w:id="429083985">
      <w:bodyDiv w:val="1"/>
      <w:marLeft w:val="0"/>
      <w:marRight w:val="0"/>
      <w:marTop w:val="0"/>
      <w:marBottom w:val="0"/>
      <w:divBdr>
        <w:top w:val="none" w:sz="0" w:space="0" w:color="auto"/>
        <w:left w:val="none" w:sz="0" w:space="0" w:color="auto"/>
        <w:bottom w:val="none" w:sz="0" w:space="0" w:color="auto"/>
        <w:right w:val="none" w:sz="0" w:space="0" w:color="auto"/>
      </w:divBdr>
    </w:div>
    <w:div w:id="436754123">
      <w:bodyDiv w:val="1"/>
      <w:marLeft w:val="0"/>
      <w:marRight w:val="0"/>
      <w:marTop w:val="0"/>
      <w:marBottom w:val="0"/>
      <w:divBdr>
        <w:top w:val="none" w:sz="0" w:space="0" w:color="auto"/>
        <w:left w:val="none" w:sz="0" w:space="0" w:color="auto"/>
        <w:bottom w:val="none" w:sz="0" w:space="0" w:color="auto"/>
        <w:right w:val="none" w:sz="0" w:space="0" w:color="auto"/>
      </w:divBdr>
    </w:div>
    <w:div w:id="437217243">
      <w:bodyDiv w:val="1"/>
      <w:marLeft w:val="0"/>
      <w:marRight w:val="0"/>
      <w:marTop w:val="0"/>
      <w:marBottom w:val="0"/>
      <w:divBdr>
        <w:top w:val="none" w:sz="0" w:space="0" w:color="auto"/>
        <w:left w:val="none" w:sz="0" w:space="0" w:color="auto"/>
        <w:bottom w:val="none" w:sz="0" w:space="0" w:color="auto"/>
        <w:right w:val="none" w:sz="0" w:space="0" w:color="auto"/>
      </w:divBdr>
    </w:div>
    <w:div w:id="440953353">
      <w:bodyDiv w:val="1"/>
      <w:marLeft w:val="0"/>
      <w:marRight w:val="0"/>
      <w:marTop w:val="0"/>
      <w:marBottom w:val="0"/>
      <w:divBdr>
        <w:top w:val="none" w:sz="0" w:space="0" w:color="auto"/>
        <w:left w:val="none" w:sz="0" w:space="0" w:color="auto"/>
        <w:bottom w:val="none" w:sz="0" w:space="0" w:color="auto"/>
        <w:right w:val="none" w:sz="0" w:space="0" w:color="auto"/>
      </w:divBdr>
    </w:div>
    <w:div w:id="459959265">
      <w:bodyDiv w:val="1"/>
      <w:marLeft w:val="0"/>
      <w:marRight w:val="0"/>
      <w:marTop w:val="0"/>
      <w:marBottom w:val="0"/>
      <w:divBdr>
        <w:top w:val="none" w:sz="0" w:space="0" w:color="auto"/>
        <w:left w:val="none" w:sz="0" w:space="0" w:color="auto"/>
        <w:bottom w:val="none" w:sz="0" w:space="0" w:color="auto"/>
        <w:right w:val="none" w:sz="0" w:space="0" w:color="auto"/>
      </w:divBdr>
    </w:div>
    <w:div w:id="465247169">
      <w:bodyDiv w:val="1"/>
      <w:marLeft w:val="0"/>
      <w:marRight w:val="0"/>
      <w:marTop w:val="0"/>
      <w:marBottom w:val="0"/>
      <w:divBdr>
        <w:top w:val="none" w:sz="0" w:space="0" w:color="auto"/>
        <w:left w:val="none" w:sz="0" w:space="0" w:color="auto"/>
        <w:bottom w:val="none" w:sz="0" w:space="0" w:color="auto"/>
        <w:right w:val="none" w:sz="0" w:space="0" w:color="auto"/>
      </w:divBdr>
    </w:div>
    <w:div w:id="486553582">
      <w:bodyDiv w:val="1"/>
      <w:marLeft w:val="0"/>
      <w:marRight w:val="0"/>
      <w:marTop w:val="0"/>
      <w:marBottom w:val="0"/>
      <w:divBdr>
        <w:top w:val="none" w:sz="0" w:space="0" w:color="auto"/>
        <w:left w:val="none" w:sz="0" w:space="0" w:color="auto"/>
        <w:bottom w:val="none" w:sz="0" w:space="0" w:color="auto"/>
        <w:right w:val="none" w:sz="0" w:space="0" w:color="auto"/>
      </w:divBdr>
    </w:div>
    <w:div w:id="488443994">
      <w:bodyDiv w:val="1"/>
      <w:marLeft w:val="0"/>
      <w:marRight w:val="0"/>
      <w:marTop w:val="0"/>
      <w:marBottom w:val="0"/>
      <w:divBdr>
        <w:top w:val="none" w:sz="0" w:space="0" w:color="auto"/>
        <w:left w:val="none" w:sz="0" w:space="0" w:color="auto"/>
        <w:bottom w:val="none" w:sz="0" w:space="0" w:color="auto"/>
        <w:right w:val="none" w:sz="0" w:space="0" w:color="auto"/>
      </w:divBdr>
    </w:div>
    <w:div w:id="497816457">
      <w:bodyDiv w:val="1"/>
      <w:marLeft w:val="0"/>
      <w:marRight w:val="0"/>
      <w:marTop w:val="0"/>
      <w:marBottom w:val="0"/>
      <w:divBdr>
        <w:top w:val="none" w:sz="0" w:space="0" w:color="auto"/>
        <w:left w:val="none" w:sz="0" w:space="0" w:color="auto"/>
        <w:bottom w:val="none" w:sz="0" w:space="0" w:color="auto"/>
        <w:right w:val="none" w:sz="0" w:space="0" w:color="auto"/>
      </w:divBdr>
    </w:div>
    <w:div w:id="514535728">
      <w:bodyDiv w:val="1"/>
      <w:marLeft w:val="0"/>
      <w:marRight w:val="0"/>
      <w:marTop w:val="0"/>
      <w:marBottom w:val="0"/>
      <w:divBdr>
        <w:top w:val="none" w:sz="0" w:space="0" w:color="auto"/>
        <w:left w:val="none" w:sz="0" w:space="0" w:color="auto"/>
        <w:bottom w:val="none" w:sz="0" w:space="0" w:color="auto"/>
        <w:right w:val="none" w:sz="0" w:space="0" w:color="auto"/>
      </w:divBdr>
    </w:div>
    <w:div w:id="521162099">
      <w:bodyDiv w:val="1"/>
      <w:marLeft w:val="0"/>
      <w:marRight w:val="0"/>
      <w:marTop w:val="0"/>
      <w:marBottom w:val="0"/>
      <w:divBdr>
        <w:top w:val="none" w:sz="0" w:space="0" w:color="auto"/>
        <w:left w:val="none" w:sz="0" w:space="0" w:color="auto"/>
        <w:bottom w:val="none" w:sz="0" w:space="0" w:color="auto"/>
        <w:right w:val="none" w:sz="0" w:space="0" w:color="auto"/>
      </w:divBdr>
    </w:div>
    <w:div w:id="527108322">
      <w:bodyDiv w:val="1"/>
      <w:marLeft w:val="0"/>
      <w:marRight w:val="0"/>
      <w:marTop w:val="0"/>
      <w:marBottom w:val="0"/>
      <w:divBdr>
        <w:top w:val="none" w:sz="0" w:space="0" w:color="auto"/>
        <w:left w:val="none" w:sz="0" w:space="0" w:color="auto"/>
        <w:bottom w:val="none" w:sz="0" w:space="0" w:color="auto"/>
        <w:right w:val="none" w:sz="0" w:space="0" w:color="auto"/>
      </w:divBdr>
    </w:div>
    <w:div w:id="529612162">
      <w:bodyDiv w:val="1"/>
      <w:marLeft w:val="0"/>
      <w:marRight w:val="0"/>
      <w:marTop w:val="0"/>
      <w:marBottom w:val="0"/>
      <w:divBdr>
        <w:top w:val="none" w:sz="0" w:space="0" w:color="auto"/>
        <w:left w:val="none" w:sz="0" w:space="0" w:color="auto"/>
        <w:bottom w:val="none" w:sz="0" w:space="0" w:color="auto"/>
        <w:right w:val="none" w:sz="0" w:space="0" w:color="auto"/>
      </w:divBdr>
    </w:div>
    <w:div w:id="530414638">
      <w:bodyDiv w:val="1"/>
      <w:marLeft w:val="0"/>
      <w:marRight w:val="0"/>
      <w:marTop w:val="0"/>
      <w:marBottom w:val="0"/>
      <w:divBdr>
        <w:top w:val="none" w:sz="0" w:space="0" w:color="auto"/>
        <w:left w:val="none" w:sz="0" w:space="0" w:color="auto"/>
        <w:bottom w:val="none" w:sz="0" w:space="0" w:color="auto"/>
        <w:right w:val="none" w:sz="0" w:space="0" w:color="auto"/>
      </w:divBdr>
    </w:div>
    <w:div w:id="530991594">
      <w:bodyDiv w:val="1"/>
      <w:marLeft w:val="0"/>
      <w:marRight w:val="0"/>
      <w:marTop w:val="0"/>
      <w:marBottom w:val="0"/>
      <w:divBdr>
        <w:top w:val="none" w:sz="0" w:space="0" w:color="auto"/>
        <w:left w:val="none" w:sz="0" w:space="0" w:color="auto"/>
        <w:bottom w:val="none" w:sz="0" w:space="0" w:color="auto"/>
        <w:right w:val="none" w:sz="0" w:space="0" w:color="auto"/>
      </w:divBdr>
    </w:div>
    <w:div w:id="532351170">
      <w:bodyDiv w:val="1"/>
      <w:marLeft w:val="0"/>
      <w:marRight w:val="0"/>
      <w:marTop w:val="0"/>
      <w:marBottom w:val="0"/>
      <w:divBdr>
        <w:top w:val="none" w:sz="0" w:space="0" w:color="auto"/>
        <w:left w:val="none" w:sz="0" w:space="0" w:color="auto"/>
        <w:bottom w:val="none" w:sz="0" w:space="0" w:color="auto"/>
        <w:right w:val="none" w:sz="0" w:space="0" w:color="auto"/>
      </w:divBdr>
    </w:div>
    <w:div w:id="541946336">
      <w:bodyDiv w:val="1"/>
      <w:marLeft w:val="0"/>
      <w:marRight w:val="0"/>
      <w:marTop w:val="0"/>
      <w:marBottom w:val="0"/>
      <w:divBdr>
        <w:top w:val="none" w:sz="0" w:space="0" w:color="auto"/>
        <w:left w:val="none" w:sz="0" w:space="0" w:color="auto"/>
        <w:bottom w:val="none" w:sz="0" w:space="0" w:color="auto"/>
        <w:right w:val="none" w:sz="0" w:space="0" w:color="auto"/>
      </w:divBdr>
    </w:div>
    <w:div w:id="544026975">
      <w:bodyDiv w:val="1"/>
      <w:marLeft w:val="0"/>
      <w:marRight w:val="0"/>
      <w:marTop w:val="0"/>
      <w:marBottom w:val="0"/>
      <w:divBdr>
        <w:top w:val="none" w:sz="0" w:space="0" w:color="auto"/>
        <w:left w:val="none" w:sz="0" w:space="0" w:color="auto"/>
        <w:bottom w:val="none" w:sz="0" w:space="0" w:color="auto"/>
        <w:right w:val="none" w:sz="0" w:space="0" w:color="auto"/>
      </w:divBdr>
    </w:div>
    <w:div w:id="570625662">
      <w:bodyDiv w:val="1"/>
      <w:marLeft w:val="0"/>
      <w:marRight w:val="0"/>
      <w:marTop w:val="0"/>
      <w:marBottom w:val="0"/>
      <w:divBdr>
        <w:top w:val="none" w:sz="0" w:space="0" w:color="auto"/>
        <w:left w:val="none" w:sz="0" w:space="0" w:color="auto"/>
        <w:bottom w:val="none" w:sz="0" w:space="0" w:color="auto"/>
        <w:right w:val="none" w:sz="0" w:space="0" w:color="auto"/>
      </w:divBdr>
    </w:div>
    <w:div w:id="570697831">
      <w:bodyDiv w:val="1"/>
      <w:marLeft w:val="0"/>
      <w:marRight w:val="0"/>
      <w:marTop w:val="0"/>
      <w:marBottom w:val="0"/>
      <w:divBdr>
        <w:top w:val="none" w:sz="0" w:space="0" w:color="auto"/>
        <w:left w:val="none" w:sz="0" w:space="0" w:color="auto"/>
        <w:bottom w:val="none" w:sz="0" w:space="0" w:color="auto"/>
        <w:right w:val="none" w:sz="0" w:space="0" w:color="auto"/>
      </w:divBdr>
    </w:div>
    <w:div w:id="573471344">
      <w:bodyDiv w:val="1"/>
      <w:marLeft w:val="0"/>
      <w:marRight w:val="0"/>
      <w:marTop w:val="0"/>
      <w:marBottom w:val="0"/>
      <w:divBdr>
        <w:top w:val="none" w:sz="0" w:space="0" w:color="auto"/>
        <w:left w:val="none" w:sz="0" w:space="0" w:color="auto"/>
        <w:bottom w:val="none" w:sz="0" w:space="0" w:color="auto"/>
        <w:right w:val="none" w:sz="0" w:space="0" w:color="auto"/>
      </w:divBdr>
    </w:div>
    <w:div w:id="581184465">
      <w:bodyDiv w:val="1"/>
      <w:marLeft w:val="0"/>
      <w:marRight w:val="0"/>
      <w:marTop w:val="0"/>
      <w:marBottom w:val="0"/>
      <w:divBdr>
        <w:top w:val="none" w:sz="0" w:space="0" w:color="auto"/>
        <w:left w:val="none" w:sz="0" w:space="0" w:color="auto"/>
        <w:bottom w:val="none" w:sz="0" w:space="0" w:color="auto"/>
        <w:right w:val="none" w:sz="0" w:space="0" w:color="auto"/>
      </w:divBdr>
    </w:div>
    <w:div w:id="593707753">
      <w:bodyDiv w:val="1"/>
      <w:marLeft w:val="0"/>
      <w:marRight w:val="0"/>
      <w:marTop w:val="0"/>
      <w:marBottom w:val="0"/>
      <w:divBdr>
        <w:top w:val="none" w:sz="0" w:space="0" w:color="auto"/>
        <w:left w:val="none" w:sz="0" w:space="0" w:color="auto"/>
        <w:bottom w:val="none" w:sz="0" w:space="0" w:color="auto"/>
        <w:right w:val="none" w:sz="0" w:space="0" w:color="auto"/>
      </w:divBdr>
    </w:div>
    <w:div w:id="604926253">
      <w:bodyDiv w:val="1"/>
      <w:marLeft w:val="0"/>
      <w:marRight w:val="0"/>
      <w:marTop w:val="0"/>
      <w:marBottom w:val="0"/>
      <w:divBdr>
        <w:top w:val="none" w:sz="0" w:space="0" w:color="auto"/>
        <w:left w:val="none" w:sz="0" w:space="0" w:color="auto"/>
        <w:bottom w:val="none" w:sz="0" w:space="0" w:color="auto"/>
        <w:right w:val="none" w:sz="0" w:space="0" w:color="auto"/>
      </w:divBdr>
    </w:div>
    <w:div w:id="604968686">
      <w:bodyDiv w:val="1"/>
      <w:marLeft w:val="0"/>
      <w:marRight w:val="0"/>
      <w:marTop w:val="0"/>
      <w:marBottom w:val="0"/>
      <w:divBdr>
        <w:top w:val="none" w:sz="0" w:space="0" w:color="auto"/>
        <w:left w:val="none" w:sz="0" w:space="0" w:color="auto"/>
        <w:bottom w:val="none" w:sz="0" w:space="0" w:color="auto"/>
        <w:right w:val="none" w:sz="0" w:space="0" w:color="auto"/>
      </w:divBdr>
    </w:div>
    <w:div w:id="614942426">
      <w:bodyDiv w:val="1"/>
      <w:marLeft w:val="0"/>
      <w:marRight w:val="0"/>
      <w:marTop w:val="0"/>
      <w:marBottom w:val="0"/>
      <w:divBdr>
        <w:top w:val="none" w:sz="0" w:space="0" w:color="auto"/>
        <w:left w:val="none" w:sz="0" w:space="0" w:color="auto"/>
        <w:bottom w:val="none" w:sz="0" w:space="0" w:color="auto"/>
        <w:right w:val="none" w:sz="0" w:space="0" w:color="auto"/>
      </w:divBdr>
    </w:div>
    <w:div w:id="618026626">
      <w:bodyDiv w:val="1"/>
      <w:marLeft w:val="0"/>
      <w:marRight w:val="0"/>
      <w:marTop w:val="0"/>
      <w:marBottom w:val="0"/>
      <w:divBdr>
        <w:top w:val="none" w:sz="0" w:space="0" w:color="auto"/>
        <w:left w:val="none" w:sz="0" w:space="0" w:color="auto"/>
        <w:bottom w:val="none" w:sz="0" w:space="0" w:color="auto"/>
        <w:right w:val="none" w:sz="0" w:space="0" w:color="auto"/>
      </w:divBdr>
    </w:div>
    <w:div w:id="618923327">
      <w:bodyDiv w:val="1"/>
      <w:marLeft w:val="0"/>
      <w:marRight w:val="0"/>
      <w:marTop w:val="0"/>
      <w:marBottom w:val="0"/>
      <w:divBdr>
        <w:top w:val="none" w:sz="0" w:space="0" w:color="auto"/>
        <w:left w:val="none" w:sz="0" w:space="0" w:color="auto"/>
        <w:bottom w:val="none" w:sz="0" w:space="0" w:color="auto"/>
        <w:right w:val="none" w:sz="0" w:space="0" w:color="auto"/>
      </w:divBdr>
    </w:div>
    <w:div w:id="638846509">
      <w:bodyDiv w:val="1"/>
      <w:marLeft w:val="0"/>
      <w:marRight w:val="0"/>
      <w:marTop w:val="0"/>
      <w:marBottom w:val="0"/>
      <w:divBdr>
        <w:top w:val="none" w:sz="0" w:space="0" w:color="auto"/>
        <w:left w:val="none" w:sz="0" w:space="0" w:color="auto"/>
        <w:bottom w:val="none" w:sz="0" w:space="0" w:color="auto"/>
        <w:right w:val="none" w:sz="0" w:space="0" w:color="auto"/>
      </w:divBdr>
    </w:div>
    <w:div w:id="638997666">
      <w:bodyDiv w:val="1"/>
      <w:marLeft w:val="0"/>
      <w:marRight w:val="0"/>
      <w:marTop w:val="0"/>
      <w:marBottom w:val="0"/>
      <w:divBdr>
        <w:top w:val="none" w:sz="0" w:space="0" w:color="auto"/>
        <w:left w:val="none" w:sz="0" w:space="0" w:color="auto"/>
        <w:bottom w:val="none" w:sz="0" w:space="0" w:color="auto"/>
        <w:right w:val="none" w:sz="0" w:space="0" w:color="auto"/>
      </w:divBdr>
    </w:div>
    <w:div w:id="652099960">
      <w:bodyDiv w:val="1"/>
      <w:marLeft w:val="0"/>
      <w:marRight w:val="0"/>
      <w:marTop w:val="0"/>
      <w:marBottom w:val="0"/>
      <w:divBdr>
        <w:top w:val="none" w:sz="0" w:space="0" w:color="auto"/>
        <w:left w:val="none" w:sz="0" w:space="0" w:color="auto"/>
        <w:bottom w:val="none" w:sz="0" w:space="0" w:color="auto"/>
        <w:right w:val="none" w:sz="0" w:space="0" w:color="auto"/>
      </w:divBdr>
    </w:div>
    <w:div w:id="656493678">
      <w:bodyDiv w:val="1"/>
      <w:marLeft w:val="0"/>
      <w:marRight w:val="0"/>
      <w:marTop w:val="0"/>
      <w:marBottom w:val="0"/>
      <w:divBdr>
        <w:top w:val="none" w:sz="0" w:space="0" w:color="auto"/>
        <w:left w:val="none" w:sz="0" w:space="0" w:color="auto"/>
        <w:bottom w:val="none" w:sz="0" w:space="0" w:color="auto"/>
        <w:right w:val="none" w:sz="0" w:space="0" w:color="auto"/>
      </w:divBdr>
    </w:div>
    <w:div w:id="660432875">
      <w:bodyDiv w:val="1"/>
      <w:marLeft w:val="0"/>
      <w:marRight w:val="0"/>
      <w:marTop w:val="0"/>
      <w:marBottom w:val="0"/>
      <w:divBdr>
        <w:top w:val="none" w:sz="0" w:space="0" w:color="auto"/>
        <w:left w:val="none" w:sz="0" w:space="0" w:color="auto"/>
        <w:bottom w:val="none" w:sz="0" w:space="0" w:color="auto"/>
        <w:right w:val="none" w:sz="0" w:space="0" w:color="auto"/>
      </w:divBdr>
    </w:div>
    <w:div w:id="670642962">
      <w:bodyDiv w:val="1"/>
      <w:marLeft w:val="0"/>
      <w:marRight w:val="0"/>
      <w:marTop w:val="0"/>
      <w:marBottom w:val="0"/>
      <w:divBdr>
        <w:top w:val="none" w:sz="0" w:space="0" w:color="auto"/>
        <w:left w:val="none" w:sz="0" w:space="0" w:color="auto"/>
        <w:bottom w:val="none" w:sz="0" w:space="0" w:color="auto"/>
        <w:right w:val="none" w:sz="0" w:space="0" w:color="auto"/>
      </w:divBdr>
    </w:div>
    <w:div w:id="683214022">
      <w:bodyDiv w:val="1"/>
      <w:marLeft w:val="0"/>
      <w:marRight w:val="0"/>
      <w:marTop w:val="0"/>
      <w:marBottom w:val="0"/>
      <w:divBdr>
        <w:top w:val="none" w:sz="0" w:space="0" w:color="auto"/>
        <w:left w:val="none" w:sz="0" w:space="0" w:color="auto"/>
        <w:bottom w:val="none" w:sz="0" w:space="0" w:color="auto"/>
        <w:right w:val="none" w:sz="0" w:space="0" w:color="auto"/>
      </w:divBdr>
    </w:div>
    <w:div w:id="700320880">
      <w:bodyDiv w:val="1"/>
      <w:marLeft w:val="0"/>
      <w:marRight w:val="0"/>
      <w:marTop w:val="0"/>
      <w:marBottom w:val="0"/>
      <w:divBdr>
        <w:top w:val="none" w:sz="0" w:space="0" w:color="auto"/>
        <w:left w:val="none" w:sz="0" w:space="0" w:color="auto"/>
        <w:bottom w:val="none" w:sz="0" w:space="0" w:color="auto"/>
        <w:right w:val="none" w:sz="0" w:space="0" w:color="auto"/>
      </w:divBdr>
    </w:div>
    <w:div w:id="712770130">
      <w:bodyDiv w:val="1"/>
      <w:marLeft w:val="0"/>
      <w:marRight w:val="0"/>
      <w:marTop w:val="0"/>
      <w:marBottom w:val="0"/>
      <w:divBdr>
        <w:top w:val="none" w:sz="0" w:space="0" w:color="auto"/>
        <w:left w:val="none" w:sz="0" w:space="0" w:color="auto"/>
        <w:bottom w:val="none" w:sz="0" w:space="0" w:color="auto"/>
        <w:right w:val="none" w:sz="0" w:space="0" w:color="auto"/>
      </w:divBdr>
    </w:div>
    <w:div w:id="736250530">
      <w:bodyDiv w:val="1"/>
      <w:marLeft w:val="0"/>
      <w:marRight w:val="0"/>
      <w:marTop w:val="0"/>
      <w:marBottom w:val="0"/>
      <w:divBdr>
        <w:top w:val="none" w:sz="0" w:space="0" w:color="auto"/>
        <w:left w:val="none" w:sz="0" w:space="0" w:color="auto"/>
        <w:bottom w:val="none" w:sz="0" w:space="0" w:color="auto"/>
        <w:right w:val="none" w:sz="0" w:space="0" w:color="auto"/>
      </w:divBdr>
    </w:div>
    <w:div w:id="740178883">
      <w:bodyDiv w:val="1"/>
      <w:marLeft w:val="0"/>
      <w:marRight w:val="0"/>
      <w:marTop w:val="0"/>
      <w:marBottom w:val="0"/>
      <w:divBdr>
        <w:top w:val="none" w:sz="0" w:space="0" w:color="auto"/>
        <w:left w:val="none" w:sz="0" w:space="0" w:color="auto"/>
        <w:bottom w:val="none" w:sz="0" w:space="0" w:color="auto"/>
        <w:right w:val="none" w:sz="0" w:space="0" w:color="auto"/>
      </w:divBdr>
    </w:div>
    <w:div w:id="741681893">
      <w:bodyDiv w:val="1"/>
      <w:marLeft w:val="0"/>
      <w:marRight w:val="0"/>
      <w:marTop w:val="0"/>
      <w:marBottom w:val="0"/>
      <w:divBdr>
        <w:top w:val="none" w:sz="0" w:space="0" w:color="auto"/>
        <w:left w:val="none" w:sz="0" w:space="0" w:color="auto"/>
        <w:bottom w:val="none" w:sz="0" w:space="0" w:color="auto"/>
        <w:right w:val="none" w:sz="0" w:space="0" w:color="auto"/>
      </w:divBdr>
    </w:div>
    <w:div w:id="743836819">
      <w:bodyDiv w:val="1"/>
      <w:marLeft w:val="0"/>
      <w:marRight w:val="0"/>
      <w:marTop w:val="0"/>
      <w:marBottom w:val="0"/>
      <w:divBdr>
        <w:top w:val="none" w:sz="0" w:space="0" w:color="auto"/>
        <w:left w:val="none" w:sz="0" w:space="0" w:color="auto"/>
        <w:bottom w:val="none" w:sz="0" w:space="0" w:color="auto"/>
        <w:right w:val="none" w:sz="0" w:space="0" w:color="auto"/>
      </w:divBdr>
    </w:div>
    <w:div w:id="750544067">
      <w:bodyDiv w:val="1"/>
      <w:marLeft w:val="0"/>
      <w:marRight w:val="0"/>
      <w:marTop w:val="0"/>
      <w:marBottom w:val="0"/>
      <w:divBdr>
        <w:top w:val="none" w:sz="0" w:space="0" w:color="auto"/>
        <w:left w:val="none" w:sz="0" w:space="0" w:color="auto"/>
        <w:bottom w:val="none" w:sz="0" w:space="0" w:color="auto"/>
        <w:right w:val="none" w:sz="0" w:space="0" w:color="auto"/>
      </w:divBdr>
    </w:div>
    <w:div w:id="750584246">
      <w:bodyDiv w:val="1"/>
      <w:marLeft w:val="0"/>
      <w:marRight w:val="0"/>
      <w:marTop w:val="0"/>
      <w:marBottom w:val="0"/>
      <w:divBdr>
        <w:top w:val="none" w:sz="0" w:space="0" w:color="auto"/>
        <w:left w:val="none" w:sz="0" w:space="0" w:color="auto"/>
        <w:bottom w:val="none" w:sz="0" w:space="0" w:color="auto"/>
        <w:right w:val="none" w:sz="0" w:space="0" w:color="auto"/>
      </w:divBdr>
    </w:div>
    <w:div w:id="766462638">
      <w:bodyDiv w:val="1"/>
      <w:marLeft w:val="0"/>
      <w:marRight w:val="0"/>
      <w:marTop w:val="0"/>
      <w:marBottom w:val="0"/>
      <w:divBdr>
        <w:top w:val="none" w:sz="0" w:space="0" w:color="auto"/>
        <w:left w:val="none" w:sz="0" w:space="0" w:color="auto"/>
        <w:bottom w:val="none" w:sz="0" w:space="0" w:color="auto"/>
        <w:right w:val="none" w:sz="0" w:space="0" w:color="auto"/>
      </w:divBdr>
    </w:div>
    <w:div w:id="766771665">
      <w:bodyDiv w:val="1"/>
      <w:marLeft w:val="0"/>
      <w:marRight w:val="0"/>
      <w:marTop w:val="0"/>
      <w:marBottom w:val="0"/>
      <w:divBdr>
        <w:top w:val="none" w:sz="0" w:space="0" w:color="auto"/>
        <w:left w:val="none" w:sz="0" w:space="0" w:color="auto"/>
        <w:bottom w:val="none" w:sz="0" w:space="0" w:color="auto"/>
        <w:right w:val="none" w:sz="0" w:space="0" w:color="auto"/>
      </w:divBdr>
    </w:div>
    <w:div w:id="769160912">
      <w:bodyDiv w:val="1"/>
      <w:marLeft w:val="0"/>
      <w:marRight w:val="0"/>
      <w:marTop w:val="0"/>
      <w:marBottom w:val="0"/>
      <w:divBdr>
        <w:top w:val="none" w:sz="0" w:space="0" w:color="auto"/>
        <w:left w:val="none" w:sz="0" w:space="0" w:color="auto"/>
        <w:bottom w:val="none" w:sz="0" w:space="0" w:color="auto"/>
        <w:right w:val="none" w:sz="0" w:space="0" w:color="auto"/>
      </w:divBdr>
    </w:div>
    <w:div w:id="779911027">
      <w:bodyDiv w:val="1"/>
      <w:marLeft w:val="0"/>
      <w:marRight w:val="0"/>
      <w:marTop w:val="0"/>
      <w:marBottom w:val="0"/>
      <w:divBdr>
        <w:top w:val="none" w:sz="0" w:space="0" w:color="auto"/>
        <w:left w:val="none" w:sz="0" w:space="0" w:color="auto"/>
        <w:bottom w:val="none" w:sz="0" w:space="0" w:color="auto"/>
        <w:right w:val="none" w:sz="0" w:space="0" w:color="auto"/>
      </w:divBdr>
    </w:div>
    <w:div w:id="780615561">
      <w:bodyDiv w:val="1"/>
      <w:marLeft w:val="0"/>
      <w:marRight w:val="0"/>
      <w:marTop w:val="0"/>
      <w:marBottom w:val="0"/>
      <w:divBdr>
        <w:top w:val="none" w:sz="0" w:space="0" w:color="auto"/>
        <w:left w:val="none" w:sz="0" w:space="0" w:color="auto"/>
        <w:bottom w:val="none" w:sz="0" w:space="0" w:color="auto"/>
        <w:right w:val="none" w:sz="0" w:space="0" w:color="auto"/>
      </w:divBdr>
    </w:div>
    <w:div w:id="788663807">
      <w:bodyDiv w:val="1"/>
      <w:marLeft w:val="0"/>
      <w:marRight w:val="0"/>
      <w:marTop w:val="0"/>
      <w:marBottom w:val="0"/>
      <w:divBdr>
        <w:top w:val="none" w:sz="0" w:space="0" w:color="auto"/>
        <w:left w:val="none" w:sz="0" w:space="0" w:color="auto"/>
        <w:bottom w:val="none" w:sz="0" w:space="0" w:color="auto"/>
        <w:right w:val="none" w:sz="0" w:space="0" w:color="auto"/>
      </w:divBdr>
    </w:div>
    <w:div w:id="800270178">
      <w:bodyDiv w:val="1"/>
      <w:marLeft w:val="0"/>
      <w:marRight w:val="0"/>
      <w:marTop w:val="0"/>
      <w:marBottom w:val="0"/>
      <w:divBdr>
        <w:top w:val="none" w:sz="0" w:space="0" w:color="auto"/>
        <w:left w:val="none" w:sz="0" w:space="0" w:color="auto"/>
        <w:bottom w:val="none" w:sz="0" w:space="0" w:color="auto"/>
        <w:right w:val="none" w:sz="0" w:space="0" w:color="auto"/>
      </w:divBdr>
    </w:div>
    <w:div w:id="809173766">
      <w:bodyDiv w:val="1"/>
      <w:marLeft w:val="0"/>
      <w:marRight w:val="0"/>
      <w:marTop w:val="0"/>
      <w:marBottom w:val="0"/>
      <w:divBdr>
        <w:top w:val="none" w:sz="0" w:space="0" w:color="auto"/>
        <w:left w:val="none" w:sz="0" w:space="0" w:color="auto"/>
        <w:bottom w:val="none" w:sz="0" w:space="0" w:color="auto"/>
        <w:right w:val="none" w:sz="0" w:space="0" w:color="auto"/>
      </w:divBdr>
    </w:div>
    <w:div w:id="821579509">
      <w:bodyDiv w:val="1"/>
      <w:marLeft w:val="0"/>
      <w:marRight w:val="0"/>
      <w:marTop w:val="0"/>
      <w:marBottom w:val="0"/>
      <w:divBdr>
        <w:top w:val="none" w:sz="0" w:space="0" w:color="auto"/>
        <w:left w:val="none" w:sz="0" w:space="0" w:color="auto"/>
        <w:bottom w:val="none" w:sz="0" w:space="0" w:color="auto"/>
        <w:right w:val="none" w:sz="0" w:space="0" w:color="auto"/>
      </w:divBdr>
    </w:div>
    <w:div w:id="824319906">
      <w:bodyDiv w:val="1"/>
      <w:marLeft w:val="0"/>
      <w:marRight w:val="0"/>
      <w:marTop w:val="0"/>
      <w:marBottom w:val="0"/>
      <w:divBdr>
        <w:top w:val="none" w:sz="0" w:space="0" w:color="auto"/>
        <w:left w:val="none" w:sz="0" w:space="0" w:color="auto"/>
        <w:bottom w:val="none" w:sz="0" w:space="0" w:color="auto"/>
        <w:right w:val="none" w:sz="0" w:space="0" w:color="auto"/>
      </w:divBdr>
    </w:div>
    <w:div w:id="828791918">
      <w:bodyDiv w:val="1"/>
      <w:marLeft w:val="0"/>
      <w:marRight w:val="0"/>
      <w:marTop w:val="0"/>
      <w:marBottom w:val="0"/>
      <w:divBdr>
        <w:top w:val="none" w:sz="0" w:space="0" w:color="auto"/>
        <w:left w:val="none" w:sz="0" w:space="0" w:color="auto"/>
        <w:bottom w:val="none" w:sz="0" w:space="0" w:color="auto"/>
        <w:right w:val="none" w:sz="0" w:space="0" w:color="auto"/>
      </w:divBdr>
    </w:div>
    <w:div w:id="838228532">
      <w:bodyDiv w:val="1"/>
      <w:marLeft w:val="0"/>
      <w:marRight w:val="0"/>
      <w:marTop w:val="0"/>
      <w:marBottom w:val="0"/>
      <w:divBdr>
        <w:top w:val="none" w:sz="0" w:space="0" w:color="auto"/>
        <w:left w:val="none" w:sz="0" w:space="0" w:color="auto"/>
        <w:bottom w:val="none" w:sz="0" w:space="0" w:color="auto"/>
        <w:right w:val="none" w:sz="0" w:space="0" w:color="auto"/>
      </w:divBdr>
    </w:div>
    <w:div w:id="842092962">
      <w:bodyDiv w:val="1"/>
      <w:marLeft w:val="0"/>
      <w:marRight w:val="0"/>
      <w:marTop w:val="0"/>
      <w:marBottom w:val="0"/>
      <w:divBdr>
        <w:top w:val="none" w:sz="0" w:space="0" w:color="auto"/>
        <w:left w:val="none" w:sz="0" w:space="0" w:color="auto"/>
        <w:bottom w:val="none" w:sz="0" w:space="0" w:color="auto"/>
        <w:right w:val="none" w:sz="0" w:space="0" w:color="auto"/>
      </w:divBdr>
    </w:div>
    <w:div w:id="857045694">
      <w:bodyDiv w:val="1"/>
      <w:marLeft w:val="0"/>
      <w:marRight w:val="0"/>
      <w:marTop w:val="0"/>
      <w:marBottom w:val="0"/>
      <w:divBdr>
        <w:top w:val="none" w:sz="0" w:space="0" w:color="auto"/>
        <w:left w:val="none" w:sz="0" w:space="0" w:color="auto"/>
        <w:bottom w:val="none" w:sz="0" w:space="0" w:color="auto"/>
        <w:right w:val="none" w:sz="0" w:space="0" w:color="auto"/>
      </w:divBdr>
    </w:div>
    <w:div w:id="864713010">
      <w:bodyDiv w:val="1"/>
      <w:marLeft w:val="0"/>
      <w:marRight w:val="0"/>
      <w:marTop w:val="0"/>
      <w:marBottom w:val="0"/>
      <w:divBdr>
        <w:top w:val="none" w:sz="0" w:space="0" w:color="auto"/>
        <w:left w:val="none" w:sz="0" w:space="0" w:color="auto"/>
        <w:bottom w:val="none" w:sz="0" w:space="0" w:color="auto"/>
        <w:right w:val="none" w:sz="0" w:space="0" w:color="auto"/>
      </w:divBdr>
    </w:div>
    <w:div w:id="865751761">
      <w:bodyDiv w:val="1"/>
      <w:marLeft w:val="0"/>
      <w:marRight w:val="0"/>
      <w:marTop w:val="0"/>
      <w:marBottom w:val="0"/>
      <w:divBdr>
        <w:top w:val="none" w:sz="0" w:space="0" w:color="auto"/>
        <w:left w:val="none" w:sz="0" w:space="0" w:color="auto"/>
        <w:bottom w:val="none" w:sz="0" w:space="0" w:color="auto"/>
        <w:right w:val="none" w:sz="0" w:space="0" w:color="auto"/>
      </w:divBdr>
    </w:div>
    <w:div w:id="867336091">
      <w:bodyDiv w:val="1"/>
      <w:marLeft w:val="0"/>
      <w:marRight w:val="0"/>
      <w:marTop w:val="0"/>
      <w:marBottom w:val="0"/>
      <w:divBdr>
        <w:top w:val="none" w:sz="0" w:space="0" w:color="auto"/>
        <w:left w:val="none" w:sz="0" w:space="0" w:color="auto"/>
        <w:bottom w:val="none" w:sz="0" w:space="0" w:color="auto"/>
        <w:right w:val="none" w:sz="0" w:space="0" w:color="auto"/>
      </w:divBdr>
    </w:div>
    <w:div w:id="877468035">
      <w:bodyDiv w:val="1"/>
      <w:marLeft w:val="0"/>
      <w:marRight w:val="0"/>
      <w:marTop w:val="0"/>
      <w:marBottom w:val="0"/>
      <w:divBdr>
        <w:top w:val="none" w:sz="0" w:space="0" w:color="auto"/>
        <w:left w:val="none" w:sz="0" w:space="0" w:color="auto"/>
        <w:bottom w:val="none" w:sz="0" w:space="0" w:color="auto"/>
        <w:right w:val="none" w:sz="0" w:space="0" w:color="auto"/>
      </w:divBdr>
    </w:div>
    <w:div w:id="890730547">
      <w:bodyDiv w:val="1"/>
      <w:marLeft w:val="0"/>
      <w:marRight w:val="0"/>
      <w:marTop w:val="0"/>
      <w:marBottom w:val="0"/>
      <w:divBdr>
        <w:top w:val="none" w:sz="0" w:space="0" w:color="auto"/>
        <w:left w:val="none" w:sz="0" w:space="0" w:color="auto"/>
        <w:bottom w:val="none" w:sz="0" w:space="0" w:color="auto"/>
        <w:right w:val="none" w:sz="0" w:space="0" w:color="auto"/>
      </w:divBdr>
    </w:div>
    <w:div w:id="894899847">
      <w:bodyDiv w:val="1"/>
      <w:marLeft w:val="0"/>
      <w:marRight w:val="0"/>
      <w:marTop w:val="0"/>
      <w:marBottom w:val="0"/>
      <w:divBdr>
        <w:top w:val="none" w:sz="0" w:space="0" w:color="auto"/>
        <w:left w:val="none" w:sz="0" w:space="0" w:color="auto"/>
        <w:bottom w:val="none" w:sz="0" w:space="0" w:color="auto"/>
        <w:right w:val="none" w:sz="0" w:space="0" w:color="auto"/>
      </w:divBdr>
    </w:div>
    <w:div w:id="896860517">
      <w:bodyDiv w:val="1"/>
      <w:marLeft w:val="0"/>
      <w:marRight w:val="0"/>
      <w:marTop w:val="0"/>
      <w:marBottom w:val="0"/>
      <w:divBdr>
        <w:top w:val="none" w:sz="0" w:space="0" w:color="auto"/>
        <w:left w:val="none" w:sz="0" w:space="0" w:color="auto"/>
        <w:bottom w:val="none" w:sz="0" w:space="0" w:color="auto"/>
        <w:right w:val="none" w:sz="0" w:space="0" w:color="auto"/>
      </w:divBdr>
    </w:div>
    <w:div w:id="905535421">
      <w:bodyDiv w:val="1"/>
      <w:marLeft w:val="0"/>
      <w:marRight w:val="0"/>
      <w:marTop w:val="0"/>
      <w:marBottom w:val="0"/>
      <w:divBdr>
        <w:top w:val="none" w:sz="0" w:space="0" w:color="auto"/>
        <w:left w:val="none" w:sz="0" w:space="0" w:color="auto"/>
        <w:bottom w:val="none" w:sz="0" w:space="0" w:color="auto"/>
        <w:right w:val="none" w:sz="0" w:space="0" w:color="auto"/>
      </w:divBdr>
    </w:div>
    <w:div w:id="909999280">
      <w:bodyDiv w:val="1"/>
      <w:marLeft w:val="0"/>
      <w:marRight w:val="0"/>
      <w:marTop w:val="0"/>
      <w:marBottom w:val="0"/>
      <w:divBdr>
        <w:top w:val="none" w:sz="0" w:space="0" w:color="auto"/>
        <w:left w:val="none" w:sz="0" w:space="0" w:color="auto"/>
        <w:bottom w:val="none" w:sz="0" w:space="0" w:color="auto"/>
        <w:right w:val="none" w:sz="0" w:space="0" w:color="auto"/>
      </w:divBdr>
    </w:div>
    <w:div w:id="913507627">
      <w:bodyDiv w:val="1"/>
      <w:marLeft w:val="0"/>
      <w:marRight w:val="0"/>
      <w:marTop w:val="0"/>
      <w:marBottom w:val="0"/>
      <w:divBdr>
        <w:top w:val="none" w:sz="0" w:space="0" w:color="auto"/>
        <w:left w:val="none" w:sz="0" w:space="0" w:color="auto"/>
        <w:bottom w:val="none" w:sz="0" w:space="0" w:color="auto"/>
        <w:right w:val="none" w:sz="0" w:space="0" w:color="auto"/>
      </w:divBdr>
    </w:div>
    <w:div w:id="921109343">
      <w:bodyDiv w:val="1"/>
      <w:marLeft w:val="0"/>
      <w:marRight w:val="0"/>
      <w:marTop w:val="0"/>
      <w:marBottom w:val="0"/>
      <w:divBdr>
        <w:top w:val="none" w:sz="0" w:space="0" w:color="auto"/>
        <w:left w:val="none" w:sz="0" w:space="0" w:color="auto"/>
        <w:bottom w:val="none" w:sz="0" w:space="0" w:color="auto"/>
        <w:right w:val="none" w:sz="0" w:space="0" w:color="auto"/>
      </w:divBdr>
    </w:div>
    <w:div w:id="923730426">
      <w:bodyDiv w:val="1"/>
      <w:marLeft w:val="0"/>
      <w:marRight w:val="0"/>
      <w:marTop w:val="0"/>
      <w:marBottom w:val="0"/>
      <w:divBdr>
        <w:top w:val="none" w:sz="0" w:space="0" w:color="auto"/>
        <w:left w:val="none" w:sz="0" w:space="0" w:color="auto"/>
        <w:bottom w:val="none" w:sz="0" w:space="0" w:color="auto"/>
        <w:right w:val="none" w:sz="0" w:space="0" w:color="auto"/>
      </w:divBdr>
    </w:div>
    <w:div w:id="936255894">
      <w:bodyDiv w:val="1"/>
      <w:marLeft w:val="0"/>
      <w:marRight w:val="0"/>
      <w:marTop w:val="0"/>
      <w:marBottom w:val="0"/>
      <w:divBdr>
        <w:top w:val="none" w:sz="0" w:space="0" w:color="auto"/>
        <w:left w:val="none" w:sz="0" w:space="0" w:color="auto"/>
        <w:bottom w:val="none" w:sz="0" w:space="0" w:color="auto"/>
        <w:right w:val="none" w:sz="0" w:space="0" w:color="auto"/>
      </w:divBdr>
    </w:div>
    <w:div w:id="938290711">
      <w:bodyDiv w:val="1"/>
      <w:marLeft w:val="0"/>
      <w:marRight w:val="0"/>
      <w:marTop w:val="0"/>
      <w:marBottom w:val="0"/>
      <w:divBdr>
        <w:top w:val="none" w:sz="0" w:space="0" w:color="auto"/>
        <w:left w:val="none" w:sz="0" w:space="0" w:color="auto"/>
        <w:bottom w:val="none" w:sz="0" w:space="0" w:color="auto"/>
        <w:right w:val="none" w:sz="0" w:space="0" w:color="auto"/>
      </w:divBdr>
    </w:div>
    <w:div w:id="938491629">
      <w:bodyDiv w:val="1"/>
      <w:marLeft w:val="0"/>
      <w:marRight w:val="0"/>
      <w:marTop w:val="0"/>
      <w:marBottom w:val="0"/>
      <w:divBdr>
        <w:top w:val="none" w:sz="0" w:space="0" w:color="auto"/>
        <w:left w:val="none" w:sz="0" w:space="0" w:color="auto"/>
        <w:bottom w:val="none" w:sz="0" w:space="0" w:color="auto"/>
        <w:right w:val="none" w:sz="0" w:space="0" w:color="auto"/>
      </w:divBdr>
    </w:div>
    <w:div w:id="945235223">
      <w:bodyDiv w:val="1"/>
      <w:marLeft w:val="0"/>
      <w:marRight w:val="0"/>
      <w:marTop w:val="0"/>
      <w:marBottom w:val="0"/>
      <w:divBdr>
        <w:top w:val="none" w:sz="0" w:space="0" w:color="auto"/>
        <w:left w:val="none" w:sz="0" w:space="0" w:color="auto"/>
        <w:bottom w:val="none" w:sz="0" w:space="0" w:color="auto"/>
        <w:right w:val="none" w:sz="0" w:space="0" w:color="auto"/>
      </w:divBdr>
    </w:div>
    <w:div w:id="952441681">
      <w:bodyDiv w:val="1"/>
      <w:marLeft w:val="0"/>
      <w:marRight w:val="0"/>
      <w:marTop w:val="0"/>
      <w:marBottom w:val="0"/>
      <w:divBdr>
        <w:top w:val="none" w:sz="0" w:space="0" w:color="auto"/>
        <w:left w:val="none" w:sz="0" w:space="0" w:color="auto"/>
        <w:bottom w:val="none" w:sz="0" w:space="0" w:color="auto"/>
        <w:right w:val="none" w:sz="0" w:space="0" w:color="auto"/>
      </w:divBdr>
    </w:div>
    <w:div w:id="953252898">
      <w:bodyDiv w:val="1"/>
      <w:marLeft w:val="0"/>
      <w:marRight w:val="0"/>
      <w:marTop w:val="0"/>
      <w:marBottom w:val="0"/>
      <w:divBdr>
        <w:top w:val="none" w:sz="0" w:space="0" w:color="auto"/>
        <w:left w:val="none" w:sz="0" w:space="0" w:color="auto"/>
        <w:bottom w:val="none" w:sz="0" w:space="0" w:color="auto"/>
        <w:right w:val="none" w:sz="0" w:space="0" w:color="auto"/>
      </w:divBdr>
    </w:div>
    <w:div w:id="977759760">
      <w:bodyDiv w:val="1"/>
      <w:marLeft w:val="0"/>
      <w:marRight w:val="0"/>
      <w:marTop w:val="0"/>
      <w:marBottom w:val="0"/>
      <w:divBdr>
        <w:top w:val="none" w:sz="0" w:space="0" w:color="auto"/>
        <w:left w:val="none" w:sz="0" w:space="0" w:color="auto"/>
        <w:bottom w:val="none" w:sz="0" w:space="0" w:color="auto"/>
        <w:right w:val="none" w:sz="0" w:space="0" w:color="auto"/>
      </w:divBdr>
    </w:div>
    <w:div w:id="982003365">
      <w:bodyDiv w:val="1"/>
      <w:marLeft w:val="0"/>
      <w:marRight w:val="0"/>
      <w:marTop w:val="0"/>
      <w:marBottom w:val="0"/>
      <w:divBdr>
        <w:top w:val="none" w:sz="0" w:space="0" w:color="auto"/>
        <w:left w:val="none" w:sz="0" w:space="0" w:color="auto"/>
        <w:bottom w:val="none" w:sz="0" w:space="0" w:color="auto"/>
        <w:right w:val="none" w:sz="0" w:space="0" w:color="auto"/>
      </w:divBdr>
    </w:div>
    <w:div w:id="988898905">
      <w:bodyDiv w:val="1"/>
      <w:marLeft w:val="0"/>
      <w:marRight w:val="0"/>
      <w:marTop w:val="0"/>
      <w:marBottom w:val="0"/>
      <w:divBdr>
        <w:top w:val="none" w:sz="0" w:space="0" w:color="auto"/>
        <w:left w:val="none" w:sz="0" w:space="0" w:color="auto"/>
        <w:bottom w:val="none" w:sz="0" w:space="0" w:color="auto"/>
        <w:right w:val="none" w:sz="0" w:space="0" w:color="auto"/>
      </w:divBdr>
    </w:div>
    <w:div w:id="994259067">
      <w:bodyDiv w:val="1"/>
      <w:marLeft w:val="0"/>
      <w:marRight w:val="0"/>
      <w:marTop w:val="0"/>
      <w:marBottom w:val="0"/>
      <w:divBdr>
        <w:top w:val="none" w:sz="0" w:space="0" w:color="auto"/>
        <w:left w:val="none" w:sz="0" w:space="0" w:color="auto"/>
        <w:bottom w:val="none" w:sz="0" w:space="0" w:color="auto"/>
        <w:right w:val="none" w:sz="0" w:space="0" w:color="auto"/>
      </w:divBdr>
    </w:div>
    <w:div w:id="996226629">
      <w:bodyDiv w:val="1"/>
      <w:marLeft w:val="0"/>
      <w:marRight w:val="0"/>
      <w:marTop w:val="0"/>
      <w:marBottom w:val="0"/>
      <w:divBdr>
        <w:top w:val="none" w:sz="0" w:space="0" w:color="auto"/>
        <w:left w:val="none" w:sz="0" w:space="0" w:color="auto"/>
        <w:bottom w:val="none" w:sz="0" w:space="0" w:color="auto"/>
        <w:right w:val="none" w:sz="0" w:space="0" w:color="auto"/>
      </w:divBdr>
    </w:div>
    <w:div w:id="1000277379">
      <w:bodyDiv w:val="1"/>
      <w:marLeft w:val="0"/>
      <w:marRight w:val="0"/>
      <w:marTop w:val="0"/>
      <w:marBottom w:val="0"/>
      <w:divBdr>
        <w:top w:val="none" w:sz="0" w:space="0" w:color="auto"/>
        <w:left w:val="none" w:sz="0" w:space="0" w:color="auto"/>
        <w:bottom w:val="none" w:sz="0" w:space="0" w:color="auto"/>
        <w:right w:val="none" w:sz="0" w:space="0" w:color="auto"/>
      </w:divBdr>
    </w:div>
    <w:div w:id="1004166008">
      <w:bodyDiv w:val="1"/>
      <w:marLeft w:val="0"/>
      <w:marRight w:val="0"/>
      <w:marTop w:val="0"/>
      <w:marBottom w:val="0"/>
      <w:divBdr>
        <w:top w:val="none" w:sz="0" w:space="0" w:color="auto"/>
        <w:left w:val="none" w:sz="0" w:space="0" w:color="auto"/>
        <w:bottom w:val="none" w:sz="0" w:space="0" w:color="auto"/>
        <w:right w:val="none" w:sz="0" w:space="0" w:color="auto"/>
      </w:divBdr>
    </w:div>
    <w:div w:id="1015425259">
      <w:bodyDiv w:val="1"/>
      <w:marLeft w:val="0"/>
      <w:marRight w:val="0"/>
      <w:marTop w:val="0"/>
      <w:marBottom w:val="0"/>
      <w:divBdr>
        <w:top w:val="none" w:sz="0" w:space="0" w:color="auto"/>
        <w:left w:val="none" w:sz="0" w:space="0" w:color="auto"/>
        <w:bottom w:val="none" w:sz="0" w:space="0" w:color="auto"/>
        <w:right w:val="none" w:sz="0" w:space="0" w:color="auto"/>
      </w:divBdr>
    </w:div>
    <w:div w:id="1021736276">
      <w:bodyDiv w:val="1"/>
      <w:marLeft w:val="0"/>
      <w:marRight w:val="0"/>
      <w:marTop w:val="0"/>
      <w:marBottom w:val="0"/>
      <w:divBdr>
        <w:top w:val="none" w:sz="0" w:space="0" w:color="auto"/>
        <w:left w:val="none" w:sz="0" w:space="0" w:color="auto"/>
        <w:bottom w:val="none" w:sz="0" w:space="0" w:color="auto"/>
        <w:right w:val="none" w:sz="0" w:space="0" w:color="auto"/>
      </w:divBdr>
    </w:div>
    <w:div w:id="1026368133">
      <w:bodyDiv w:val="1"/>
      <w:marLeft w:val="0"/>
      <w:marRight w:val="0"/>
      <w:marTop w:val="0"/>
      <w:marBottom w:val="0"/>
      <w:divBdr>
        <w:top w:val="none" w:sz="0" w:space="0" w:color="auto"/>
        <w:left w:val="none" w:sz="0" w:space="0" w:color="auto"/>
        <w:bottom w:val="none" w:sz="0" w:space="0" w:color="auto"/>
        <w:right w:val="none" w:sz="0" w:space="0" w:color="auto"/>
      </w:divBdr>
    </w:div>
    <w:div w:id="1029063069">
      <w:bodyDiv w:val="1"/>
      <w:marLeft w:val="0"/>
      <w:marRight w:val="0"/>
      <w:marTop w:val="0"/>
      <w:marBottom w:val="0"/>
      <w:divBdr>
        <w:top w:val="none" w:sz="0" w:space="0" w:color="auto"/>
        <w:left w:val="none" w:sz="0" w:space="0" w:color="auto"/>
        <w:bottom w:val="none" w:sz="0" w:space="0" w:color="auto"/>
        <w:right w:val="none" w:sz="0" w:space="0" w:color="auto"/>
      </w:divBdr>
    </w:div>
    <w:div w:id="1039545917">
      <w:bodyDiv w:val="1"/>
      <w:marLeft w:val="0"/>
      <w:marRight w:val="0"/>
      <w:marTop w:val="0"/>
      <w:marBottom w:val="0"/>
      <w:divBdr>
        <w:top w:val="none" w:sz="0" w:space="0" w:color="auto"/>
        <w:left w:val="none" w:sz="0" w:space="0" w:color="auto"/>
        <w:bottom w:val="none" w:sz="0" w:space="0" w:color="auto"/>
        <w:right w:val="none" w:sz="0" w:space="0" w:color="auto"/>
      </w:divBdr>
    </w:div>
    <w:div w:id="1041857314">
      <w:bodyDiv w:val="1"/>
      <w:marLeft w:val="0"/>
      <w:marRight w:val="0"/>
      <w:marTop w:val="0"/>
      <w:marBottom w:val="0"/>
      <w:divBdr>
        <w:top w:val="none" w:sz="0" w:space="0" w:color="auto"/>
        <w:left w:val="none" w:sz="0" w:space="0" w:color="auto"/>
        <w:bottom w:val="none" w:sz="0" w:space="0" w:color="auto"/>
        <w:right w:val="none" w:sz="0" w:space="0" w:color="auto"/>
      </w:divBdr>
    </w:div>
    <w:div w:id="1055084088">
      <w:bodyDiv w:val="1"/>
      <w:marLeft w:val="0"/>
      <w:marRight w:val="0"/>
      <w:marTop w:val="0"/>
      <w:marBottom w:val="0"/>
      <w:divBdr>
        <w:top w:val="none" w:sz="0" w:space="0" w:color="auto"/>
        <w:left w:val="none" w:sz="0" w:space="0" w:color="auto"/>
        <w:bottom w:val="none" w:sz="0" w:space="0" w:color="auto"/>
        <w:right w:val="none" w:sz="0" w:space="0" w:color="auto"/>
      </w:divBdr>
    </w:div>
    <w:div w:id="1058675468">
      <w:bodyDiv w:val="1"/>
      <w:marLeft w:val="0"/>
      <w:marRight w:val="0"/>
      <w:marTop w:val="0"/>
      <w:marBottom w:val="0"/>
      <w:divBdr>
        <w:top w:val="none" w:sz="0" w:space="0" w:color="auto"/>
        <w:left w:val="none" w:sz="0" w:space="0" w:color="auto"/>
        <w:bottom w:val="none" w:sz="0" w:space="0" w:color="auto"/>
        <w:right w:val="none" w:sz="0" w:space="0" w:color="auto"/>
      </w:divBdr>
    </w:div>
    <w:div w:id="1068110527">
      <w:bodyDiv w:val="1"/>
      <w:marLeft w:val="0"/>
      <w:marRight w:val="0"/>
      <w:marTop w:val="0"/>
      <w:marBottom w:val="0"/>
      <w:divBdr>
        <w:top w:val="none" w:sz="0" w:space="0" w:color="auto"/>
        <w:left w:val="none" w:sz="0" w:space="0" w:color="auto"/>
        <w:bottom w:val="none" w:sz="0" w:space="0" w:color="auto"/>
        <w:right w:val="none" w:sz="0" w:space="0" w:color="auto"/>
      </w:divBdr>
    </w:div>
    <w:div w:id="1075207817">
      <w:bodyDiv w:val="1"/>
      <w:marLeft w:val="0"/>
      <w:marRight w:val="0"/>
      <w:marTop w:val="0"/>
      <w:marBottom w:val="0"/>
      <w:divBdr>
        <w:top w:val="none" w:sz="0" w:space="0" w:color="auto"/>
        <w:left w:val="none" w:sz="0" w:space="0" w:color="auto"/>
        <w:bottom w:val="none" w:sz="0" w:space="0" w:color="auto"/>
        <w:right w:val="none" w:sz="0" w:space="0" w:color="auto"/>
      </w:divBdr>
    </w:div>
    <w:div w:id="1082138789">
      <w:bodyDiv w:val="1"/>
      <w:marLeft w:val="0"/>
      <w:marRight w:val="0"/>
      <w:marTop w:val="0"/>
      <w:marBottom w:val="0"/>
      <w:divBdr>
        <w:top w:val="none" w:sz="0" w:space="0" w:color="auto"/>
        <w:left w:val="none" w:sz="0" w:space="0" w:color="auto"/>
        <w:bottom w:val="none" w:sz="0" w:space="0" w:color="auto"/>
        <w:right w:val="none" w:sz="0" w:space="0" w:color="auto"/>
      </w:divBdr>
    </w:div>
    <w:div w:id="1087995174">
      <w:bodyDiv w:val="1"/>
      <w:marLeft w:val="0"/>
      <w:marRight w:val="0"/>
      <w:marTop w:val="0"/>
      <w:marBottom w:val="0"/>
      <w:divBdr>
        <w:top w:val="none" w:sz="0" w:space="0" w:color="auto"/>
        <w:left w:val="none" w:sz="0" w:space="0" w:color="auto"/>
        <w:bottom w:val="none" w:sz="0" w:space="0" w:color="auto"/>
        <w:right w:val="none" w:sz="0" w:space="0" w:color="auto"/>
      </w:divBdr>
    </w:div>
    <w:div w:id="1095200774">
      <w:bodyDiv w:val="1"/>
      <w:marLeft w:val="0"/>
      <w:marRight w:val="0"/>
      <w:marTop w:val="0"/>
      <w:marBottom w:val="0"/>
      <w:divBdr>
        <w:top w:val="none" w:sz="0" w:space="0" w:color="auto"/>
        <w:left w:val="none" w:sz="0" w:space="0" w:color="auto"/>
        <w:bottom w:val="none" w:sz="0" w:space="0" w:color="auto"/>
        <w:right w:val="none" w:sz="0" w:space="0" w:color="auto"/>
      </w:divBdr>
    </w:div>
    <w:div w:id="1097363650">
      <w:bodyDiv w:val="1"/>
      <w:marLeft w:val="0"/>
      <w:marRight w:val="0"/>
      <w:marTop w:val="0"/>
      <w:marBottom w:val="0"/>
      <w:divBdr>
        <w:top w:val="none" w:sz="0" w:space="0" w:color="auto"/>
        <w:left w:val="none" w:sz="0" w:space="0" w:color="auto"/>
        <w:bottom w:val="none" w:sz="0" w:space="0" w:color="auto"/>
        <w:right w:val="none" w:sz="0" w:space="0" w:color="auto"/>
      </w:divBdr>
    </w:div>
    <w:div w:id="1108739449">
      <w:bodyDiv w:val="1"/>
      <w:marLeft w:val="0"/>
      <w:marRight w:val="0"/>
      <w:marTop w:val="0"/>
      <w:marBottom w:val="0"/>
      <w:divBdr>
        <w:top w:val="none" w:sz="0" w:space="0" w:color="auto"/>
        <w:left w:val="none" w:sz="0" w:space="0" w:color="auto"/>
        <w:bottom w:val="none" w:sz="0" w:space="0" w:color="auto"/>
        <w:right w:val="none" w:sz="0" w:space="0" w:color="auto"/>
      </w:divBdr>
    </w:div>
    <w:div w:id="1110708544">
      <w:bodyDiv w:val="1"/>
      <w:marLeft w:val="0"/>
      <w:marRight w:val="0"/>
      <w:marTop w:val="0"/>
      <w:marBottom w:val="0"/>
      <w:divBdr>
        <w:top w:val="none" w:sz="0" w:space="0" w:color="auto"/>
        <w:left w:val="none" w:sz="0" w:space="0" w:color="auto"/>
        <w:bottom w:val="none" w:sz="0" w:space="0" w:color="auto"/>
        <w:right w:val="none" w:sz="0" w:space="0" w:color="auto"/>
      </w:divBdr>
    </w:div>
    <w:div w:id="1111432744">
      <w:bodyDiv w:val="1"/>
      <w:marLeft w:val="0"/>
      <w:marRight w:val="0"/>
      <w:marTop w:val="0"/>
      <w:marBottom w:val="0"/>
      <w:divBdr>
        <w:top w:val="none" w:sz="0" w:space="0" w:color="auto"/>
        <w:left w:val="none" w:sz="0" w:space="0" w:color="auto"/>
        <w:bottom w:val="none" w:sz="0" w:space="0" w:color="auto"/>
        <w:right w:val="none" w:sz="0" w:space="0" w:color="auto"/>
      </w:divBdr>
    </w:div>
    <w:div w:id="1129127901">
      <w:bodyDiv w:val="1"/>
      <w:marLeft w:val="0"/>
      <w:marRight w:val="0"/>
      <w:marTop w:val="0"/>
      <w:marBottom w:val="0"/>
      <w:divBdr>
        <w:top w:val="none" w:sz="0" w:space="0" w:color="auto"/>
        <w:left w:val="none" w:sz="0" w:space="0" w:color="auto"/>
        <w:bottom w:val="none" w:sz="0" w:space="0" w:color="auto"/>
        <w:right w:val="none" w:sz="0" w:space="0" w:color="auto"/>
      </w:divBdr>
    </w:div>
    <w:div w:id="1163740178">
      <w:bodyDiv w:val="1"/>
      <w:marLeft w:val="0"/>
      <w:marRight w:val="0"/>
      <w:marTop w:val="0"/>
      <w:marBottom w:val="0"/>
      <w:divBdr>
        <w:top w:val="none" w:sz="0" w:space="0" w:color="auto"/>
        <w:left w:val="none" w:sz="0" w:space="0" w:color="auto"/>
        <w:bottom w:val="none" w:sz="0" w:space="0" w:color="auto"/>
        <w:right w:val="none" w:sz="0" w:space="0" w:color="auto"/>
      </w:divBdr>
    </w:div>
    <w:div w:id="1164198664">
      <w:bodyDiv w:val="1"/>
      <w:marLeft w:val="0"/>
      <w:marRight w:val="0"/>
      <w:marTop w:val="0"/>
      <w:marBottom w:val="0"/>
      <w:divBdr>
        <w:top w:val="none" w:sz="0" w:space="0" w:color="auto"/>
        <w:left w:val="none" w:sz="0" w:space="0" w:color="auto"/>
        <w:bottom w:val="none" w:sz="0" w:space="0" w:color="auto"/>
        <w:right w:val="none" w:sz="0" w:space="0" w:color="auto"/>
      </w:divBdr>
    </w:div>
    <w:div w:id="1168710092">
      <w:bodyDiv w:val="1"/>
      <w:marLeft w:val="0"/>
      <w:marRight w:val="0"/>
      <w:marTop w:val="0"/>
      <w:marBottom w:val="0"/>
      <w:divBdr>
        <w:top w:val="none" w:sz="0" w:space="0" w:color="auto"/>
        <w:left w:val="none" w:sz="0" w:space="0" w:color="auto"/>
        <w:bottom w:val="none" w:sz="0" w:space="0" w:color="auto"/>
        <w:right w:val="none" w:sz="0" w:space="0" w:color="auto"/>
      </w:divBdr>
    </w:div>
    <w:div w:id="1169053729">
      <w:bodyDiv w:val="1"/>
      <w:marLeft w:val="0"/>
      <w:marRight w:val="0"/>
      <w:marTop w:val="0"/>
      <w:marBottom w:val="0"/>
      <w:divBdr>
        <w:top w:val="none" w:sz="0" w:space="0" w:color="auto"/>
        <w:left w:val="none" w:sz="0" w:space="0" w:color="auto"/>
        <w:bottom w:val="none" w:sz="0" w:space="0" w:color="auto"/>
        <w:right w:val="none" w:sz="0" w:space="0" w:color="auto"/>
      </w:divBdr>
    </w:div>
    <w:div w:id="1192455849">
      <w:bodyDiv w:val="1"/>
      <w:marLeft w:val="0"/>
      <w:marRight w:val="0"/>
      <w:marTop w:val="0"/>
      <w:marBottom w:val="0"/>
      <w:divBdr>
        <w:top w:val="none" w:sz="0" w:space="0" w:color="auto"/>
        <w:left w:val="none" w:sz="0" w:space="0" w:color="auto"/>
        <w:bottom w:val="none" w:sz="0" w:space="0" w:color="auto"/>
        <w:right w:val="none" w:sz="0" w:space="0" w:color="auto"/>
      </w:divBdr>
    </w:div>
    <w:div w:id="1192642979">
      <w:bodyDiv w:val="1"/>
      <w:marLeft w:val="0"/>
      <w:marRight w:val="0"/>
      <w:marTop w:val="0"/>
      <w:marBottom w:val="0"/>
      <w:divBdr>
        <w:top w:val="none" w:sz="0" w:space="0" w:color="auto"/>
        <w:left w:val="none" w:sz="0" w:space="0" w:color="auto"/>
        <w:bottom w:val="none" w:sz="0" w:space="0" w:color="auto"/>
        <w:right w:val="none" w:sz="0" w:space="0" w:color="auto"/>
      </w:divBdr>
    </w:div>
    <w:div w:id="1197741143">
      <w:bodyDiv w:val="1"/>
      <w:marLeft w:val="0"/>
      <w:marRight w:val="0"/>
      <w:marTop w:val="0"/>
      <w:marBottom w:val="0"/>
      <w:divBdr>
        <w:top w:val="none" w:sz="0" w:space="0" w:color="auto"/>
        <w:left w:val="none" w:sz="0" w:space="0" w:color="auto"/>
        <w:bottom w:val="none" w:sz="0" w:space="0" w:color="auto"/>
        <w:right w:val="none" w:sz="0" w:space="0" w:color="auto"/>
      </w:divBdr>
    </w:div>
    <w:div w:id="1207059080">
      <w:bodyDiv w:val="1"/>
      <w:marLeft w:val="0"/>
      <w:marRight w:val="0"/>
      <w:marTop w:val="0"/>
      <w:marBottom w:val="0"/>
      <w:divBdr>
        <w:top w:val="none" w:sz="0" w:space="0" w:color="auto"/>
        <w:left w:val="none" w:sz="0" w:space="0" w:color="auto"/>
        <w:bottom w:val="none" w:sz="0" w:space="0" w:color="auto"/>
        <w:right w:val="none" w:sz="0" w:space="0" w:color="auto"/>
      </w:divBdr>
    </w:div>
    <w:div w:id="1214661999">
      <w:bodyDiv w:val="1"/>
      <w:marLeft w:val="0"/>
      <w:marRight w:val="0"/>
      <w:marTop w:val="0"/>
      <w:marBottom w:val="0"/>
      <w:divBdr>
        <w:top w:val="none" w:sz="0" w:space="0" w:color="auto"/>
        <w:left w:val="none" w:sz="0" w:space="0" w:color="auto"/>
        <w:bottom w:val="none" w:sz="0" w:space="0" w:color="auto"/>
        <w:right w:val="none" w:sz="0" w:space="0" w:color="auto"/>
      </w:divBdr>
    </w:div>
    <w:div w:id="1215315882">
      <w:bodyDiv w:val="1"/>
      <w:marLeft w:val="0"/>
      <w:marRight w:val="0"/>
      <w:marTop w:val="0"/>
      <w:marBottom w:val="0"/>
      <w:divBdr>
        <w:top w:val="none" w:sz="0" w:space="0" w:color="auto"/>
        <w:left w:val="none" w:sz="0" w:space="0" w:color="auto"/>
        <w:bottom w:val="none" w:sz="0" w:space="0" w:color="auto"/>
        <w:right w:val="none" w:sz="0" w:space="0" w:color="auto"/>
      </w:divBdr>
    </w:div>
    <w:div w:id="1220093152">
      <w:bodyDiv w:val="1"/>
      <w:marLeft w:val="0"/>
      <w:marRight w:val="0"/>
      <w:marTop w:val="0"/>
      <w:marBottom w:val="0"/>
      <w:divBdr>
        <w:top w:val="none" w:sz="0" w:space="0" w:color="auto"/>
        <w:left w:val="none" w:sz="0" w:space="0" w:color="auto"/>
        <w:bottom w:val="none" w:sz="0" w:space="0" w:color="auto"/>
        <w:right w:val="none" w:sz="0" w:space="0" w:color="auto"/>
      </w:divBdr>
    </w:div>
    <w:div w:id="1222444399">
      <w:bodyDiv w:val="1"/>
      <w:marLeft w:val="0"/>
      <w:marRight w:val="0"/>
      <w:marTop w:val="0"/>
      <w:marBottom w:val="0"/>
      <w:divBdr>
        <w:top w:val="none" w:sz="0" w:space="0" w:color="auto"/>
        <w:left w:val="none" w:sz="0" w:space="0" w:color="auto"/>
        <w:bottom w:val="none" w:sz="0" w:space="0" w:color="auto"/>
        <w:right w:val="none" w:sz="0" w:space="0" w:color="auto"/>
      </w:divBdr>
    </w:div>
    <w:div w:id="1229728613">
      <w:bodyDiv w:val="1"/>
      <w:marLeft w:val="0"/>
      <w:marRight w:val="0"/>
      <w:marTop w:val="0"/>
      <w:marBottom w:val="0"/>
      <w:divBdr>
        <w:top w:val="none" w:sz="0" w:space="0" w:color="auto"/>
        <w:left w:val="none" w:sz="0" w:space="0" w:color="auto"/>
        <w:bottom w:val="none" w:sz="0" w:space="0" w:color="auto"/>
        <w:right w:val="none" w:sz="0" w:space="0" w:color="auto"/>
      </w:divBdr>
    </w:div>
    <w:div w:id="1234050226">
      <w:bodyDiv w:val="1"/>
      <w:marLeft w:val="0"/>
      <w:marRight w:val="0"/>
      <w:marTop w:val="0"/>
      <w:marBottom w:val="0"/>
      <w:divBdr>
        <w:top w:val="none" w:sz="0" w:space="0" w:color="auto"/>
        <w:left w:val="none" w:sz="0" w:space="0" w:color="auto"/>
        <w:bottom w:val="none" w:sz="0" w:space="0" w:color="auto"/>
        <w:right w:val="none" w:sz="0" w:space="0" w:color="auto"/>
      </w:divBdr>
    </w:div>
    <w:div w:id="1236864965">
      <w:bodyDiv w:val="1"/>
      <w:marLeft w:val="0"/>
      <w:marRight w:val="0"/>
      <w:marTop w:val="0"/>
      <w:marBottom w:val="0"/>
      <w:divBdr>
        <w:top w:val="none" w:sz="0" w:space="0" w:color="auto"/>
        <w:left w:val="none" w:sz="0" w:space="0" w:color="auto"/>
        <w:bottom w:val="none" w:sz="0" w:space="0" w:color="auto"/>
        <w:right w:val="none" w:sz="0" w:space="0" w:color="auto"/>
      </w:divBdr>
    </w:div>
    <w:div w:id="1237474581">
      <w:bodyDiv w:val="1"/>
      <w:marLeft w:val="0"/>
      <w:marRight w:val="0"/>
      <w:marTop w:val="0"/>
      <w:marBottom w:val="0"/>
      <w:divBdr>
        <w:top w:val="none" w:sz="0" w:space="0" w:color="auto"/>
        <w:left w:val="none" w:sz="0" w:space="0" w:color="auto"/>
        <w:bottom w:val="none" w:sz="0" w:space="0" w:color="auto"/>
        <w:right w:val="none" w:sz="0" w:space="0" w:color="auto"/>
      </w:divBdr>
    </w:div>
    <w:div w:id="1257131105">
      <w:bodyDiv w:val="1"/>
      <w:marLeft w:val="0"/>
      <w:marRight w:val="0"/>
      <w:marTop w:val="0"/>
      <w:marBottom w:val="0"/>
      <w:divBdr>
        <w:top w:val="none" w:sz="0" w:space="0" w:color="auto"/>
        <w:left w:val="none" w:sz="0" w:space="0" w:color="auto"/>
        <w:bottom w:val="none" w:sz="0" w:space="0" w:color="auto"/>
        <w:right w:val="none" w:sz="0" w:space="0" w:color="auto"/>
      </w:divBdr>
    </w:div>
    <w:div w:id="1261722111">
      <w:bodyDiv w:val="1"/>
      <w:marLeft w:val="0"/>
      <w:marRight w:val="0"/>
      <w:marTop w:val="0"/>
      <w:marBottom w:val="0"/>
      <w:divBdr>
        <w:top w:val="none" w:sz="0" w:space="0" w:color="auto"/>
        <w:left w:val="none" w:sz="0" w:space="0" w:color="auto"/>
        <w:bottom w:val="none" w:sz="0" w:space="0" w:color="auto"/>
        <w:right w:val="none" w:sz="0" w:space="0" w:color="auto"/>
      </w:divBdr>
    </w:div>
    <w:div w:id="1266498462">
      <w:bodyDiv w:val="1"/>
      <w:marLeft w:val="0"/>
      <w:marRight w:val="0"/>
      <w:marTop w:val="0"/>
      <w:marBottom w:val="0"/>
      <w:divBdr>
        <w:top w:val="none" w:sz="0" w:space="0" w:color="auto"/>
        <w:left w:val="none" w:sz="0" w:space="0" w:color="auto"/>
        <w:bottom w:val="none" w:sz="0" w:space="0" w:color="auto"/>
        <w:right w:val="none" w:sz="0" w:space="0" w:color="auto"/>
      </w:divBdr>
    </w:div>
    <w:div w:id="1273047599">
      <w:bodyDiv w:val="1"/>
      <w:marLeft w:val="0"/>
      <w:marRight w:val="0"/>
      <w:marTop w:val="0"/>
      <w:marBottom w:val="0"/>
      <w:divBdr>
        <w:top w:val="none" w:sz="0" w:space="0" w:color="auto"/>
        <w:left w:val="none" w:sz="0" w:space="0" w:color="auto"/>
        <w:bottom w:val="none" w:sz="0" w:space="0" w:color="auto"/>
        <w:right w:val="none" w:sz="0" w:space="0" w:color="auto"/>
      </w:divBdr>
    </w:div>
    <w:div w:id="1275987333">
      <w:bodyDiv w:val="1"/>
      <w:marLeft w:val="0"/>
      <w:marRight w:val="0"/>
      <w:marTop w:val="0"/>
      <w:marBottom w:val="0"/>
      <w:divBdr>
        <w:top w:val="none" w:sz="0" w:space="0" w:color="auto"/>
        <w:left w:val="none" w:sz="0" w:space="0" w:color="auto"/>
        <w:bottom w:val="none" w:sz="0" w:space="0" w:color="auto"/>
        <w:right w:val="none" w:sz="0" w:space="0" w:color="auto"/>
      </w:divBdr>
      <w:divsChild>
        <w:div w:id="1443914154">
          <w:marLeft w:val="480"/>
          <w:marRight w:val="0"/>
          <w:marTop w:val="0"/>
          <w:marBottom w:val="0"/>
          <w:divBdr>
            <w:top w:val="none" w:sz="0" w:space="0" w:color="auto"/>
            <w:left w:val="none" w:sz="0" w:space="0" w:color="auto"/>
            <w:bottom w:val="none" w:sz="0" w:space="0" w:color="auto"/>
            <w:right w:val="none" w:sz="0" w:space="0" w:color="auto"/>
          </w:divBdr>
        </w:div>
        <w:div w:id="1557471592">
          <w:marLeft w:val="480"/>
          <w:marRight w:val="0"/>
          <w:marTop w:val="0"/>
          <w:marBottom w:val="0"/>
          <w:divBdr>
            <w:top w:val="none" w:sz="0" w:space="0" w:color="auto"/>
            <w:left w:val="none" w:sz="0" w:space="0" w:color="auto"/>
            <w:bottom w:val="none" w:sz="0" w:space="0" w:color="auto"/>
            <w:right w:val="none" w:sz="0" w:space="0" w:color="auto"/>
          </w:divBdr>
        </w:div>
        <w:div w:id="360668330">
          <w:marLeft w:val="480"/>
          <w:marRight w:val="0"/>
          <w:marTop w:val="0"/>
          <w:marBottom w:val="0"/>
          <w:divBdr>
            <w:top w:val="none" w:sz="0" w:space="0" w:color="auto"/>
            <w:left w:val="none" w:sz="0" w:space="0" w:color="auto"/>
            <w:bottom w:val="none" w:sz="0" w:space="0" w:color="auto"/>
            <w:right w:val="none" w:sz="0" w:space="0" w:color="auto"/>
          </w:divBdr>
        </w:div>
        <w:div w:id="2056388664">
          <w:marLeft w:val="480"/>
          <w:marRight w:val="0"/>
          <w:marTop w:val="0"/>
          <w:marBottom w:val="0"/>
          <w:divBdr>
            <w:top w:val="none" w:sz="0" w:space="0" w:color="auto"/>
            <w:left w:val="none" w:sz="0" w:space="0" w:color="auto"/>
            <w:bottom w:val="none" w:sz="0" w:space="0" w:color="auto"/>
            <w:right w:val="none" w:sz="0" w:space="0" w:color="auto"/>
          </w:divBdr>
        </w:div>
        <w:div w:id="2071030942">
          <w:marLeft w:val="480"/>
          <w:marRight w:val="0"/>
          <w:marTop w:val="0"/>
          <w:marBottom w:val="0"/>
          <w:divBdr>
            <w:top w:val="none" w:sz="0" w:space="0" w:color="auto"/>
            <w:left w:val="none" w:sz="0" w:space="0" w:color="auto"/>
            <w:bottom w:val="none" w:sz="0" w:space="0" w:color="auto"/>
            <w:right w:val="none" w:sz="0" w:space="0" w:color="auto"/>
          </w:divBdr>
        </w:div>
        <w:div w:id="558856960">
          <w:marLeft w:val="480"/>
          <w:marRight w:val="0"/>
          <w:marTop w:val="0"/>
          <w:marBottom w:val="0"/>
          <w:divBdr>
            <w:top w:val="none" w:sz="0" w:space="0" w:color="auto"/>
            <w:left w:val="none" w:sz="0" w:space="0" w:color="auto"/>
            <w:bottom w:val="none" w:sz="0" w:space="0" w:color="auto"/>
            <w:right w:val="none" w:sz="0" w:space="0" w:color="auto"/>
          </w:divBdr>
        </w:div>
        <w:div w:id="1827012962">
          <w:marLeft w:val="480"/>
          <w:marRight w:val="0"/>
          <w:marTop w:val="0"/>
          <w:marBottom w:val="0"/>
          <w:divBdr>
            <w:top w:val="none" w:sz="0" w:space="0" w:color="auto"/>
            <w:left w:val="none" w:sz="0" w:space="0" w:color="auto"/>
            <w:bottom w:val="none" w:sz="0" w:space="0" w:color="auto"/>
            <w:right w:val="none" w:sz="0" w:space="0" w:color="auto"/>
          </w:divBdr>
        </w:div>
        <w:div w:id="246773765">
          <w:marLeft w:val="480"/>
          <w:marRight w:val="0"/>
          <w:marTop w:val="0"/>
          <w:marBottom w:val="0"/>
          <w:divBdr>
            <w:top w:val="none" w:sz="0" w:space="0" w:color="auto"/>
            <w:left w:val="none" w:sz="0" w:space="0" w:color="auto"/>
            <w:bottom w:val="none" w:sz="0" w:space="0" w:color="auto"/>
            <w:right w:val="none" w:sz="0" w:space="0" w:color="auto"/>
          </w:divBdr>
        </w:div>
        <w:div w:id="1962295237">
          <w:marLeft w:val="480"/>
          <w:marRight w:val="0"/>
          <w:marTop w:val="0"/>
          <w:marBottom w:val="0"/>
          <w:divBdr>
            <w:top w:val="none" w:sz="0" w:space="0" w:color="auto"/>
            <w:left w:val="none" w:sz="0" w:space="0" w:color="auto"/>
            <w:bottom w:val="none" w:sz="0" w:space="0" w:color="auto"/>
            <w:right w:val="none" w:sz="0" w:space="0" w:color="auto"/>
          </w:divBdr>
        </w:div>
        <w:div w:id="29689051">
          <w:marLeft w:val="480"/>
          <w:marRight w:val="0"/>
          <w:marTop w:val="0"/>
          <w:marBottom w:val="0"/>
          <w:divBdr>
            <w:top w:val="none" w:sz="0" w:space="0" w:color="auto"/>
            <w:left w:val="none" w:sz="0" w:space="0" w:color="auto"/>
            <w:bottom w:val="none" w:sz="0" w:space="0" w:color="auto"/>
            <w:right w:val="none" w:sz="0" w:space="0" w:color="auto"/>
          </w:divBdr>
        </w:div>
        <w:div w:id="1577667969">
          <w:marLeft w:val="480"/>
          <w:marRight w:val="0"/>
          <w:marTop w:val="0"/>
          <w:marBottom w:val="0"/>
          <w:divBdr>
            <w:top w:val="none" w:sz="0" w:space="0" w:color="auto"/>
            <w:left w:val="none" w:sz="0" w:space="0" w:color="auto"/>
            <w:bottom w:val="none" w:sz="0" w:space="0" w:color="auto"/>
            <w:right w:val="none" w:sz="0" w:space="0" w:color="auto"/>
          </w:divBdr>
        </w:div>
        <w:div w:id="1651248555">
          <w:marLeft w:val="480"/>
          <w:marRight w:val="0"/>
          <w:marTop w:val="0"/>
          <w:marBottom w:val="0"/>
          <w:divBdr>
            <w:top w:val="none" w:sz="0" w:space="0" w:color="auto"/>
            <w:left w:val="none" w:sz="0" w:space="0" w:color="auto"/>
            <w:bottom w:val="none" w:sz="0" w:space="0" w:color="auto"/>
            <w:right w:val="none" w:sz="0" w:space="0" w:color="auto"/>
          </w:divBdr>
        </w:div>
        <w:div w:id="1775398255">
          <w:marLeft w:val="480"/>
          <w:marRight w:val="0"/>
          <w:marTop w:val="0"/>
          <w:marBottom w:val="0"/>
          <w:divBdr>
            <w:top w:val="none" w:sz="0" w:space="0" w:color="auto"/>
            <w:left w:val="none" w:sz="0" w:space="0" w:color="auto"/>
            <w:bottom w:val="none" w:sz="0" w:space="0" w:color="auto"/>
            <w:right w:val="none" w:sz="0" w:space="0" w:color="auto"/>
          </w:divBdr>
        </w:div>
        <w:div w:id="1601379339">
          <w:marLeft w:val="480"/>
          <w:marRight w:val="0"/>
          <w:marTop w:val="0"/>
          <w:marBottom w:val="0"/>
          <w:divBdr>
            <w:top w:val="none" w:sz="0" w:space="0" w:color="auto"/>
            <w:left w:val="none" w:sz="0" w:space="0" w:color="auto"/>
            <w:bottom w:val="none" w:sz="0" w:space="0" w:color="auto"/>
            <w:right w:val="none" w:sz="0" w:space="0" w:color="auto"/>
          </w:divBdr>
        </w:div>
        <w:div w:id="1843426449">
          <w:marLeft w:val="480"/>
          <w:marRight w:val="0"/>
          <w:marTop w:val="0"/>
          <w:marBottom w:val="0"/>
          <w:divBdr>
            <w:top w:val="none" w:sz="0" w:space="0" w:color="auto"/>
            <w:left w:val="none" w:sz="0" w:space="0" w:color="auto"/>
            <w:bottom w:val="none" w:sz="0" w:space="0" w:color="auto"/>
            <w:right w:val="none" w:sz="0" w:space="0" w:color="auto"/>
          </w:divBdr>
        </w:div>
        <w:div w:id="27266275">
          <w:marLeft w:val="480"/>
          <w:marRight w:val="0"/>
          <w:marTop w:val="0"/>
          <w:marBottom w:val="0"/>
          <w:divBdr>
            <w:top w:val="none" w:sz="0" w:space="0" w:color="auto"/>
            <w:left w:val="none" w:sz="0" w:space="0" w:color="auto"/>
            <w:bottom w:val="none" w:sz="0" w:space="0" w:color="auto"/>
            <w:right w:val="none" w:sz="0" w:space="0" w:color="auto"/>
          </w:divBdr>
        </w:div>
        <w:div w:id="1878394363">
          <w:marLeft w:val="480"/>
          <w:marRight w:val="0"/>
          <w:marTop w:val="0"/>
          <w:marBottom w:val="0"/>
          <w:divBdr>
            <w:top w:val="none" w:sz="0" w:space="0" w:color="auto"/>
            <w:left w:val="none" w:sz="0" w:space="0" w:color="auto"/>
            <w:bottom w:val="none" w:sz="0" w:space="0" w:color="auto"/>
            <w:right w:val="none" w:sz="0" w:space="0" w:color="auto"/>
          </w:divBdr>
        </w:div>
        <w:div w:id="85540335">
          <w:marLeft w:val="480"/>
          <w:marRight w:val="0"/>
          <w:marTop w:val="0"/>
          <w:marBottom w:val="0"/>
          <w:divBdr>
            <w:top w:val="none" w:sz="0" w:space="0" w:color="auto"/>
            <w:left w:val="none" w:sz="0" w:space="0" w:color="auto"/>
            <w:bottom w:val="none" w:sz="0" w:space="0" w:color="auto"/>
            <w:right w:val="none" w:sz="0" w:space="0" w:color="auto"/>
          </w:divBdr>
        </w:div>
        <w:div w:id="412044975">
          <w:marLeft w:val="480"/>
          <w:marRight w:val="0"/>
          <w:marTop w:val="0"/>
          <w:marBottom w:val="0"/>
          <w:divBdr>
            <w:top w:val="none" w:sz="0" w:space="0" w:color="auto"/>
            <w:left w:val="none" w:sz="0" w:space="0" w:color="auto"/>
            <w:bottom w:val="none" w:sz="0" w:space="0" w:color="auto"/>
            <w:right w:val="none" w:sz="0" w:space="0" w:color="auto"/>
          </w:divBdr>
        </w:div>
        <w:div w:id="479349980">
          <w:marLeft w:val="480"/>
          <w:marRight w:val="0"/>
          <w:marTop w:val="0"/>
          <w:marBottom w:val="0"/>
          <w:divBdr>
            <w:top w:val="none" w:sz="0" w:space="0" w:color="auto"/>
            <w:left w:val="none" w:sz="0" w:space="0" w:color="auto"/>
            <w:bottom w:val="none" w:sz="0" w:space="0" w:color="auto"/>
            <w:right w:val="none" w:sz="0" w:space="0" w:color="auto"/>
          </w:divBdr>
        </w:div>
        <w:div w:id="845755046">
          <w:marLeft w:val="480"/>
          <w:marRight w:val="0"/>
          <w:marTop w:val="0"/>
          <w:marBottom w:val="0"/>
          <w:divBdr>
            <w:top w:val="none" w:sz="0" w:space="0" w:color="auto"/>
            <w:left w:val="none" w:sz="0" w:space="0" w:color="auto"/>
            <w:bottom w:val="none" w:sz="0" w:space="0" w:color="auto"/>
            <w:right w:val="none" w:sz="0" w:space="0" w:color="auto"/>
          </w:divBdr>
        </w:div>
        <w:div w:id="795366532">
          <w:marLeft w:val="480"/>
          <w:marRight w:val="0"/>
          <w:marTop w:val="0"/>
          <w:marBottom w:val="0"/>
          <w:divBdr>
            <w:top w:val="none" w:sz="0" w:space="0" w:color="auto"/>
            <w:left w:val="none" w:sz="0" w:space="0" w:color="auto"/>
            <w:bottom w:val="none" w:sz="0" w:space="0" w:color="auto"/>
            <w:right w:val="none" w:sz="0" w:space="0" w:color="auto"/>
          </w:divBdr>
        </w:div>
        <w:div w:id="1970238116">
          <w:marLeft w:val="480"/>
          <w:marRight w:val="0"/>
          <w:marTop w:val="0"/>
          <w:marBottom w:val="0"/>
          <w:divBdr>
            <w:top w:val="none" w:sz="0" w:space="0" w:color="auto"/>
            <w:left w:val="none" w:sz="0" w:space="0" w:color="auto"/>
            <w:bottom w:val="none" w:sz="0" w:space="0" w:color="auto"/>
            <w:right w:val="none" w:sz="0" w:space="0" w:color="auto"/>
          </w:divBdr>
        </w:div>
        <w:div w:id="853803683">
          <w:marLeft w:val="480"/>
          <w:marRight w:val="0"/>
          <w:marTop w:val="0"/>
          <w:marBottom w:val="0"/>
          <w:divBdr>
            <w:top w:val="none" w:sz="0" w:space="0" w:color="auto"/>
            <w:left w:val="none" w:sz="0" w:space="0" w:color="auto"/>
            <w:bottom w:val="none" w:sz="0" w:space="0" w:color="auto"/>
            <w:right w:val="none" w:sz="0" w:space="0" w:color="auto"/>
          </w:divBdr>
        </w:div>
        <w:div w:id="1049111241">
          <w:marLeft w:val="480"/>
          <w:marRight w:val="0"/>
          <w:marTop w:val="0"/>
          <w:marBottom w:val="0"/>
          <w:divBdr>
            <w:top w:val="none" w:sz="0" w:space="0" w:color="auto"/>
            <w:left w:val="none" w:sz="0" w:space="0" w:color="auto"/>
            <w:bottom w:val="none" w:sz="0" w:space="0" w:color="auto"/>
            <w:right w:val="none" w:sz="0" w:space="0" w:color="auto"/>
          </w:divBdr>
        </w:div>
        <w:div w:id="2065374129">
          <w:marLeft w:val="480"/>
          <w:marRight w:val="0"/>
          <w:marTop w:val="0"/>
          <w:marBottom w:val="0"/>
          <w:divBdr>
            <w:top w:val="none" w:sz="0" w:space="0" w:color="auto"/>
            <w:left w:val="none" w:sz="0" w:space="0" w:color="auto"/>
            <w:bottom w:val="none" w:sz="0" w:space="0" w:color="auto"/>
            <w:right w:val="none" w:sz="0" w:space="0" w:color="auto"/>
          </w:divBdr>
        </w:div>
        <w:div w:id="1429233914">
          <w:marLeft w:val="480"/>
          <w:marRight w:val="0"/>
          <w:marTop w:val="0"/>
          <w:marBottom w:val="0"/>
          <w:divBdr>
            <w:top w:val="none" w:sz="0" w:space="0" w:color="auto"/>
            <w:left w:val="none" w:sz="0" w:space="0" w:color="auto"/>
            <w:bottom w:val="none" w:sz="0" w:space="0" w:color="auto"/>
            <w:right w:val="none" w:sz="0" w:space="0" w:color="auto"/>
          </w:divBdr>
        </w:div>
        <w:div w:id="1825313842">
          <w:marLeft w:val="480"/>
          <w:marRight w:val="0"/>
          <w:marTop w:val="0"/>
          <w:marBottom w:val="0"/>
          <w:divBdr>
            <w:top w:val="none" w:sz="0" w:space="0" w:color="auto"/>
            <w:left w:val="none" w:sz="0" w:space="0" w:color="auto"/>
            <w:bottom w:val="none" w:sz="0" w:space="0" w:color="auto"/>
            <w:right w:val="none" w:sz="0" w:space="0" w:color="auto"/>
          </w:divBdr>
        </w:div>
        <w:div w:id="1238596331">
          <w:marLeft w:val="480"/>
          <w:marRight w:val="0"/>
          <w:marTop w:val="0"/>
          <w:marBottom w:val="0"/>
          <w:divBdr>
            <w:top w:val="none" w:sz="0" w:space="0" w:color="auto"/>
            <w:left w:val="none" w:sz="0" w:space="0" w:color="auto"/>
            <w:bottom w:val="none" w:sz="0" w:space="0" w:color="auto"/>
            <w:right w:val="none" w:sz="0" w:space="0" w:color="auto"/>
          </w:divBdr>
        </w:div>
        <w:div w:id="768356426">
          <w:marLeft w:val="480"/>
          <w:marRight w:val="0"/>
          <w:marTop w:val="0"/>
          <w:marBottom w:val="0"/>
          <w:divBdr>
            <w:top w:val="none" w:sz="0" w:space="0" w:color="auto"/>
            <w:left w:val="none" w:sz="0" w:space="0" w:color="auto"/>
            <w:bottom w:val="none" w:sz="0" w:space="0" w:color="auto"/>
            <w:right w:val="none" w:sz="0" w:space="0" w:color="auto"/>
          </w:divBdr>
        </w:div>
        <w:div w:id="298414051">
          <w:marLeft w:val="480"/>
          <w:marRight w:val="0"/>
          <w:marTop w:val="0"/>
          <w:marBottom w:val="0"/>
          <w:divBdr>
            <w:top w:val="none" w:sz="0" w:space="0" w:color="auto"/>
            <w:left w:val="none" w:sz="0" w:space="0" w:color="auto"/>
            <w:bottom w:val="none" w:sz="0" w:space="0" w:color="auto"/>
            <w:right w:val="none" w:sz="0" w:space="0" w:color="auto"/>
          </w:divBdr>
        </w:div>
        <w:div w:id="324482174">
          <w:marLeft w:val="480"/>
          <w:marRight w:val="0"/>
          <w:marTop w:val="0"/>
          <w:marBottom w:val="0"/>
          <w:divBdr>
            <w:top w:val="none" w:sz="0" w:space="0" w:color="auto"/>
            <w:left w:val="none" w:sz="0" w:space="0" w:color="auto"/>
            <w:bottom w:val="none" w:sz="0" w:space="0" w:color="auto"/>
            <w:right w:val="none" w:sz="0" w:space="0" w:color="auto"/>
          </w:divBdr>
        </w:div>
        <w:div w:id="1857693584">
          <w:marLeft w:val="480"/>
          <w:marRight w:val="0"/>
          <w:marTop w:val="0"/>
          <w:marBottom w:val="0"/>
          <w:divBdr>
            <w:top w:val="none" w:sz="0" w:space="0" w:color="auto"/>
            <w:left w:val="none" w:sz="0" w:space="0" w:color="auto"/>
            <w:bottom w:val="none" w:sz="0" w:space="0" w:color="auto"/>
            <w:right w:val="none" w:sz="0" w:space="0" w:color="auto"/>
          </w:divBdr>
        </w:div>
        <w:div w:id="1482965583">
          <w:marLeft w:val="480"/>
          <w:marRight w:val="0"/>
          <w:marTop w:val="0"/>
          <w:marBottom w:val="0"/>
          <w:divBdr>
            <w:top w:val="none" w:sz="0" w:space="0" w:color="auto"/>
            <w:left w:val="none" w:sz="0" w:space="0" w:color="auto"/>
            <w:bottom w:val="none" w:sz="0" w:space="0" w:color="auto"/>
            <w:right w:val="none" w:sz="0" w:space="0" w:color="auto"/>
          </w:divBdr>
        </w:div>
        <w:div w:id="1935822770">
          <w:marLeft w:val="480"/>
          <w:marRight w:val="0"/>
          <w:marTop w:val="0"/>
          <w:marBottom w:val="0"/>
          <w:divBdr>
            <w:top w:val="none" w:sz="0" w:space="0" w:color="auto"/>
            <w:left w:val="none" w:sz="0" w:space="0" w:color="auto"/>
            <w:bottom w:val="none" w:sz="0" w:space="0" w:color="auto"/>
            <w:right w:val="none" w:sz="0" w:space="0" w:color="auto"/>
          </w:divBdr>
        </w:div>
        <w:div w:id="57174263">
          <w:marLeft w:val="480"/>
          <w:marRight w:val="0"/>
          <w:marTop w:val="0"/>
          <w:marBottom w:val="0"/>
          <w:divBdr>
            <w:top w:val="none" w:sz="0" w:space="0" w:color="auto"/>
            <w:left w:val="none" w:sz="0" w:space="0" w:color="auto"/>
            <w:bottom w:val="none" w:sz="0" w:space="0" w:color="auto"/>
            <w:right w:val="none" w:sz="0" w:space="0" w:color="auto"/>
          </w:divBdr>
        </w:div>
        <w:div w:id="1906182539">
          <w:marLeft w:val="480"/>
          <w:marRight w:val="0"/>
          <w:marTop w:val="0"/>
          <w:marBottom w:val="0"/>
          <w:divBdr>
            <w:top w:val="none" w:sz="0" w:space="0" w:color="auto"/>
            <w:left w:val="none" w:sz="0" w:space="0" w:color="auto"/>
            <w:bottom w:val="none" w:sz="0" w:space="0" w:color="auto"/>
            <w:right w:val="none" w:sz="0" w:space="0" w:color="auto"/>
          </w:divBdr>
        </w:div>
        <w:div w:id="629366566">
          <w:marLeft w:val="480"/>
          <w:marRight w:val="0"/>
          <w:marTop w:val="0"/>
          <w:marBottom w:val="0"/>
          <w:divBdr>
            <w:top w:val="none" w:sz="0" w:space="0" w:color="auto"/>
            <w:left w:val="none" w:sz="0" w:space="0" w:color="auto"/>
            <w:bottom w:val="none" w:sz="0" w:space="0" w:color="auto"/>
            <w:right w:val="none" w:sz="0" w:space="0" w:color="auto"/>
          </w:divBdr>
        </w:div>
        <w:div w:id="1816801001">
          <w:marLeft w:val="480"/>
          <w:marRight w:val="0"/>
          <w:marTop w:val="0"/>
          <w:marBottom w:val="0"/>
          <w:divBdr>
            <w:top w:val="none" w:sz="0" w:space="0" w:color="auto"/>
            <w:left w:val="none" w:sz="0" w:space="0" w:color="auto"/>
            <w:bottom w:val="none" w:sz="0" w:space="0" w:color="auto"/>
            <w:right w:val="none" w:sz="0" w:space="0" w:color="auto"/>
          </w:divBdr>
        </w:div>
        <w:div w:id="949778185">
          <w:marLeft w:val="480"/>
          <w:marRight w:val="0"/>
          <w:marTop w:val="0"/>
          <w:marBottom w:val="0"/>
          <w:divBdr>
            <w:top w:val="none" w:sz="0" w:space="0" w:color="auto"/>
            <w:left w:val="none" w:sz="0" w:space="0" w:color="auto"/>
            <w:bottom w:val="none" w:sz="0" w:space="0" w:color="auto"/>
            <w:right w:val="none" w:sz="0" w:space="0" w:color="auto"/>
          </w:divBdr>
        </w:div>
        <w:div w:id="832794025">
          <w:marLeft w:val="480"/>
          <w:marRight w:val="0"/>
          <w:marTop w:val="0"/>
          <w:marBottom w:val="0"/>
          <w:divBdr>
            <w:top w:val="none" w:sz="0" w:space="0" w:color="auto"/>
            <w:left w:val="none" w:sz="0" w:space="0" w:color="auto"/>
            <w:bottom w:val="none" w:sz="0" w:space="0" w:color="auto"/>
            <w:right w:val="none" w:sz="0" w:space="0" w:color="auto"/>
          </w:divBdr>
        </w:div>
        <w:div w:id="286015034">
          <w:marLeft w:val="480"/>
          <w:marRight w:val="0"/>
          <w:marTop w:val="0"/>
          <w:marBottom w:val="0"/>
          <w:divBdr>
            <w:top w:val="none" w:sz="0" w:space="0" w:color="auto"/>
            <w:left w:val="none" w:sz="0" w:space="0" w:color="auto"/>
            <w:bottom w:val="none" w:sz="0" w:space="0" w:color="auto"/>
            <w:right w:val="none" w:sz="0" w:space="0" w:color="auto"/>
          </w:divBdr>
        </w:div>
        <w:div w:id="1126776202">
          <w:marLeft w:val="480"/>
          <w:marRight w:val="0"/>
          <w:marTop w:val="0"/>
          <w:marBottom w:val="0"/>
          <w:divBdr>
            <w:top w:val="none" w:sz="0" w:space="0" w:color="auto"/>
            <w:left w:val="none" w:sz="0" w:space="0" w:color="auto"/>
            <w:bottom w:val="none" w:sz="0" w:space="0" w:color="auto"/>
            <w:right w:val="none" w:sz="0" w:space="0" w:color="auto"/>
          </w:divBdr>
        </w:div>
        <w:div w:id="1634821404">
          <w:marLeft w:val="480"/>
          <w:marRight w:val="0"/>
          <w:marTop w:val="0"/>
          <w:marBottom w:val="0"/>
          <w:divBdr>
            <w:top w:val="none" w:sz="0" w:space="0" w:color="auto"/>
            <w:left w:val="none" w:sz="0" w:space="0" w:color="auto"/>
            <w:bottom w:val="none" w:sz="0" w:space="0" w:color="auto"/>
            <w:right w:val="none" w:sz="0" w:space="0" w:color="auto"/>
          </w:divBdr>
        </w:div>
        <w:div w:id="455215794">
          <w:marLeft w:val="480"/>
          <w:marRight w:val="0"/>
          <w:marTop w:val="0"/>
          <w:marBottom w:val="0"/>
          <w:divBdr>
            <w:top w:val="none" w:sz="0" w:space="0" w:color="auto"/>
            <w:left w:val="none" w:sz="0" w:space="0" w:color="auto"/>
            <w:bottom w:val="none" w:sz="0" w:space="0" w:color="auto"/>
            <w:right w:val="none" w:sz="0" w:space="0" w:color="auto"/>
          </w:divBdr>
        </w:div>
        <w:div w:id="1627738137">
          <w:marLeft w:val="480"/>
          <w:marRight w:val="0"/>
          <w:marTop w:val="0"/>
          <w:marBottom w:val="0"/>
          <w:divBdr>
            <w:top w:val="none" w:sz="0" w:space="0" w:color="auto"/>
            <w:left w:val="none" w:sz="0" w:space="0" w:color="auto"/>
            <w:bottom w:val="none" w:sz="0" w:space="0" w:color="auto"/>
            <w:right w:val="none" w:sz="0" w:space="0" w:color="auto"/>
          </w:divBdr>
        </w:div>
        <w:div w:id="2117481081">
          <w:marLeft w:val="480"/>
          <w:marRight w:val="0"/>
          <w:marTop w:val="0"/>
          <w:marBottom w:val="0"/>
          <w:divBdr>
            <w:top w:val="none" w:sz="0" w:space="0" w:color="auto"/>
            <w:left w:val="none" w:sz="0" w:space="0" w:color="auto"/>
            <w:bottom w:val="none" w:sz="0" w:space="0" w:color="auto"/>
            <w:right w:val="none" w:sz="0" w:space="0" w:color="auto"/>
          </w:divBdr>
        </w:div>
        <w:div w:id="1420060862">
          <w:marLeft w:val="480"/>
          <w:marRight w:val="0"/>
          <w:marTop w:val="0"/>
          <w:marBottom w:val="0"/>
          <w:divBdr>
            <w:top w:val="none" w:sz="0" w:space="0" w:color="auto"/>
            <w:left w:val="none" w:sz="0" w:space="0" w:color="auto"/>
            <w:bottom w:val="none" w:sz="0" w:space="0" w:color="auto"/>
            <w:right w:val="none" w:sz="0" w:space="0" w:color="auto"/>
          </w:divBdr>
        </w:div>
        <w:div w:id="1903909945">
          <w:marLeft w:val="480"/>
          <w:marRight w:val="0"/>
          <w:marTop w:val="0"/>
          <w:marBottom w:val="0"/>
          <w:divBdr>
            <w:top w:val="none" w:sz="0" w:space="0" w:color="auto"/>
            <w:left w:val="none" w:sz="0" w:space="0" w:color="auto"/>
            <w:bottom w:val="none" w:sz="0" w:space="0" w:color="auto"/>
            <w:right w:val="none" w:sz="0" w:space="0" w:color="auto"/>
          </w:divBdr>
        </w:div>
        <w:div w:id="640353399">
          <w:marLeft w:val="480"/>
          <w:marRight w:val="0"/>
          <w:marTop w:val="0"/>
          <w:marBottom w:val="0"/>
          <w:divBdr>
            <w:top w:val="none" w:sz="0" w:space="0" w:color="auto"/>
            <w:left w:val="none" w:sz="0" w:space="0" w:color="auto"/>
            <w:bottom w:val="none" w:sz="0" w:space="0" w:color="auto"/>
            <w:right w:val="none" w:sz="0" w:space="0" w:color="auto"/>
          </w:divBdr>
        </w:div>
        <w:div w:id="1300839408">
          <w:marLeft w:val="480"/>
          <w:marRight w:val="0"/>
          <w:marTop w:val="0"/>
          <w:marBottom w:val="0"/>
          <w:divBdr>
            <w:top w:val="none" w:sz="0" w:space="0" w:color="auto"/>
            <w:left w:val="none" w:sz="0" w:space="0" w:color="auto"/>
            <w:bottom w:val="none" w:sz="0" w:space="0" w:color="auto"/>
            <w:right w:val="none" w:sz="0" w:space="0" w:color="auto"/>
          </w:divBdr>
        </w:div>
        <w:div w:id="270892426">
          <w:marLeft w:val="480"/>
          <w:marRight w:val="0"/>
          <w:marTop w:val="0"/>
          <w:marBottom w:val="0"/>
          <w:divBdr>
            <w:top w:val="none" w:sz="0" w:space="0" w:color="auto"/>
            <w:left w:val="none" w:sz="0" w:space="0" w:color="auto"/>
            <w:bottom w:val="none" w:sz="0" w:space="0" w:color="auto"/>
            <w:right w:val="none" w:sz="0" w:space="0" w:color="auto"/>
          </w:divBdr>
        </w:div>
        <w:div w:id="1097797222">
          <w:marLeft w:val="480"/>
          <w:marRight w:val="0"/>
          <w:marTop w:val="0"/>
          <w:marBottom w:val="0"/>
          <w:divBdr>
            <w:top w:val="none" w:sz="0" w:space="0" w:color="auto"/>
            <w:left w:val="none" w:sz="0" w:space="0" w:color="auto"/>
            <w:bottom w:val="none" w:sz="0" w:space="0" w:color="auto"/>
            <w:right w:val="none" w:sz="0" w:space="0" w:color="auto"/>
          </w:divBdr>
        </w:div>
        <w:div w:id="1557468151">
          <w:marLeft w:val="480"/>
          <w:marRight w:val="0"/>
          <w:marTop w:val="0"/>
          <w:marBottom w:val="0"/>
          <w:divBdr>
            <w:top w:val="none" w:sz="0" w:space="0" w:color="auto"/>
            <w:left w:val="none" w:sz="0" w:space="0" w:color="auto"/>
            <w:bottom w:val="none" w:sz="0" w:space="0" w:color="auto"/>
            <w:right w:val="none" w:sz="0" w:space="0" w:color="auto"/>
          </w:divBdr>
        </w:div>
        <w:div w:id="153643457">
          <w:marLeft w:val="480"/>
          <w:marRight w:val="0"/>
          <w:marTop w:val="0"/>
          <w:marBottom w:val="0"/>
          <w:divBdr>
            <w:top w:val="none" w:sz="0" w:space="0" w:color="auto"/>
            <w:left w:val="none" w:sz="0" w:space="0" w:color="auto"/>
            <w:bottom w:val="none" w:sz="0" w:space="0" w:color="auto"/>
            <w:right w:val="none" w:sz="0" w:space="0" w:color="auto"/>
          </w:divBdr>
        </w:div>
        <w:div w:id="725028217">
          <w:marLeft w:val="480"/>
          <w:marRight w:val="0"/>
          <w:marTop w:val="0"/>
          <w:marBottom w:val="0"/>
          <w:divBdr>
            <w:top w:val="none" w:sz="0" w:space="0" w:color="auto"/>
            <w:left w:val="none" w:sz="0" w:space="0" w:color="auto"/>
            <w:bottom w:val="none" w:sz="0" w:space="0" w:color="auto"/>
            <w:right w:val="none" w:sz="0" w:space="0" w:color="auto"/>
          </w:divBdr>
        </w:div>
        <w:div w:id="1941183932">
          <w:marLeft w:val="480"/>
          <w:marRight w:val="0"/>
          <w:marTop w:val="0"/>
          <w:marBottom w:val="0"/>
          <w:divBdr>
            <w:top w:val="none" w:sz="0" w:space="0" w:color="auto"/>
            <w:left w:val="none" w:sz="0" w:space="0" w:color="auto"/>
            <w:bottom w:val="none" w:sz="0" w:space="0" w:color="auto"/>
            <w:right w:val="none" w:sz="0" w:space="0" w:color="auto"/>
          </w:divBdr>
        </w:div>
        <w:div w:id="1085765007">
          <w:marLeft w:val="480"/>
          <w:marRight w:val="0"/>
          <w:marTop w:val="0"/>
          <w:marBottom w:val="0"/>
          <w:divBdr>
            <w:top w:val="none" w:sz="0" w:space="0" w:color="auto"/>
            <w:left w:val="none" w:sz="0" w:space="0" w:color="auto"/>
            <w:bottom w:val="none" w:sz="0" w:space="0" w:color="auto"/>
            <w:right w:val="none" w:sz="0" w:space="0" w:color="auto"/>
          </w:divBdr>
        </w:div>
        <w:div w:id="312759126">
          <w:marLeft w:val="480"/>
          <w:marRight w:val="0"/>
          <w:marTop w:val="0"/>
          <w:marBottom w:val="0"/>
          <w:divBdr>
            <w:top w:val="none" w:sz="0" w:space="0" w:color="auto"/>
            <w:left w:val="none" w:sz="0" w:space="0" w:color="auto"/>
            <w:bottom w:val="none" w:sz="0" w:space="0" w:color="auto"/>
            <w:right w:val="none" w:sz="0" w:space="0" w:color="auto"/>
          </w:divBdr>
        </w:div>
        <w:div w:id="953824608">
          <w:marLeft w:val="480"/>
          <w:marRight w:val="0"/>
          <w:marTop w:val="0"/>
          <w:marBottom w:val="0"/>
          <w:divBdr>
            <w:top w:val="none" w:sz="0" w:space="0" w:color="auto"/>
            <w:left w:val="none" w:sz="0" w:space="0" w:color="auto"/>
            <w:bottom w:val="none" w:sz="0" w:space="0" w:color="auto"/>
            <w:right w:val="none" w:sz="0" w:space="0" w:color="auto"/>
          </w:divBdr>
        </w:div>
        <w:div w:id="823203207">
          <w:marLeft w:val="480"/>
          <w:marRight w:val="0"/>
          <w:marTop w:val="0"/>
          <w:marBottom w:val="0"/>
          <w:divBdr>
            <w:top w:val="none" w:sz="0" w:space="0" w:color="auto"/>
            <w:left w:val="none" w:sz="0" w:space="0" w:color="auto"/>
            <w:bottom w:val="none" w:sz="0" w:space="0" w:color="auto"/>
            <w:right w:val="none" w:sz="0" w:space="0" w:color="auto"/>
          </w:divBdr>
        </w:div>
        <w:div w:id="1882790722">
          <w:marLeft w:val="480"/>
          <w:marRight w:val="0"/>
          <w:marTop w:val="0"/>
          <w:marBottom w:val="0"/>
          <w:divBdr>
            <w:top w:val="none" w:sz="0" w:space="0" w:color="auto"/>
            <w:left w:val="none" w:sz="0" w:space="0" w:color="auto"/>
            <w:bottom w:val="none" w:sz="0" w:space="0" w:color="auto"/>
            <w:right w:val="none" w:sz="0" w:space="0" w:color="auto"/>
          </w:divBdr>
        </w:div>
        <w:div w:id="1397049308">
          <w:marLeft w:val="480"/>
          <w:marRight w:val="0"/>
          <w:marTop w:val="0"/>
          <w:marBottom w:val="0"/>
          <w:divBdr>
            <w:top w:val="none" w:sz="0" w:space="0" w:color="auto"/>
            <w:left w:val="none" w:sz="0" w:space="0" w:color="auto"/>
            <w:bottom w:val="none" w:sz="0" w:space="0" w:color="auto"/>
            <w:right w:val="none" w:sz="0" w:space="0" w:color="auto"/>
          </w:divBdr>
        </w:div>
        <w:div w:id="1881702312">
          <w:marLeft w:val="480"/>
          <w:marRight w:val="0"/>
          <w:marTop w:val="0"/>
          <w:marBottom w:val="0"/>
          <w:divBdr>
            <w:top w:val="none" w:sz="0" w:space="0" w:color="auto"/>
            <w:left w:val="none" w:sz="0" w:space="0" w:color="auto"/>
            <w:bottom w:val="none" w:sz="0" w:space="0" w:color="auto"/>
            <w:right w:val="none" w:sz="0" w:space="0" w:color="auto"/>
          </w:divBdr>
        </w:div>
        <w:div w:id="81411860">
          <w:marLeft w:val="480"/>
          <w:marRight w:val="0"/>
          <w:marTop w:val="0"/>
          <w:marBottom w:val="0"/>
          <w:divBdr>
            <w:top w:val="none" w:sz="0" w:space="0" w:color="auto"/>
            <w:left w:val="none" w:sz="0" w:space="0" w:color="auto"/>
            <w:bottom w:val="none" w:sz="0" w:space="0" w:color="auto"/>
            <w:right w:val="none" w:sz="0" w:space="0" w:color="auto"/>
          </w:divBdr>
        </w:div>
        <w:div w:id="1783648323">
          <w:marLeft w:val="480"/>
          <w:marRight w:val="0"/>
          <w:marTop w:val="0"/>
          <w:marBottom w:val="0"/>
          <w:divBdr>
            <w:top w:val="none" w:sz="0" w:space="0" w:color="auto"/>
            <w:left w:val="none" w:sz="0" w:space="0" w:color="auto"/>
            <w:bottom w:val="none" w:sz="0" w:space="0" w:color="auto"/>
            <w:right w:val="none" w:sz="0" w:space="0" w:color="auto"/>
          </w:divBdr>
        </w:div>
        <w:div w:id="747000487">
          <w:marLeft w:val="480"/>
          <w:marRight w:val="0"/>
          <w:marTop w:val="0"/>
          <w:marBottom w:val="0"/>
          <w:divBdr>
            <w:top w:val="none" w:sz="0" w:space="0" w:color="auto"/>
            <w:left w:val="none" w:sz="0" w:space="0" w:color="auto"/>
            <w:bottom w:val="none" w:sz="0" w:space="0" w:color="auto"/>
            <w:right w:val="none" w:sz="0" w:space="0" w:color="auto"/>
          </w:divBdr>
        </w:div>
        <w:div w:id="1965505533">
          <w:marLeft w:val="480"/>
          <w:marRight w:val="0"/>
          <w:marTop w:val="0"/>
          <w:marBottom w:val="0"/>
          <w:divBdr>
            <w:top w:val="none" w:sz="0" w:space="0" w:color="auto"/>
            <w:left w:val="none" w:sz="0" w:space="0" w:color="auto"/>
            <w:bottom w:val="none" w:sz="0" w:space="0" w:color="auto"/>
            <w:right w:val="none" w:sz="0" w:space="0" w:color="auto"/>
          </w:divBdr>
        </w:div>
        <w:div w:id="2093549916">
          <w:marLeft w:val="480"/>
          <w:marRight w:val="0"/>
          <w:marTop w:val="0"/>
          <w:marBottom w:val="0"/>
          <w:divBdr>
            <w:top w:val="none" w:sz="0" w:space="0" w:color="auto"/>
            <w:left w:val="none" w:sz="0" w:space="0" w:color="auto"/>
            <w:bottom w:val="none" w:sz="0" w:space="0" w:color="auto"/>
            <w:right w:val="none" w:sz="0" w:space="0" w:color="auto"/>
          </w:divBdr>
        </w:div>
        <w:div w:id="253124848">
          <w:marLeft w:val="480"/>
          <w:marRight w:val="0"/>
          <w:marTop w:val="0"/>
          <w:marBottom w:val="0"/>
          <w:divBdr>
            <w:top w:val="none" w:sz="0" w:space="0" w:color="auto"/>
            <w:left w:val="none" w:sz="0" w:space="0" w:color="auto"/>
            <w:bottom w:val="none" w:sz="0" w:space="0" w:color="auto"/>
            <w:right w:val="none" w:sz="0" w:space="0" w:color="auto"/>
          </w:divBdr>
        </w:div>
        <w:div w:id="1852838993">
          <w:marLeft w:val="480"/>
          <w:marRight w:val="0"/>
          <w:marTop w:val="0"/>
          <w:marBottom w:val="0"/>
          <w:divBdr>
            <w:top w:val="none" w:sz="0" w:space="0" w:color="auto"/>
            <w:left w:val="none" w:sz="0" w:space="0" w:color="auto"/>
            <w:bottom w:val="none" w:sz="0" w:space="0" w:color="auto"/>
            <w:right w:val="none" w:sz="0" w:space="0" w:color="auto"/>
          </w:divBdr>
        </w:div>
        <w:div w:id="1944991575">
          <w:marLeft w:val="480"/>
          <w:marRight w:val="0"/>
          <w:marTop w:val="0"/>
          <w:marBottom w:val="0"/>
          <w:divBdr>
            <w:top w:val="none" w:sz="0" w:space="0" w:color="auto"/>
            <w:left w:val="none" w:sz="0" w:space="0" w:color="auto"/>
            <w:bottom w:val="none" w:sz="0" w:space="0" w:color="auto"/>
            <w:right w:val="none" w:sz="0" w:space="0" w:color="auto"/>
          </w:divBdr>
        </w:div>
        <w:div w:id="719327682">
          <w:marLeft w:val="480"/>
          <w:marRight w:val="0"/>
          <w:marTop w:val="0"/>
          <w:marBottom w:val="0"/>
          <w:divBdr>
            <w:top w:val="none" w:sz="0" w:space="0" w:color="auto"/>
            <w:left w:val="none" w:sz="0" w:space="0" w:color="auto"/>
            <w:bottom w:val="none" w:sz="0" w:space="0" w:color="auto"/>
            <w:right w:val="none" w:sz="0" w:space="0" w:color="auto"/>
          </w:divBdr>
        </w:div>
        <w:div w:id="1174299645">
          <w:marLeft w:val="480"/>
          <w:marRight w:val="0"/>
          <w:marTop w:val="0"/>
          <w:marBottom w:val="0"/>
          <w:divBdr>
            <w:top w:val="none" w:sz="0" w:space="0" w:color="auto"/>
            <w:left w:val="none" w:sz="0" w:space="0" w:color="auto"/>
            <w:bottom w:val="none" w:sz="0" w:space="0" w:color="auto"/>
            <w:right w:val="none" w:sz="0" w:space="0" w:color="auto"/>
          </w:divBdr>
        </w:div>
        <w:div w:id="341321563">
          <w:marLeft w:val="480"/>
          <w:marRight w:val="0"/>
          <w:marTop w:val="0"/>
          <w:marBottom w:val="0"/>
          <w:divBdr>
            <w:top w:val="none" w:sz="0" w:space="0" w:color="auto"/>
            <w:left w:val="none" w:sz="0" w:space="0" w:color="auto"/>
            <w:bottom w:val="none" w:sz="0" w:space="0" w:color="auto"/>
            <w:right w:val="none" w:sz="0" w:space="0" w:color="auto"/>
          </w:divBdr>
        </w:div>
        <w:div w:id="1670213179">
          <w:marLeft w:val="480"/>
          <w:marRight w:val="0"/>
          <w:marTop w:val="0"/>
          <w:marBottom w:val="0"/>
          <w:divBdr>
            <w:top w:val="none" w:sz="0" w:space="0" w:color="auto"/>
            <w:left w:val="none" w:sz="0" w:space="0" w:color="auto"/>
            <w:bottom w:val="none" w:sz="0" w:space="0" w:color="auto"/>
            <w:right w:val="none" w:sz="0" w:space="0" w:color="auto"/>
          </w:divBdr>
        </w:div>
        <w:div w:id="121383392">
          <w:marLeft w:val="480"/>
          <w:marRight w:val="0"/>
          <w:marTop w:val="0"/>
          <w:marBottom w:val="0"/>
          <w:divBdr>
            <w:top w:val="none" w:sz="0" w:space="0" w:color="auto"/>
            <w:left w:val="none" w:sz="0" w:space="0" w:color="auto"/>
            <w:bottom w:val="none" w:sz="0" w:space="0" w:color="auto"/>
            <w:right w:val="none" w:sz="0" w:space="0" w:color="auto"/>
          </w:divBdr>
        </w:div>
        <w:div w:id="168063671">
          <w:marLeft w:val="480"/>
          <w:marRight w:val="0"/>
          <w:marTop w:val="0"/>
          <w:marBottom w:val="0"/>
          <w:divBdr>
            <w:top w:val="none" w:sz="0" w:space="0" w:color="auto"/>
            <w:left w:val="none" w:sz="0" w:space="0" w:color="auto"/>
            <w:bottom w:val="none" w:sz="0" w:space="0" w:color="auto"/>
            <w:right w:val="none" w:sz="0" w:space="0" w:color="auto"/>
          </w:divBdr>
        </w:div>
        <w:div w:id="2021590145">
          <w:marLeft w:val="480"/>
          <w:marRight w:val="0"/>
          <w:marTop w:val="0"/>
          <w:marBottom w:val="0"/>
          <w:divBdr>
            <w:top w:val="none" w:sz="0" w:space="0" w:color="auto"/>
            <w:left w:val="none" w:sz="0" w:space="0" w:color="auto"/>
            <w:bottom w:val="none" w:sz="0" w:space="0" w:color="auto"/>
            <w:right w:val="none" w:sz="0" w:space="0" w:color="auto"/>
          </w:divBdr>
        </w:div>
        <w:div w:id="1186944821">
          <w:marLeft w:val="480"/>
          <w:marRight w:val="0"/>
          <w:marTop w:val="0"/>
          <w:marBottom w:val="0"/>
          <w:divBdr>
            <w:top w:val="none" w:sz="0" w:space="0" w:color="auto"/>
            <w:left w:val="none" w:sz="0" w:space="0" w:color="auto"/>
            <w:bottom w:val="none" w:sz="0" w:space="0" w:color="auto"/>
            <w:right w:val="none" w:sz="0" w:space="0" w:color="auto"/>
          </w:divBdr>
        </w:div>
        <w:div w:id="991254086">
          <w:marLeft w:val="480"/>
          <w:marRight w:val="0"/>
          <w:marTop w:val="0"/>
          <w:marBottom w:val="0"/>
          <w:divBdr>
            <w:top w:val="none" w:sz="0" w:space="0" w:color="auto"/>
            <w:left w:val="none" w:sz="0" w:space="0" w:color="auto"/>
            <w:bottom w:val="none" w:sz="0" w:space="0" w:color="auto"/>
            <w:right w:val="none" w:sz="0" w:space="0" w:color="auto"/>
          </w:divBdr>
        </w:div>
        <w:div w:id="1394353744">
          <w:marLeft w:val="480"/>
          <w:marRight w:val="0"/>
          <w:marTop w:val="0"/>
          <w:marBottom w:val="0"/>
          <w:divBdr>
            <w:top w:val="none" w:sz="0" w:space="0" w:color="auto"/>
            <w:left w:val="none" w:sz="0" w:space="0" w:color="auto"/>
            <w:bottom w:val="none" w:sz="0" w:space="0" w:color="auto"/>
            <w:right w:val="none" w:sz="0" w:space="0" w:color="auto"/>
          </w:divBdr>
        </w:div>
        <w:div w:id="1322661496">
          <w:marLeft w:val="480"/>
          <w:marRight w:val="0"/>
          <w:marTop w:val="0"/>
          <w:marBottom w:val="0"/>
          <w:divBdr>
            <w:top w:val="none" w:sz="0" w:space="0" w:color="auto"/>
            <w:left w:val="none" w:sz="0" w:space="0" w:color="auto"/>
            <w:bottom w:val="none" w:sz="0" w:space="0" w:color="auto"/>
            <w:right w:val="none" w:sz="0" w:space="0" w:color="auto"/>
          </w:divBdr>
        </w:div>
        <w:div w:id="718477312">
          <w:marLeft w:val="480"/>
          <w:marRight w:val="0"/>
          <w:marTop w:val="0"/>
          <w:marBottom w:val="0"/>
          <w:divBdr>
            <w:top w:val="none" w:sz="0" w:space="0" w:color="auto"/>
            <w:left w:val="none" w:sz="0" w:space="0" w:color="auto"/>
            <w:bottom w:val="none" w:sz="0" w:space="0" w:color="auto"/>
            <w:right w:val="none" w:sz="0" w:space="0" w:color="auto"/>
          </w:divBdr>
        </w:div>
        <w:div w:id="1066416358">
          <w:marLeft w:val="480"/>
          <w:marRight w:val="0"/>
          <w:marTop w:val="0"/>
          <w:marBottom w:val="0"/>
          <w:divBdr>
            <w:top w:val="none" w:sz="0" w:space="0" w:color="auto"/>
            <w:left w:val="none" w:sz="0" w:space="0" w:color="auto"/>
            <w:bottom w:val="none" w:sz="0" w:space="0" w:color="auto"/>
            <w:right w:val="none" w:sz="0" w:space="0" w:color="auto"/>
          </w:divBdr>
        </w:div>
        <w:div w:id="1543791035">
          <w:marLeft w:val="480"/>
          <w:marRight w:val="0"/>
          <w:marTop w:val="0"/>
          <w:marBottom w:val="0"/>
          <w:divBdr>
            <w:top w:val="none" w:sz="0" w:space="0" w:color="auto"/>
            <w:left w:val="none" w:sz="0" w:space="0" w:color="auto"/>
            <w:bottom w:val="none" w:sz="0" w:space="0" w:color="auto"/>
            <w:right w:val="none" w:sz="0" w:space="0" w:color="auto"/>
          </w:divBdr>
        </w:div>
        <w:div w:id="1429235107">
          <w:marLeft w:val="480"/>
          <w:marRight w:val="0"/>
          <w:marTop w:val="0"/>
          <w:marBottom w:val="0"/>
          <w:divBdr>
            <w:top w:val="none" w:sz="0" w:space="0" w:color="auto"/>
            <w:left w:val="none" w:sz="0" w:space="0" w:color="auto"/>
            <w:bottom w:val="none" w:sz="0" w:space="0" w:color="auto"/>
            <w:right w:val="none" w:sz="0" w:space="0" w:color="auto"/>
          </w:divBdr>
        </w:div>
        <w:div w:id="1139759109">
          <w:marLeft w:val="480"/>
          <w:marRight w:val="0"/>
          <w:marTop w:val="0"/>
          <w:marBottom w:val="0"/>
          <w:divBdr>
            <w:top w:val="none" w:sz="0" w:space="0" w:color="auto"/>
            <w:left w:val="none" w:sz="0" w:space="0" w:color="auto"/>
            <w:bottom w:val="none" w:sz="0" w:space="0" w:color="auto"/>
            <w:right w:val="none" w:sz="0" w:space="0" w:color="auto"/>
          </w:divBdr>
        </w:div>
        <w:div w:id="1369841953">
          <w:marLeft w:val="480"/>
          <w:marRight w:val="0"/>
          <w:marTop w:val="0"/>
          <w:marBottom w:val="0"/>
          <w:divBdr>
            <w:top w:val="none" w:sz="0" w:space="0" w:color="auto"/>
            <w:left w:val="none" w:sz="0" w:space="0" w:color="auto"/>
            <w:bottom w:val="none" w:sz="0" w:space="0" w:color="auto"/>
            <w:right w:val="none" w:sz="0" w:space="0" w:color="auto"/>
          </w:divBdr>
        </w:div>
        <w:div w:id="1877696708">
          <w:marLeft w:val="480"/>
          <w:marRight w:val="0"/>
          <w:marTop w:val="0"/>
          <w:marBottom w:val="0"/>
          <w:divBdr>
            <w:top w:val="none" w:sz="0" w:space="0" w:color="auto"/>
            <w:left w:val="none" w:sz="0" w:space="0" w:color="auto"/>
            <w:bottom w:val="none" w:sz="0" w:space="0" w:color="auto"/>
            <w:right w:val="none" w:sz="0" w:space="0" w:color="auto"/>
          </w:divBdr>
        </w:div>
        <w:div w:id="1625886870">
          <w:marLeft w:val="480"/>
          <w:marRight w:val="0"/>
          <w:marTop w:val="0"/>
          <w:marBottom w:val="0"/>
          <w:divBdr>
            <w:top w:val="none" w:sz="0" w:space="0" w:color="auto"/>
            <w:left w:val="none" w:sz="0" w:space="0" w:color="auto"/>
            <w:bottom w:val="none" w:sz="0" w:space="0" w:color="auto"/>
            <w:right w:val="none" w:sz="0" w:space="0" w:color="auto"/>
          </w:divBdr>
        </w:div>
        <w:div w:id="1437872082">
          <w:marLeft w:val="480"/>
          <w:marRight w:val="0"/>
          <w:marTop w:val="0"/>
          <w:marBottom w:val="0"/>
          <w:divBdr>
            <w:top w:val="none" w:sz="0" w:space="0" w:color="auto"/>
            <w:left w:val="none" w:sz="0" w:space="0" w:color="auto"/>
            <w:bottom w:val="none" w:sz="0" w:space="0" w:color="auto"/>
            <w:right w:val="none" w:sz="0" w:space="0" w:color="auto"/>
          </w:divBdr>
        </w:div>
        <w:div w:id="416290175">
          <w:marLeft w:val="480"/>
          <w:marRight w:val="0"/>
          <w:marTop w:val="0"/>
          <w:marBottom w:val="0"/>
          <w:divBdr>
            <w:top w:val="none" w:sz="0" w:space="0" w:color="auto"/>
            <w:left w:val="none" w:sz="0" w:space="0" w:color="auto"/>
            <w:bottom w:val="none" w:sz="0" w:space="0" w:color="auto"/>
            <w:right w:val="none" w:sz="0" w:space="0" w:color="auto"/>
          </w:divBdr>
        </w:div>
        <w:div w:id="632448989">
          <w:marLeft w:val="480"/>
          <w:marRight w:val="0"/>
          <w:marTop w:val="0"/>
          <w:marBottom w:val="0"/>
          <w:divBdr>
            <w:top w:val="none" w:sz="0" w:space="0" w:color="auto"/>
            <w:left w:val="none" w:sz="0" w:space="0" w:color="auto"/>
            <w:bottom w:val="none" w:sz="0" w:space="0" w:color="auto"/>
            <w:right w:val="none" w:sz="0" w:space="0" w:color="auto"/>
          </w:divBdr>
        </w:div>
        <w:div w:id="520169831">
          <w:marLeft w:val="480"/>
          <w:marRight w:val="0"/>
          <w:marTop w:val="0"/>
          <w:marBottom w:val="0"/>
          <w:divBdr>
            <w:top w:val="none" w:sz="0" w:space="0" w:color="auto"/>
            <w:left w:val="none" w:sz="0" w:space="0" w:color="auto"/>
            <w:bottom w:val="none" w:sz="0" w:space="0" w:color="auto"/>
            <w:right w:val="none" w:sz="0" w:space="0" w:color="auto"/>
          </w:divBdr>
        </w:div>
        <w:div w:id="1826579655">
          <w:marLeft w:val="480"/>
          <w:marRight w:val="0"/>
          <w:marTop w:val="0"/>
          <w:marBottom w:val="0"/>
          <w:divBdr>
            <w:top w:val="none" w:sz="0" w:space="0" w:color="auto"/>
            <w:left w:val="none" w:sz="0" w:space="0" w:color="auto"/>
            <w:bottom w:val="none" w:sz="0" w:space="0" w:color="auto"/>
            <w:right w:val="none" w:sz="0" w:space="0" w:color="auto"/>
          </w:divBdr>
        </w:div>
        <w:div w:id="1474562374">
          <w:marLeft w:val="480"/>
          <w:marRight w:val="0"/>
          <w:marTop w:val="0"/>
          <w:marBottom w:val="0"/>
          <w:divBdr>
            <w:top w:val="none" w:sz="0" w:space="0" w:color="auto"/>
            <w:left w:val="none" w:sz="0" w:space="0" w:color="auto"/>
            <w:bottom w:val="none" w:sz="0" w:space="0" w:color="auto"/>
            <w:right w:val="none" w:sz="0" w:space="0" w:color="auto"/>
          </w:divBdr>
        </w:div>
        <w:div w:id="1472096200">
          <w:marLeft w:val="480"/>
          <w:marRight w:val="0"/>
          <w:marTop w:val="0"/>
          <w:marBottom w:val="0"/>
          <w:divBdr>
            <w:top w:val="none" w:sz="0" w:space="0" w:color="auto"/>
            <w:left w:val="none" w:sz="0" w:space="0" w:color="auto"/>
            <w:bottom w:val="none" w:sz="0" w:space="0" w:color="auto"/>
            <w:right w:val="none" w:sz="0" w:space="0" w:color="auto"/>
          </w:divBdr>
        </w:div>
        <w:div w:id="492260790">
          <w:marLeft w:val="480"/>
          <w:marRight w:val="0"/>
          <w:marTop w:val="0"/>
          <w:marBottom w:val="0"/>
          <w:divBdr>
            <w:top w:val="none" w:sz="0" w:space="0" w:color="auto"/>
            <w:left w:val="none" w:sz="0" w:space="0" w:color="auto"/>
            <w:bottom w:val="none" w:sz="0" w:space="0" w:color="auto"/>
            <w:right w:val="none" w:sz="0" w:space="0" w:color="auto"/>
          </w:divBdr>
        </w:div>
        <w:div w:id="1458329604">
          <w:marLeft w:val="480"/>
          <w:marRight w:val="0"/>
          <w:marTop w:val="0"/>
          <w:marBottom w:val="0"/>
          <w:divBdr>
            <w:top w:val="none" w:sz="0" w:space="0" w:color="auto"/>
            <w:left w:val="none" w:sz="0" w:space="0" w:color="auto"/>
            <w:bottom w:val="none" w:sz="0" w:space="0" w:color="auto"/>
            <w:right w:val="none" w:sz="0" w:space="0" w:color="auto"/>
          </w:divBdr>
        </w:div>
        <w:div w:id="855997158">
          <w:marLeft w:val="480"/>
          <w:marRight w:val="0"/>
          <w:marTop w:val="0"/>
          <w:marBottom w:val="0"/>
          <w:divBdr>
            <w:top w:val="none" w:sz="0" w:space="0" w:color="auto"/>
            <w:left w:val="none" w:sz="0" w:space="0" w:color="auto"/>
            <w:bottom w:val="none" w:sz="0" w:space="0" w:color="auto"/>
            <w:right w:val="none" w:sz="0" w:space="0" w:color="auto"/>
          </w:divBdr>
        </w:div>
        <w:div w:id="1704866697">
          <w:marLeft w:val="480"/>
          <w:marRight w:val="0"/>
          <w:marTop w:val="0"/>
          <w:marBottom w:val="0"/>
          <w:divBdr>
            <w:top w:val="none" w:sz="0" w:space="0" w:color="auto"/>
            <w:left w:val="none" w:sz="0" w:space="0" w:color="auto"/>
            <w:bottom w:val="none" w:sz="0" w:space="0" w:color="auto"/>
            <w:right w:val="none" w:sz="0" w:space="0" w:color="auto"/>
          </w:divBdr>
        </w:div>
        <w:div w:id="841310539">
          <w:marLeft w:val="480"/>
          <w:marRight w:val="0"/>
          <w:marTop w:val="0"/>
          <w:marBottom w:val="0"/>
          <w:divBdr>
            <w:top w:val="none" w:sz="0" w:space="0" w:color="auto"/>
            <w:left w:val="none" w:sz="0" w:space="0" w:color="auto"/>
            <w:bottom w:val="none" w:sz="0" w:space="0" w:color="auto"/>
            <w:right w:val="none" w:sz="0" w:space="0" w:color="auto"/>
          </w:divBdr>
        </w:div>
        <w:div w:id="444808429">
          <w:marLeft w:val="480"/>
          <w:marRight w:val="0"/>
          <w:marTop w:val="0"/>
          <w:marBottom w:val="0"/>
          <w:divBdr>
            <w:top w:val="none" w:sz="0" w:space="0" w:color="auto"/>
            <w:left w:val="none" w:sz="0" w:space="0" w:color="auto"/>
            <w:bottom w:val="none" w:sz="0" w:space="0" w:color="auto"/>
            <w:right w:val="none" w:sz="0" w:space="0" w:color="auto"/>
          </w:divBdr>
        </w:div>
        <w:div w:id="1727754207">
          <w:marLeft w:val="480"/>
          <w:marRight w:val="0"/>
          <w:marTop w:val="0"/>
          <w:marBottom w:val="0"/>
          <w:divBdr>
            <w:top w:val="none" w:sz="0" w:space="0" w:color="auto"/>
            <w:left w:val="none" w:sz="0" w:space="0" w:color="auto"/>
            <w:bottom w:val="none" w:sz="0" w:space="0" w:color="auto"/>
            <w:right w:val="none" w:sz="0" w:space="0" w:color="auto"/>
          </w:divBdr>
        </w:div>
        <w:div w:id="1656101287">
          <w:marLeft w:val="480"/>
          <w:marRight w:val="0"/>
          <w:marTop w:val="0"/>
          <w:marBottom w:val="0"/>
          <w:divBdr>
            <w:top w:val="none" w:sz="0" w:space="0" w:color="auto"/>
            <w:left w:val="none" w:sz="0" w:space="0" w:color="auto"/>
            <w:bottom w:val="none" w:sz="0" w:space="0" w:color="auto"/>
            <w:right w:val="none" w:sz="0" w:space="0" w:color="auto"/>
          </w:divBdr>
        </w:div>
        <w:div w:id="698242341">
          <w:marLeft w:val="480"/>
          <w:marRight w:val="0"/>
          <w:marTop w:val="0"/>
          <w:marBottom w:val="0"/>
          <w:divBdr>
            <w:top w:val="none" w:sz="0" w:space="0" w:color="auto"/>
            <w:left w:val="none" w:sz="0" w:space="0" w:color="auto"/>
            <w:bottom w:val="none" w:sz="0" w:space="0" w:color="auto"/>
            <w:right w:val="none" w:sz="0" w:space="0" w:color="auto"/>
          </w:divBdr>
        </w:div>
        <w:div w:id="87236604">
          <w:marLeft w:val="480"/>
          <w:marRight w:val="0"/>
          <w:marTop w:val="0"/>
          <w:marBottom w:val="0"/>
          <w:divBdr>
            <w:top w:val="none" w:sz="0" w:space="0" w:color="auto"/>
            <w:left w:val="none" w:sz="0" w:space="0" w:color="auto"/>
            <w:bottom w:val="none" w:sz="0" w:space="0" w:color="auto"/>
            <w:right w:val="none" w:sz="0" w:space="0" w:color="auto"/>
          </w:divBdr>
        </w:div>
        <w:div w:id="534075264">
          <w:marLeft w:val="480"/>
          <w:marRight w:val="0"/>
          <w:marTop w:val="0"/>
          <w:marBottom w:val="0"/>
          <w:divBdr>
            <w:top w:val="none" w:sz="0" w:space="0" w:color="auto"/>
            <w:left w:val="none" w:sz="0" w:space="0" w:color="auto"/>
            <w:bottom w:val="none" w:sz="0" w:space="0" w:color="auto"/>
            <w:right w:val="none" w:sz="0" w:space="0" w:color="auto"/>
          </w:divBdr>
        </w:div>
        <w:div w:id="1529097201">
          <w:marLeft w:val="480"/>
          <w:marRight w:val="0"/>
          <w:marTop w:val="0"/>
          <w:marBottom w:val="0"/>
          <w:divBdr>
            <w:top w:val="none" w:sz="0" w:space="0" w:color="auto"/>
            <w:left w:val="none" w:sz="0" w:space="0" w:color="auto"/>
            <w:bottom w:val="none" w:sz="0" w:space="0" w:color="auto"/>
            <w:right w:val="none" w:sz="0" w:space="0" w:color="auto"/>
          </w:divBdr>
        </w:div>
        <w:div w:id="1221476863">
          <w:marLeft w:val="480"/>
          <w:marRight w:val="0"/>
          <w:marTop w:val="0"/>
          <w:marBottom w:val="0"/>
          <w:divBdr>
            <w:top w:val="none" w:sz="0" w:space="0" w:color="auto"/>
            <w:left w:val="none" w:sz="0" w:space="0" w:color="auto"/>
            <w:bottom w:val="none" w:sz="0" w:space="0" w:color="auto"/>
            <w:right w:val="none" w:sz="0" w:space="0" w:color="auto"/>
          </w:divBdr>
        </w:div>
        <w:div w:id="2090884299">
          <w:marLeft w:val="480"/>
          <w:marRight w:val="0"/>
          <w:marTop w:val="0"/>
          <w:marBottom w:val="0"/>
          <w:divBdr>
            <w:top w:val="none" w:sz="0" w:space="0" w:color="auto"/>
            <w:left w:val="none" w:sz="0" w:space="0" w:color="auto"/>
            <w:bottom w:val="none" w:sz="0" w:space="0" w:color="auto"/>
            <w:right w:val="none" w:sz="0" w:space="0" w:color="auto"/>
          </w:divBdr>
        </w:div>
        <w:div w:id="70857772">
          <w:marLeft w:val="480"/>
          <w:marRight w:val="0"/>
          <w:marTop w:val="0"/>
          <w:marBottom w:val="0"/>
          <w:divBdr>
            <w:top w:val="none" w:sz="0" w:space="0" w:color="auto"/>
            <w:left w:val="none" w:sz="0" w:space="0" w:color="auto"/>
            <w:bottom w:val="none" w:sz="0" w:space="0" w:color="auto"/>
            <w:right w:val="none" w:sz="0" w:space="0" w:color="auto"/>
          </w:divBdr>
        </w:div>
        <w:div w:id="553321169">
          <w:marLeft w:val="480"/>
          <w:marRight w:val="0"/>
          <w:marTop w:val="0"/>
          <w:marBottom w:val="0"/>
          <w:divBdr>
            <w:top w:val="none" w:sz="0" w:space="0" w:color="auto"/>
            <w:left w:val="none" w:sz="0" w:space="0" w:color="auto"/>
            <w:bottom w:val="none" w:sz="0" w:space="0" w:color="auto"/>
            <w:right w:val="none" w:sz="0" w:space="0" w:color="auto"/>
          </w:divBdr>
        </w:div>
        <w:div w:id="372661616">
          <w:marLeft w:val="480"/>
          <w:marRight w:val="0"/>
          <w:marTop w:val="0"/>
          <w:marBottom w:val="0"/>
          <w:divBdr>
            <w:top w:val="none" w:sz="0" w:space="0" w:color="auto"/>
            <w:left w:val="none" w:sz="0" w:space="0" w:color="auto"/>
            <w:bottom w:val="none" w:sz="0" w:space="0" w:color="auto"/>
            <w:right w:val="none" w:sz="0" w:space="0" w:color="auto"/>
          </w:divBdr>
        </w:div>
        <w:div w:id="1117717525">
          <w:marLeft w:val="480"/>
          <w:marRight w:val="0"/>
          <w:marTop w:val="0"/>
          <w:marBottom w:val="0"/>
          <w:divBdr>
            <w:top w:val="none" w:sz="0" w:space="0" w:color="auto"/>
            <w:left w:val="none" w:sz="0" w:space="0" w:color="auto"/>
            <w:bottom w:val="none" w:sz="0" w:space="0" w:color="auto"/>
            <w:right w:val="none" w:sz="0" w:space="0" w:color="auto"/>
          </w:divBdr>
        </w:div>
        <w:div w:id="713425137">
          <w:marLeft w:val="480"/>
          <w:marRight w:val="0"/>
          <w:marTop w:val="0"/>
          <w:marBottom w:val="0"/>
          <w:divBdr>
            <w:top w:val="none" w:sz="0" w:space="0" w:color="auto"/>
            <w:left w:val="none" w:sz="0" w:space="0" w:color="auto"/>
            <w:bottom w:val="none" w:sz="0" w:space="0" w:color="auto"/>
            <w:right w:val="none" w:sz="0" w:space="0" w:color="auto"/>
          </w:divBdr>
        </w:div>
        <w:div w:id="718818564">
          <w:marLeft w:val="480"/>
          <w:marRight w:val="0"/>
          <w:marTop w:val="0"/>
          <w:marBottom w:val="0"/>
          <w:divBdr>
            <w:top w:val="none" w:sz="0" w:space="0" w:color="auto"/>
            <w:left w:val="none" w:sz="0" w:space="0" w:color="auto"/>
            <w:bottom w:val="none" w:sz="0" w:space="0" w:color="auto"/>
            <w:right w:val="none" w:sz="0" w:space="0" w:color="auto"/>
          </w:divBdr>
        </w:div>
        <w:div w:id="542208601">
          <w:marLeft w:val="480"/>
          <w:marRight w:val="0"/>
          <w:marTop w:val="0"/>
          <w:marBottom w:val="0"/>
          <w:divBdr>
            <w:top w:val="none" w:sz="0" w:space="0" w:color="auto"/>
            <w:left w:val="none" w:sz="0" w:space="0" w:color="auto"/>
            <w:bottom w:val="none" w:sz="0" w:space="0" w:color="auto"/>
            <w:right w:val="none" w:sz="0" w:space="0" w:color="auto"/>
          </w:divBdr>
        </w:div>
        <w:div w:id="1929733730">
          <w:marLeft w:val="480"/>
          <w:marRight w:val="0"/>
          <w:marTop w:val="0"/>
          <w:marBottom w:val="0"/>
          <w:divBdr>
            <w:top w:val="none" w:sz="0" w:space="0" w:color="auto"/>
            <w:left w:val="none" w:sz="0" w:space="0" w:color="auto"/>
            <w:bottom w:val="none" w:sz="0" w:space="0" w:color="auto"/>
            <w:right w:val="none" w:sz="0" w:space="0" w:color="auto"/>
          </w:divBdr>
        </w:div>
        <w:div w:id="1508448261">
          <w:marLeft w:val="480"/>
          <w:marRight w:val="0"/>
          <w:marTop w:val="0"/>
          <w:marBottom w:val="0"/>
          <w:divBdr>
            <w:top w:val="none" w:sz="0" w:space="0" w:color="auto"/>
            <w:left w:val="none" w:sz="0" w:space="0" w:color="auto"/>
            <w:bottom w:val="none" w:sz="0" w:space="0" w:color="auto"/>
            <w:right w:val="none" w:sz="0" w:space="0" w:color="auto"/>
          </w:divBdr>
        </w:div>
        <w:div w:id="48454574">
          <w:marLeft w:val="480"/>
          <w:marRight w:val="0"/>
          <w:marTop w:val="0"/>
          <w:marBottom w:val="0"/>
          <w:divBdr>
            <w:top w:val="none" w:sz="0" w:space="0" w:color="auto"/>
            <w:left w:val="none" w:sz="0" w:space="0" w:color="auto"/>
            <w:bottom w:val="none" w:sz="0" w:space="0" w:color="auto"/>
            <w:right w:val="none" w:sz="0" w:space="0" w:color="auto"/>
          </w:divBdr>
        </w:div>
        <w:div w:id="907032135">
          <w:marLeft w:val="480"/>
          <w:marRight w:val="0"/>
          <w:marTop w:val="0"/>
          <w:marBottom w:val="0"/>
          <w:divBdr>
            <w:top w:val="none" w:sz="0" w:space="0" w:color="auto"/>
            <w:left w:val="none" w:sz="0" w:space="0" w:color="auto"/>
            <w:bottom w:val="none" w:sz="0" w:space="0" w:color="auto"/>
            <w:right w:val="none" w:sz="0" w:space="0" w:color="auto"/>
          </w:divBdr>
        </w:div>
        <w:div w:id="1337996255">
          <w:marLeft w:val="480"/>
          <w:marRight w:val="0"/>
          <w:marTop w:val="0"/>
          <w:marBottom w:val="0"/>
          <w:divBdr>
            <w:top w:val="none" w:sz="0" w:space="0" w:color="auto"/>
            <w:left w:val="none" w:sz="0" w:space="0" w:color="auto"/>
            <w:bottom w:val="none" w:sz="0" w:space="0" w:color="auto"/>
            <w:right w:val="none" w:sz="0" w:space="0" w:color="auto"/>
          </w:divBdr>
        </w:div>
        <w:div w:id="2097096476">
          <w:marLeft w:val="480"/>
          <w:marRight w:val="0"/>
          <w:marTop w:val="0"/>
          <w:marBottom w:val="0"/>
          <w:divBdr>
            <w:top w:val="none" w:sz="0" w:space="0" w:color="auto"/>
            <w:left w:val="none" w:sz="0" w:space="0" w:color="auto"/>
            <w:bottom w:val="none" w:sz="0" w:space="0" w:color="auto"/>
            <w:right w:val="none" w:sz="0" w:space="0" w:color="auto"/>
          </w:divBdr>
        </w:div>
        <w:div w:id="1986858343">
          <w:marLeft w:val="480"/>
          <w:marRight w:val="0"/>
          <w:marTop w:val="0"/>
          <w:marBottom w:val="0"/>
          <w:divBdr>
            <w:top w:val="none" w:sz="0" w:space="0" w:color="auto"/>
            <w:left w:val="none" w:sz="0" w:space="0" w:color="auto"/>
            <w:bottom w:val="none" w:sz="0" w:space="0" w:color="auto"/>
            <w:right w:val="none" w:sz="0" w:space="0" w:color="auto"/>
          </w:divBdr>
        </w:div>
        <w:div w:id="1130174128">
          <w:marLeft w:val="480"/>
          <w:marRight w:val="0"/>
          <w:marTop w:val="0"/>
          <w:marBottom w:val="0"/>
          <w:divBdr>
            <w:top w:val="none" w:sz="0" w:space="0" w:color="auto"/>
            <w:left w:val="none" w:sz="0" w:space="0" w:color="auto"/>
            <w:bottom w:val="none" w:sz="0" w:space="0" w:color="auto"/>
            <w:right w:val="none" w:sz="0" w:space="0" w:color="auto"/>
          </w:divBdr>
        </w:div>
        <w:div w:id="1924803015">
          <w:marLeft w:val="480"/>
          <w:marRight w:val="0"/>
          <w:marTop w:val="0"/>
          <w:marBottom w:val="0"/>
          <w:divBdr>
            <w:top w:val="none" w:sz="0" w:space="0" w:color="auto"/>
            <w:left w:val="none" w:sz="0" w:space="0" w:color="auto"/>
            <w:bottom w:val="none" w:sz="0" w:space="0" w:color="auto"/>
            <w:right w:val="none" w:sz="0" w:space="0" w:color="auto"/>
          </w:divBdr>
        </w:div>
        <w:div w:id="1395617986">
          <w:marLeft w:val="480"/>
          <w:marRight w:val="0"/>
          <w:marTop w:val="0"/>
          <w:marBottom w:val="0"/>
          <w:divBdr>
            <w:top w:val="none" w:sz="0" w:space="0" w:color="auto"/>
            <w:left w:val="none" w:sz="0" w:space="0" w:color="auto"/>
            <w:bottom w:val="none" w:sz="0" w:space="0" w:color="auto"/>
            <w:right w:val="none" w:sz="0" w:space="0" w:color="auto"/>
          </w:divBdr>
        </w:div>
        <w:div w:id="1839808594">
          <w:marLeft w:val="480"/>
          <w:marRight w:val="0"/>
          <w:marTop w:val="0"/>
          <w:marBottom w:val="0"/>
          <w:divBdr>
            <w:top w:val="none" w:sz="0" w:space="0" w:color="auto"/>
            <w:left w:val="none" w:sz="0" w:space="0" w:color="auto"/>
            <w:bottom w:val="none" w:sz="0" w:space="0" w:color="auto"/>
            <w:right w:val="none" w:sz="0" w:space="0" w:color="auto"/>
          </w:divBdr>
        </w:div>
        <w:div w:id="581764879">
          <w:marLeft w:val="480"/>
          <w:marRight w:val="0"/>
          <w:marTop w:val="0"/>
          <w:marBottom w:val="0"/>
          <w:divBdr>
            <w:top w:val="none" w:sz="0" w:space="0" w:color="auto"/>
            <w:left w:val="none" w:sz="0" w:space="0" w:color="auto"/>
            <w:bottom w:val="none" w:sz="0" w:space="0" w:color="auto"/>
            <w:right w:val="none" w:sz="0" w:space="0" w:color="auto"/>
          </w:divBdr>
        </w:div>
        <w:div w:id="1311863986">
          <w:marLeft w:val="480"/>
          <w:marRight w:val="0"/>
          <w:marTop w:val="0"/>
          <w:marBottom w:val="0"/>
          <w:divBdr>
            <w:top w:val="none" w:sz="0" w:space="0" w:color="auto"/>
            <w:left w:val="none" w:sz="0" w:space="0" w:color="auto"/>
            <w:bottom w:val="none" w:sz="0" w:space="0" w:color="auto"/>
            <w:right w:val="none" w:sz="0" w:space="0" w:color="auto"/>
          </w:divBdr>
        </w:div>
        <w:div w:id="80760633">
          <w:marLeft w:val="480"/>
          <w:marRight w:val="0"/>
          <w:marTop w:val="0"/>
          <w:marBottom w:val="0"/>
          <w:divBdr>
            <w:top w:val="none" w:sz="0" w:space="0" w:color="auto"/>
            <w:left w:val="none" w:sz="0" w:space="0" w:color="auto"/>
            <w:bottom w:val="none" w:sz="0" w:space="0" w:color="auto"/>
            <w:right w:val="none" w:sz="0" w:space="0" w:color="auto"/>
          </w:divBdr>
        </w:div>
        <w:div w:id="1434983682">
          <w:marLeft w:val="480"/>
          <w:marRight w:val="0"/>
          <w:marTop w:val="0"/>
          <w:marBottom w:val="0"/>
          <w:divBdr>
            <w:top w:val="none" w:sz="0" w:space="0" w:color="auto"/>
            <w:left w:val="none" w:sz="0" w:space="0" w:color="auto"/>
            <w:bottom w:val="none" w:sz="0" w:space="0" w:color="auto"/>
            <w:right w:val="none" w:sz="0" w:space="0" w:color="auto"/>
          </w:divBdr>
        </w:div>
        <w:div w:id="1442073123">
          <w:marLeft w:val="480"/>
          <w:marRight w:val="0"/>
          <w:marTop w:val="0"/>
          <w:marBottom w:val="0"/>
          <w:divBdr>
            <w:top w:val="none" w:sz="0" w:space="0" w:color="auto"/>
            <w:left w:val="none" w:sz="0" w:space="0" w:color="auto"/>
            <w:bottom w:val="none" w:sz="0" w:space="0" w:color="auto"/>
            <w:right w:val="none" w:sz="0" w:space="0" w:color="auto"/>
          </w:divBdr>
        </w:div>
        <w:div w:id="927539153">
          <w:marLeft w:val="480"/>
          <w:marRight w:val="0"/>
          <w:marTop w:val="0"/>
          <w:marBottom w:val="0"/>
          <w:divBdr>
            <w:top w:val="none" w:sz="0" w:space="0" w:color="auto"/>
            <w:left w:val="none" w:sz="0" w:space="0" w:color="auto"/>
            <w:bottom w:val="none" w:sz="0" w:space="0" w:color="auto"/>
            <w:right w:val="none" w:sz="0" w:space="0" w:color="auto"/>
          </w:divBdr>
        </w:div>
        <w:div w:id="527333059">
          <w:marLeft w:val="480"/>
          <w:marRight w:val="0"/>
          <w:marTop w:val="0"/>
          <w:marBottom w:val="0"/>
          <w:divBdr>
            <w:top w:val="none" w:sz="0" w:space="0" w:color="auto"/>
            <w:left w:val="none" w:sz="0" w:space="0" w:color="auto"/>
            <w:bottom w:val="none" w:sz="0" w:space="0" w:color="auto"/>
            <w:right w:val="none" w:sz="0" w:space="0" w:color="auto"/>
          </w:divBdr>
        </w:div>
        <w:div w:id="1326398589">
          <w:marLeft w:val="480"/>
          <w:marRight w:val="0"/>
          <w:marTop w:val="0"/>
          <w:marBottom w:val="0"/>
          <w:divBdr>
            <w:top w:val="none" w:sz="0" w:space="0" w:color="auto"/>
            <w:left w:val="none" w:sz="0" w:space="0" w:color="auto"/>
            <w:bottom w:val="none" w:sz="0" w:space="0" w:color="auto"/>
            <w:right w:val="none" w:sz="0" w:space="0" w:color="auto"/>
          </w:divBdr>
        </w:div>
        <w:div w:id="814181318">
          <w:marLeft w:val="480"/>
          <w:marRight w:val="0"/>
          <w:marTop w:val="0"/>
          <w:marBottom w:val="0"/>
          <w:divBdr>
            <w:top w:val="none" w:sz="0" w:space="0" w:color="auto"/>
            <w:left w:val="none" w:sz="0" w:space="0" w:color="auto"/>
            <w:bottom w:val="none" w:sz="0" w:space="0" w:color="auto"/>
            <w:right w:val="none" w:sz="0" w:space="0" w:color="auto"/>
          </w:divBdr>
        </w:div>
        <w:div w:id="787433622">
          <w:marLeft w:val="480"/>
          <w:marRight w:val="0"/>
          <w:marTop w:val="0"/>
          <w:marBottom w:val="0"/>
          <w:divBdr>
            <w:top w:val="none" w:sz="0" w:space="0" w:color="auto"/>
            <w:left w:val="none" w:sz="0" w:space="0" w:color="auto"/>
            <w:bottom w:val="none" w:sz="0" w:space="0" w:color="auto"/>
            <w:right w:val="none" w:sz="0" w:space="0" w:color="auto"/>
          </w:divBdr>
        </w:div>
        <w:div w:id="1202980715">
          <w:marLeft w:val="480"/>
          <w:marRight w:val="0"/>
          <w:marTop w:val="0"/>
          <w:marBottom w:val="0"/>
          <w:divBdr>
            <w:top w:val="none" w:sz="0" w:space="0" w:color="auto"/>
            <w:left w:val="none" w:sz="0" w:space="0" w:color="auto"/>
            <w:bottom w:val="none" w:sz="0" w:space="0" w:color="auto"/>
            <w:right w:val="none" w:sz="0" w:space="0" w:color="auto"/>
          </w:divBdr>
        </w:div>
        <w:div w:id="546184310">
          <w:marLeft w:val="480"/>
          <w:marRight w:val="0"/>
          <w:marTop w:val="0"/>
          <w:marBottom w:val="0"/>
          <w:divBdr>
            <w:top w:val="none" w:sz="0" w:space="0" w:color="auto"/>
            <w:left w:val="none" w:sz="0" w:space="0" w:color="auto"/>
            <w:bottom w:val="none" w:sz="0" w:space="0" w:color="auto"/>
            <w:right w:val="none" w:sz="0" w:space="0" w:color="auto"/>
          </w:divBdr>
        </w:div>
        <w:div w:id="1680228797">
          <w:marLeft w:val="480"/>
          <w:marRight w:val="0"/>
          <w:marTop w:val="0"/>
          <w:marBottom w:val="0"/>
          <w:divBdr>
            <w:top w:val="none" w:sz="0" w:space="0" w:color="auto"/>
            <w:left w:val="none" w:sz="0" w:space="0" w:color="auto"/>
            <w:bottom w:val="none" w:sz="0" w:space="0" w:color="auto"/>
            <w:right w:val="none" w:sz="0" w:space="0" w:color="auto"/>
          </w:divBdr>
        </w:div>
        <w:div w:id="379937340">
          <w:marLeft w:val="480"/>
          <w:marRight w:val="0"/>
          <w:marTop w:val="0"/>
          <w:marBottom w:val="0"/>
          <w:divBdr>
            <w:top w:val="none" w:sz="0" w:space="0" w:color="auto"/>
            <w:left w:val="none" w:sz="0" w:space="0" w:color="auto"/>
            <w:bottom w:val="none" w:sz="0" w:space="0" w:color="auto"/>
            <w:right w:val="none" w:sz="0" w:space="0" w:color="auto"/>
          </w:divBdr>
        </w:div>
        <w:div w:id="1101754281">
          <w:marLeft w:val="480"/>
          <w:marRight w:val="0"/>
          <w:marTop w:val="0"/>
          <w:marBottom w:val="0"/>
          <w:divBdr>
            <w:top w:val="none" w:sz="0" w:space="0" w:color="auto"/>
            <w:left w:val="none" w:sz="0" w:space="0" w:color="auto"/>
            <w:bottom w:val="none" w:sz="0" w:space="0" w:color="auto"/>
            <w:right w:val="none" w:sz="0" w:space="0" w:color="auto"/>
          </w:divBdr>
        </w:div>
        <w:div w:id="1261987139">
          <w:marLeft w:val="480"/>
          <w:marRight w:val="0"/>
          <w:marTop w:val="0"/>
          <w:marBottom w:val="0"/>
          <w:divBdr>
            <w:top w:val="none" w:sz="0" w:space="0" w:color="auto"/>
            <w:left w:val="none" w:sz="0" w:space="0" w:color="auto"/>
            <w:bottom w:val="none" w:sz="0" w:space="0" w:color="auto"/>
            <w:right w:val="none" w:sz="0" w:space="0" w:color="auto"/>
          </w:divBdr>
        </w:div>
        <w:div w:id="1641691809">
          <w:marLeft w:val="480"/>
          <w:marRight w:val="0"/>
          <w:marTop w:val="0"/>
          <w:marBottom w:val="0"/>
          <w:divBdr>
            <w:top w:val="none" w:sz="0" w:space="0" w:color="auto"/>
            <w:left w:val="none" w:sz="0" w:space="0" w:color="auto"/>
            <w:bottom w:val="none" w:sz="0" w:space="0" w:color="auto"/>
            <w:right w:val="none" w:sz="0" w:space="0" w:color="auto"/>
          </w:divBdr>
        </w:div>
        <w:div w:id="1092313353">
          <w:marLeft w:val="480"/>
          <w:marRight w:val="0"/>
          <w:marTop w:val="0"/>
          <w:marBottom w:val="0"/>
          <w:divBdr>
            <w:top w:val="none" w:sz="0" w:space="0" w:color="auto"/>
            <w:left w:val="none" w:sz="0" w:space="0" w:color="auto"/>
            <w:bottom w:val="none" w:sz="0" w:space="0" w:color="auto"/>
            <w:right w:val="none" w:sz="0" w:space="0" w:color="auto"/>
          </w:divBdr>
        </w:div>
        <w:div w:id="1160998325">
          <w:marLeft w:val="480"/>
          <w:marRight w:val="0"/>
          <w:marTop w:val="0"/>
          <w:marBottom w:val="0"/>
          <w:divBdr>
            <w:top w:val="none" w:sz="0" w:space="0" w:color="auto"/>
            <w:left w:val="none" w:sz="0" w:space="0" w:color="auto"/>
            <w:bottom w:val="none" w:sz="0" w:space="0" w:color="auto"/>
            <w:right w:val="none" w:sz="0" w:space="0" w:color="auto"/>
          </w:divBdr>
        </w:div>
        <w:div w:id="1944653006">
          <w:marLeft w:val="480"/>
          <w:marRight w:val="0"/>
          <w:marTop w:val="0"/>
          <w:marBottom w:val="0"/>
          <w:divBdr>
            <w:top w:val="none" w:sz="0" w:space="0" w:color="auto"/>
            <w:left w:val="none" w:sz="0" w:space="0" w:color="auto"/>
            <w:bottom w:val="none" w:sz="0" w:space="0" w:color="auto"/>
            <w:right w:val="none" w:sz="0" w:space="0" w:color="auto"/>
          </w:divBdr>
        </w:div>
        <w:div w:id="1214390305">
          <w:marLeft w:val="480"/>
          <w:marRight w:val="0"/>
          <w:marTop w:val="0"/>
          <w:marBottom w:val="0"/>
          <w:divBdr>
            <w:top w:val="none" w:sz="0" w:space="0" w:color="auto"/>
            <w:left w:val="none" w:sz="0" w:space="0" w:color="auto"/>
            <w:bottom w:val="none" w:sz="0" w:space="0" w:color="auto"/>
            <w:right w:val="none" w:sz="0" w:space="0" w:color="auto"/>
          </w:divBdr>
        </w:div>
        <w:div w:id="647904358">
          <w:marLeft w:val="480"/>
          <w:marRight w:val="0"/>
          <w:marTop w:val="0"/>
          <w:marBottom w:val="0"/>
          <w:divBdr>
            <w:top w:val="none" w:sz="0" w:space="0" w:color="auto"/>
            <w:left w:val="none" w:sz="0" w:space="0" w:color="auto"/>
            <w:bottom w:val="none" w:sz="0" w:space="0" w:color="auto"/>
            <w:right w:val="none" w:sz="0" w:space="0" w:color="auto"/>
          </w:divBdr>
        </w:div>
        <w:div w:id="608706207">
          <w:marLeft w:val="480"/>
          <w:marRight w:val="0"/>
          <w:marTop w:val="0"/>
          <w:marBottom w:val="0"/>
          <w:divBdr>
            <w:top w:val="none" w:sz="0" w:space="0" w:color="auto"/>
            <w:left w:val="none" w:sz="0" w:space="0" w:color="auto"/>
            <w:bottom w:val="none" w:sz="0" w:space="0" w:color="auto"/>
            <w:right w:val="none" w:sz="0" w:space="0" w:color="auto"/>
          </w:divBdr>
        </w:div>
        <w:div w:id="1112289722">
          <w:marLeft w:val="480"/>
          <w:marRight w:val="0"/>
          <w:marTop w:val="0"/>
          <w:marBottom w:val="0"/>
          <w:divBdr>
            <w:top w:val="none" w:sz="0" w:space="0" w:color="auto"/>
            <w:left w:val="none" w:sz="0" w:space="0" w:color="auto"/>
            <w:bottom w:val="none" w:sz="0" w:space="0" w:color="auto"/>
            <w:right w:val="none" w:sz="0" w:space="0" w:color="auto"/>
          </w:divBdr>
        </w:div>
        <w:div w:id="1210069295">
          <w:marLeft w:val="480"/>
          <w:marRight w:val="0"/>
          <w:marTop w:val="0"/>
          <w:marBottom w:val="0"/>
          <w:divBdr>
            <w:top w:val="none" w:sz="0" w:space="0" w:color="auto"/>
            <w:left w:val="none" w:sz="0" w:space="0" w:color="auto"/>
            <w:bottom w:val="none" w:sz="0" w:space="0" w:color="auto"/>
            <w:right w:val="none" w:sz="0" w:space="0" w:color="auto"/>
          </w:divBdr>
        </w:div>
        <w:div w:id="1871529760">
          <w:marLeft w:val="480"/>
          <w:marRight w:val="0"/>
          <w:marTop w:val="0"/>
          <w:marBottom w:val="0"/>
          <w:divBdr>
            <w:top w:val="none" w:sz="0" w:space="0" w:color="auto"/>
            <w:left w:val="none" w:sz="0" w:space="0" w:color="auto"/>
            <w:bottom w:val="none" w:sz="0" w:space="0" w:color="auto"/>
            <w:right w:val="none" w:sz="0" w:space="0" w:color="auto"/>
          </w:divBdr>
        </w:div>
        <w:div w:id="599026557">
          <w:marLeft w:val="480"/>
          <w:marRight w:val="0"/>
          <w:marTop w:val="0"/>
          <w:marBottom w:val="0"/>
          <w:divBdr>
            <w:top w:val="none" w:sz="0" w:space="0" w:color="auto"/>
            <w:left w:val="none" w:sz="0" w:space="0" w:color="auto"/>
            <w:bottom w:val="none" w:sz="0" w:space="0" w:color="auto"/>
            <w:right w:val="none" w:sz="0" w:space="0" w:color="auto"/>
          </w:divBdr>
        </w:div>
        <w:div w:id="933129393">
          <w:marLeft w:val="480"/>
          <w:marRight w:val="0"/>
          <w:marTop w:val="0"/>
          <w:marBottom w:val="0"/>
          <w:divBdr>
            <w:top w:val="none" w:sz="0" w:space="0" w:color="auto"/>
            <w:left w:val="none" w:sz="0" w:space="0" w:color="auto"/>
            <w:bottom w:val="none" w:sz="0" w:space="0" w:color="auto"/>
            <w:right w:val="none" w:sz="0" w:space="0" w:color="auto"/>
          </w:divBdr>
        </w:div>
        <w:div w:id="2054038118">
          <w:marLeft w:val="480"/>
          <w:marRight w:val="0"/>
          <w:marTop w:val="0"/>
          <w:marBottom w:val="0"/>
          <w:divBdr>
            <w:top w:val="none" w:sz="0" w:space="0" w:color="auto"/>
            <w:left w:val="none" w:sz="0" w:space="0" w:color="auto"/>
            <w:bottom w:val="none" w:sz="0" w:space="0" w:color="auto"/>
            <w:right w:val="none" w:sz="0" w:space="0" w:color="auto"/>
          </w:divBdr>
        </w:div>
        <w:div w:id="782532590">
          <w:marLeft w:val="480"/>
          <w:marRight w:val="0"/>
          <w:marTop w:val="0"/>
          <w:marBottom w:val="0"/>
          <w:divBdr>
            <w:top w:val="none" w:sz="0" w:space="0" w:color="auto"/>
            <w:left w:val="none" w:sz="0" w:space="0" w:color="auto"/>
            <w:bottom w:val="none" w:sz="0" w:space="0" w:color="auto"/>
            <w:right w:val="none" w:sz="0" w:space="0" w:color="auto"/>
          </w:divBdr>
        </w:div>
        <w:div w:id="1817723849">
          <w:marLeft w:val="480"/>
          <w:marRight w:val="0"/>
          <w:marTop w:val="0"/>
          <w:marBottom w:val="0"/>
          <w:divBdr>
            <w:top w:val="none" w:sz="0" w:space="0" w:color="auto"/>
            <w:left w:val="none" w:sz="0" w:space="0" w:color="auto"/>
            <w:bottom w:val="none" w:sz="0" w:space="0" w:color="auto"/>
            <w:right w:val="none" w:sz="0" w:space="0" w:color="auto"/>
          </w:divBdr>
        </w:div>
        <w:div w:id="239951289">
          <w:marLeft w:val="480"/>
          <w:marRight w:val="0"/>
          <w:marTop w:val="0"/>
          <w:marBottom w:val="0"/>
          <w:divBdr>
            <w:top w:val="none" w:sz="0" w:space="0" w:color="auto"/>
            <w:left w:val="none" w:sz="0" w:space="0" w:color="auto"/>
            <w:bottom w:val="none" w:sz="0" w:space="0" w:color="auto"/>
            <w:right w:val="none" w:sz="0" w:space="0" w:color="auto"/>
          </w:divBdr>
        </w:div>
        <w:div w:id="511721342">
          <w:marLeft w:val="480"/>
          <w:marRight w:val="0"/>
          <w:marTop w:val="0"/>
          <w:marBottom w:val="0"/>
          <w:divBdr>
            <w:top w:val="none" w:sz="0" w:space="0" w:color="auto"/>
            <w:left w:val="none" w:sz="0" w:space="0" w:color="auto"/>
            <w:bottom w:val="none" w:sz="0" w:space="0" w:color="auto"/>
            <w:right w:val="none" w:sz="0" w:space="0" w:color="auto"/>
          </w:divBdr>
        </w:div>
        <w:div w:id="1626351609">
          <w:marLeft w:val="480"/>
          <w:marRight w:val="0"/>
          <w:marTop w:val="0"/>
          <w:marBottom w:val="0"/>
          <w:divBdr>
            <w:top w:val="none" w:sz="0" w:space="0" w:color="auto"/>
            <w:left w:val="none" w:sz="0" w:space="0" w:color="auto"/>
            <w:bottom w:val="none" w:sz="0" w:space="0" w:color="auto"/>
            <w:right w:val="none" w:sz="0" w:space="0" w:color="auto"/>
          </w:divBdr>
        </w:div>
        <w:div w:id="401148970">
          <w:marLeft w:val="480"/>
          <w:marRight w:val="0"/>
          <w:marTop w:val="0"/>
          <w:marBottom w:val="0"/>
          <w:divBdr>
            <w:top w:val="none" w:sz="0" w:space="0" w:color="auto"/>
            <w:left w:val="none" w:sz="0" w:space="0" w:color="auto"/>
            <w:bottom w:val="none" w:sz="0" w:space="0" w:color="auto"/>
            <w:right w:val="none" w:sz="0" w:space="0" w:color="auto"/>
          </w:divBdr>
        </w:div>
        <w:div w:id="806701783">
          <w:marLeft w:val="480"/>
          <w:marRight w:val="0"/>
          <w:marTop w:val="0"/>
          <w:marBottom w:val="0"/>
          <w:divBdr>
            <w:top w:val="none" w:sz="0" w:space="0" w:color="auto"/>
            <w:left w:val="none" w:sz="0" w:space="0" w:color="auto"/>
            <w:bottom w:val="none" w:sz="0" w:space="0" w:color="auto"/>
            <w:right w:val="none" w:sz="0" w:space="0" w:color="auto"/>
          </w:divBdr>
        </w:div>
        <w:div w:id="1007637509">
          <w:marLeft w:val="480"/>
          <w:marRight w:val="0"/>
          <w:marTop w:val="0"/>
          <w:marBottom w:val="0"/>
          <w:divBdr>
            <w:top w:val="none" w:sz="0" w:space="0" w:color="auto"/>
            <w:left w:val="none" w:sz="0" w:space="0" w:color="auto"/>
            <w:bottom w:val="none" w:sz="0" w:space="0" w:color="auto"/>
            <w:right w:val="none" w:sz="0" w:space="0" w:color="auto"/>
          </w:divBdr>
        </w:div>
        <w:div w:id="1418592425">
          <w:marLeft w:val="480"/>
          <w:marRight w:val="0"/>
          <w:marTop w:val="0"/>
          <w:marBottom w:val="0"/>
          <w:divBdr>
            <w:top w:val="none" w:sz="0" w:space="0" w:color="auto"/>
            <w:left w:val="none" w:sz="0" w:space="0" w:color="auto"/>
            <w:bottom w:val="none" w:sz="0" w:space="0" w:color="auto"/>
            <w:right w:val="none" w:sz="0" w:space="0" w:color="auto"/>
          </w:divBdr>
        </w:div>
        <w:div w:id="1736858789">
          <w:marLeft w:val="480"/>
          <w:marRight w:val="0"/>
          <w:marTop w:val="0"/>
          <w:marBottom w:val="0"/>
          <w:divBdr>
            <w:top w:val="none" w:sz="0" w:space="0" w:color="auto"/>
            <w:left w:val="none" w:sz="0" w:space="0" w:color="auto"/>
            <w:bottom w:val="none" w:sz="0" w:space="0" w:color="auto"/>
            <w:right w:val="none" w:sz="0" w:space="0" w:color="auto"/>
          </w:divBdr>
        </w:div>
        <w:div w:id="1483545057">
          <w:marLeft w:val="480"/>
          <w:marRight w:val="0"/>
          <w:marTop w:val="0"/>
          <w:marBottom w:val="0"/>
          <w:divBdr>
            <w:top w:val="none" w:sz="0" w:space="0" w:color="auto"/>
            <w:left w:val="none" w:sz="0" w:space="0" w:color="auto"/>
            <w:bottom w:val="none" w:sz="0" w:space="0" w:color="auto"/>
            <w:right w:val="none" w:sz="0" w:space="0" w:color="auto"/>
          </w:divBdr>
        </w:div>
      </w:divsChild>
    </w:div>
    <w:div w:id="1299264755">
      <w:bodyDiv w:val="1"/>
      <w:marLeft w:val="0"/>
      <w:marRight w:val="0"/>
      <w:marTop w:val="0"/>
      <w:marBottom w:val="0"/>
      <w:divBdr>
        <w:top w:val="none" w:sz="0" w:space="0" w:color="auto"/>
        <w:left w:val="none" w:sz="0" w:space="0" w:color="auto"/>
        <w:bottom w:val="none" w:sz="0" w:space="0" w:color="auto"/>
        <w:right w:val="none" w:sz="0" w:space="0" w:color="auto"/>
      </w:divBdr>
    </w:div>
    <w:div w:id="1300837934">
      <w:bodyDiv w:val="1"/>
      <w:marLeft w:val="0"/>
      <w:marRight w:val="0"/>
      <w:marTop w:val="0"/>
      <w:marBottom w:val="0"/>
      <w:divBdr>
        <w:top w:val="none" w:sz="0" w:space="0" w:color="auto"/>
        <w:left w:val="none" w:sz="0" w:space="0" w:color="auto"/>
        <w:bottom w:val="none" w:sz="0" w:space="0" w:color="auto"/>
        <w:right w:val="none" w:sz="0" w:space="0" w:color="auto"/>
      </w:divBdr>
    </w:div>
    <w:div w:id="1301615604">
      <w:bodyDiv w:val="1"/>
      <w:marLeft w:val="0"/>
      <w:marRight w:val="0"/>
      <w:marTop w:val="0"/>
      <w:marBottom w:val="0"/>
      <w:divBdr>
        <w:top w:val="none" w:sz="0" w:space="0" w:color="auto"/>
        <w:left w:val="none" w:sz="0" w:space="0" w:color="auto"/>
        <w:bottom w:val="none" w:sz="0" w:space="0" w:color="auto"/>
        <w:right w:val="none" w:sz="0" w:space="0" w:color="auto"/>
      </w:divBdr>
    </w:div>
    <w:div w:id="1307052752">
      <w:bodyDiv w:val="1"/>
      <w:marLeft w:val="0"/>
      <w:marRight w:val="0"/>
      <w:marTop w:val="0"/>
      <w:marBottom w:val="0"/>
      <w:divBdr>
        <w:top w:val="none" w:sz="0" w:space="0" w:color="auto"/>
        <w:left w:val="none" w:sz="0" w:space="0" w:color="auto"/>
        <w:bottom w:val="none" w:sz="0" w:space="0" w:color="auto"/>
        <w:right w:val="none" w:sz="0" w:space="0" w:color="auto"/>
      </w:divBdr>
    </w:div>
    <w:div w:id="1322200604">
      <w:bodyDiv w:val="1"/>
      <w:marLeft w:val="0"/>
      <w:marRight w:val="0"/>
      <w:marTop w:val="0"/>
      <w:marBottom w:val="0"/>
      <w:divBdr>
        <w:top w:val="none" w:sz="0" w:space="0" w:color="auto"/>
        <w:left w:val="none" w:sz="0" w:space="0" w:color="auto"/>
        <w:bottom w:val="none" w:sz="0" w:space="0" w:color="auto"/>
        <w:right w:val="none" w:sz="0" w:space="0" w:color="auto"/>
      </w:divBdr>
    </w:div>
    <w:div w:id="1331560535">
      <w:bodyDiv w:val="1"/>
      <w:marLeft w:val="0"/>
      <w:marRight w:val="0"/>
      <w:marTop w:val="0"/>
      <w:marBottom w:val="0"/>
      <w:divBdr>
        <w:top w:val="none" w:sz="0" w:space="0" w:color="auto"/>
        <w:left w:val="none" w:sz="0" w:space="0" w:color="auto"/>
        <w:bottom w:val="none" w:sz="0" w:space="0" w:color="auto"/>
        <w:right w:val="none" w:sz="0" w:space="0" w:color="auto"/>
      </w:divBdr>
    </w:div>
    <w:div w:id="1333293443">
      <w:bodyDiv w:val="1"/>
      <w:marLeft w:val="0"/>
      <w:marRight w:val="0"/>
      <w:marTop w:val="0"/>
      <w:marBottom w:val="0"/>
      <w:divBdr>
        <w:top w:val="none" w:sz="0" w:space="0" w:color="auto"/>
        <w:left w:val="none" w:sz="0" w:space="0" w:color="auto"/>
        <w:bottom w:val="none" w:sz="0" w:space="0" w:color="auto"/>
        <w:right w:val="none" w:sz="0" w:space="0" w:color="auto"/>
      </w:divBdr>
    </w:div>
    <w:div w:id="1333488446">
      <w:bodyDiv w:val="1"/>
      <w:marLeft w:val="0"/>
      <w:marRight w:val="0"/>
      <w:marTop w:val="0"/>
      <w:marBottom w:val="0"/>
      <w:divBdr>
        <w:top w:val="none" w:sz="0" w:space="0" w:color="auto"/>
        <w:left w:val="none" w:sz="0" w:space="0" w:color="auto"/>
        <w:bottom w:val="none" w:sz="0" w:space="0" w:color="auto"/>
        <w:right w:val="none" w:sz="0" w:space="0" w:color="auto"/>
      </w:divBdr>
    </w:div>
    <w:div w:id="1338000976">
      <w:bodyDiv w:val="1"/>
      <w:marLeft w:val="0"/>
      <w:marRight w:val="0"/>
      <w:marTop w:val="0"/>
      <w:marBottom w:val="0"/>
      <w:divBdr>
        <w:top w:val="none" w:sz="0" w:space="0" w:color="auto"/>
        <w:left w:val="none" w:sz="0" w:space="0" w:color="auto"/>
        <w:bottom w:val="none" w:sz="0" w:space="0" w:color="auto"/>
        <w:right w:val="none" w:sz="0" w:space="0" w:color="auto"/>
      </w:divBdr>
    </w:div>
    <w:div w:id="1348558397">
      <w:bodyDiv w:val="1"/>
      <w:marLeft w:val="0"/>
      <w:marRight w:val="0"/>
      <w:marTop w:val="0"/>
      <w:marBottom w:val="0"/>
      <w:divBdr>
        <w:top w:val="none" w:sz="0" w:space="0" w:color="auto"/>
        <w:left w:val="none" w:sz="0" w:space="0" w:color="auto"/>
        <w:bottom w:val="none" w:sz="0" w:space="0" w:color="auto"/>
        <w:right w:val="none" w:sz="0" w:space="0" w:color="auto"/>
      </w:divBdr>
    </w:div>
    <w:div w:id="1351444551">
      <w:bodyDiv w:val="1"/>
      <w:marLeft w:val="0"/>
      <w:marRight w:val="0"/>
      <w:marTop w:val="0"/>
      <w:marBottom w:val="0"/>
      <w:divBdr>
        <w:top w:val="none" w:sz="0" w:space="0" w:color="auto"/>
        <w:left w:val="none" w:sz="0" w:space="0" w:color="auto"/>
        <w:bottom w:val="none" w:sz="0" w:space="0" w:color="auto"/>
        <w:right w:val="none" w:sz="0" w:space="0" w:color="auto"/>
      </w:divBdr>
    </w:div>
    <w:div w:id="1364751142">
      <w:bodyDiv w:val="1"/>
      <w:marLeft w:val="0"/>
      <w:marRight w:val="0"/>
      <w:marTop w:val="0"/>
      <w:marBottom w:val="0"/>
      <w:divBdr>
        <w:top w:val="none" w:sz="0" w:space="0" w:color="auto"/>
        <w:left w:val="none" w:sz="0" w:space="0" w:color="auto"/>
        <w:bottom w:val="none" w:sz="0" w:space="0" w:color="auto"/>
        <w:right w:val="none" w:sz="0" w:space="0" w:color="auto"/>
      </w:divBdr>
    </w:div>
    <w:div w:id="1365862965">
      <w:bodyDiv w:val="1"/>
      <w:marLeft w:val="0"/>
      <w:marRight w:val="0"/>
      <w:marTop w:val="0"/>
      <w:marBottom w:val="0"/>
      <w:divBdr>
        <w:top w:val="none" w:sz="0" w:space="0" w:color="auto"/>
        <w:left w:val="none" w:sz="0" w:space="0" w:color="auto"/>
        <w:bottom w:val="none" w:sz="0" w:space="0" w:color="auto"/>
        <w:right w:val="none" w:sz="0" w:space="0" w:color="auto"/>
      </w:divBdr>
    </w:div>
    <w:div w:id="1372343578">
      <w:bodyDiv w:val="1"/>
      <w:marLeft w:val="0"/>
      <w:marRight w:val="0"/>
      <w:marTop w:val="0"/>
      <w:marBottom w:val="0"/>
      <w:divBdr>
        <w:top w:val="none" w:sz="0" w:space="0" w:color="auto"/>
        <w:left w:val="none" w:sz="0" w:space="0" w:color="auto"/>
        <w:bottom w:val="none" w:sz="0" w:space="0" w:color="auto"/>
        <w:right w:val="none" w:sz="0" w:space="0" w:color="auto"/>
      </w:divBdr>
    </w:div>
    <w:div w:id="1375736522">
      <w:bodyDiv w:val="1"/>
      <w:marLeft w:val="0"/>
      <w:marRight w:val="0"/>
      <w:marTop w:val="0"/>
      <w:marBottom w:val="0"/>
      <w:divBdr>
        <w:top w:val="none" w:sz="0" w:space="0" w:color="auto"/>
        <w:left w:val="none" w:sz="0" w:space="0" w:color="auto"/>
        <w:bottom w:val="none" w:sz="0" w:space="0" w:color="auto"/>
        <w:right w:val="none" w:sz="0" w:space="0" w:color="auto"/>
      </w:divBdr>
    </w:div>
    <w:div w:id="1389498755">
      <w:bodyDiv w:val="1"/>
      <w:marLeft w:val="0"/>
      <w:marRight w:val="0"/>
      <w:marTop w:val="0"/>
      <w:marBottom w:val="0"/>
      <w:divBdr>
        <w:top w:val="none" w:sz="0" w:space="0" w:color="auto"/>
        <w:left w:val="none" w:sz="0" w:space="0" w:color="auto"/>
        <w:bottom w:val="none" w:sz="0" w:space="0" w:color="auto"/>
        <w:right w:val="none" w:sz="0" w:space="0" w:color="auto"/>
      </w:divBdr>
    </w:div>
    <w:div w:id="1401750703">
      <w:bodyDiv w:val="1"/>
      <w:marLeft w:val="0"/>
      <w:marRight w:val="0"/>
      <w:marTop w:val="0"/>
      <w:marBottom w:val="0"/>
      <w:divBdr>
        <w:top w:val="none" w:sz="0" w:space="0" w:color="auto"/>
        <w:left w:val="none" w:sz="0" w:space="0" w:color="auto"/>
        <w:bottom w:val="none" w:sz="0" w:space="0" w:color="auto"/>
        <w:right w:val="none" w:sz="0" w:space="0" w:color="auto"/>
      </w:divBdr>
    </w:div>
    <w:div w:id="1411585209">
      <w:bodyDiv w:val="1"/>
      <w:marLeft w:val="0"/>
      <w:marRight w:val="0"/>
      <w:marTop w:val="0"/>
      <w:marBottom w:val="0"/>
      <w:divBdr>
        <w:top w:val="none" w:sz="0" w:space="0" w:color="auto"/>
        <w:left w:val="none" w:sz="0" w:space="0" w:color="auto"/>
        <w:bottom w:val="none" w:sz="0" w:space="0" w:color="auto"/>
        <w:right w:val="none" w:sz="0" w:space="0" w:color="auto"/>
      </w:divBdr>
    </w:div>
    <w:div w:id="1419908997">
      <w:bodyDiv w:val="1"/>
      <w:marLeft w:val="0"/>
      <w:marRight w:val="0"/>
      <w:marTop w:val="0"/>
      <w:marBottom w:val="0"/>
      <w:divBdr>
        <w:top w:val="none" w:sz="0" w:space="0" w:color="auto"/>
        <w:left w:val="none" w:sz="0" w:space="0" w:color="auto"/>
        <w:bottom w:val="none" w:sz="0" w:space="0" w:color="auto"/>
        <w:right w:val="none" w:sz="0" w:space="0" w:color="auto"/>
      </w:divBdr>
    </w:div>
    <w:div w:id="1437630031">
      <w:bodyDiv w:val="1"/>
      <w:marLeft w:val="0"/>
      <w:marRight w:val="0"/>
      <w:marTop w:val="0"/>
      <w:marBottom w:val="0"/>
      <w:divBdr>
        <w:top w:val="none" w:sz="0" w:space="0" w:color="auto"/>
        <w:left w:val="none" w:sz="0" w:space="0" w:color="auto"/>
        <w:bottom w:val="none" w:sz="0" w:space="0" w:color="auto"/>
        <w:right w:val="none" w:sz="0" w:space="0" w:color="auto"/>
      </w:divBdr>
    </w:div>
    <w:div w:id="1438676966">
      <w:bodyDiv w:val="1"/>
      <w:marLeft w:val="0"/>
      <w:marRight w:val="0"/>
      <w:marTop w:val="0"/>
      <w:marBottom w:val="0"/>
      <w:divBdr>
        <w:top w:val="none" w:sz="0" w:space="0" w:color="auto"/>
        <w:left w:val="none" w:sz="0" w:space="0" w:color="auto"/>
        <w:bottom w:val="none" w:sz="0" w:space="0" w:color="auto"/>
        <w:right w:val="none" w:sz="0" w:space="0" w:color="auto"/>
      </w:divBdr>
    </w:div>
    <w:div w:id="1448546996">
      <w:bodyDiv w:val="1"/>
      <w:marLeft w:val="0"/>
      <w:marRight w:val="0"/>
      <w:marTop w:val="0"/>
      <w:marBottom w:val="0"/>
      <w:divBdr>
        <w:top w:val="none" w:sz="0" w:space="0" w:color="auto"/>
        <w:left w:val="none" w:sz="0" w:space="0" w:color="auto"/>
        <w:bottom w:val="none" w:sz="0" w:space="0" w:color="auto"/>
        <w:right w:val="none" w:sz="0" w:space="0" w:color="auto"/>
      </w:divBdr>
    </w:div>
    <w:div w:id="1448965457">
      <w:bodyDiv w:val="1"/>
      <w:marLeft w:val="0"/>
      <w:marRight w:val="0"/>
      <w:marTop w:val="0"/>
      <w:marBottom w:val="0"/>
      <w:divBdr>
        <w:top w:val="none" w:sz="0" w:space="0" w:color="auto"/>
        <w:left w:val="none" w:sz="0" w:space="0" w:color="auto"/>
        <w:bottom w:val="none" w:sz="0" w:space="0" w:color="auto"/>
        <w:right w:val="none" w:sz="0" w:space="0" w:color="auto"/>
      </w:divBdr>
    </w:div>
    <w:div w:id="1463697451">
      <w:bodyDiv w:val="1"/>
      <w:marLeft w:val="0"/>
      <w:marRight w:val="0"/>
      <w:marTop w:val="0"/>
      <w:marBottom w:val="0"/>
      <w:divBdr>
        <w:top w:val="none" w:sz="0" w:space="0" w:color="auto"/>
        <w:left w:val="none" w:sz="0" w:space="0" w:color="auto"/>
        <w:bottom w:val="none" w:sz="0" w:space="0" w:color="auto"/>
        <w:right w:val="none" w:sz="0" w:space="0" w:color="auto"/>
      </w:divBdr>
    </w:div>
    <w:div w:id="1472676470">
      <w:bodyDiv w:val="1"/>
      <w:marLeft w:val="0"/>
      <w:marRight w:val="0"/>
      <w:marTop w:val="0"/>
      <w:marBottom w:val="0"/>
      <w:divBdr>
        <w:top w:val="none" w:sz="0" w:space="0" w:color="auto"/>
        <w:left w:val="none" w:sz="0" w:space="0" w:color="auto"/>
        <w:bottom w:val="none" w:sz="0" w:space="0" w:color="auto"/>
        <w:right w:val="none" w:sz="0" w:space="0" w:color="auto"/>
      </w:divBdr>
    </w:div>
    <w:div w:id="1474132469">
      <w:bodyDiv w:val="1"/>
      <w:marLeft w:val="0"/>
      <w:marRight w:val="0"/>
      <w:marTop w:val="0"/>
      <w:marBottom w:val="0"/>
      <w:divBdr>
        <w:top w:val="none" w:sz="0" w:space="0" w:color="auto"/>
        <w:left w:val="none" w:sz="0" w:space="0" w:color="auto"/>
        <w:bottom w:val="none" w:sz="0" w:space="0" w:color="auto"/>
        <w:right w:val="none" w:sz="0" w:space="0" w:color="auto"/>
      </w:divBdr>
    </w:div>
    <w:div w:id="1492059160">
      <w:bodyDiv w:val="1"/>
      <w:marLeft w:val="0"/>
      <w:marRight w:val="0"/>
      <w:marTop w:val="0"/>
      <w:marBottom w:val="0"/>
      <w:divBdr>
        <w:top w:val="none" w:sz="0" w:space="0" w:color="auto"/>
        <w:left w:val="none" w:sz="0" w:space="0" w:color="auto"/>
        <w:bottom w:val="none" w:sz="0" w:space="0" w:color="auto"/>
        <w:right w:val="none" w:sz="0" w:space="0" w:color="auto"/>
      </w:divBdr>
    </w:div>
    <w:div w:id="1496536439">
      <w:bodyDiv w:val="1"/>
      <w:marLeft w:val="0"/>
      <w:marRight w:val="0"/>
      <w:marTop w:val="0"/>
      <w:marBottom w:val="0"/>
      <w:divBdr>
        <w:top w:val="none" w:sz="0" w:space="0" w:color="auto"/>
        <w:left w:val="none" w:sz="0" w:space="0" w:color="auto"/>
        <w:bottom w:val="none" w:sz="0" w:space="0" w:color="auto"/>
        <w:right w:val="none" w:sz="0" w:space="0" w:color="auto"/>
      </w:divBdr>
    </w:div>
    <w:div w:id="1509714353">
      <w:bodyDiv w:val="1"/>
      <w:marLeft w:val="0"/>
      <w:marRight w:val="0"/>
      <w:marTop w:val="0"/>
      <w:marBottom w:val="0"/>
      <w:divBdr>
        <w:top w:val="none" w:sz="0" w:space="0" w:color="auto"/>
        <w:left w:val="none" w:sz="0" w:space="0" w:color="auto"/>
        <w:bottom w:val="none" w:sz="0" w:space="0" w:color="auto"/>
        <w:right w:val="none" w:sz="0" w:space="0" w:color="auto"/>
      </w:divBdr>
    </w:div>
    <w:div w:id="1512992003">
      <w:bodyDiv w:val="1"/>
      <w:marLeft w:val="0"/>
      <w:marRight w:val="0"/>
      <w:marTop w:val="0"/>
      <w:marBottom w:val="0"/>
      <w:divBdr>
        <w:top w:val="none" w:sz="0" w:space="0" w:color="auto"/>
        <w:left w:val="none" w:sz="0" w:space="0" w:color="auto"/>
        <w:bottom w:val="none" w:sz="0" w:space="0" w:color="auto"/>
        <w:right w:val="none" w:sz="0" w:space="0" w:color="auto"/>
      </w:divBdr>
    </w:div>
    <w:div w:id="1528913274">
      <w:bodyDiv w:val="1"/>
      <w:marLeft w:val="0"/>
      <w:marRight w:val="0"/>
      <w:marTop w:val="0"/>
      <w:marBottom w:val="0"/>
      <w:divBdr>
        <w:top w:val="none" w:sz="0" w:space="0" w:color="auto"/>
        <w:left w:val="none" w:sz="0" w:space="0" w:color="auto"/>
        <w:bottom w:val="none" w:sz="0" w:space="0" w:color="auto"/>
        <w:right w:val="none" w:sz="0" w:space="0" w:color="auto"/>
      </w:divBdr>
    </w:div>
    <w:div w:id="1533961454">
      <w:bodyDiv w:val="1"/>
      <w:marLeft w:val="0"/>
      <w:marRight w:val="0"/>
      <w:marTop w:val="0"/>
      <w:marBottom w:val="0"/>
      <w:divBdr>
        <w:top w:val="none" w:sz="0" w:space="0" w:color="auto"/>
        <w:left w:val="none" w:sz="0" w:space="0" w:color="auto"/>
        <w:bottom w:val="none" w:sz="0" w:space="0" w:color="auto"/>
        <w:right w:val="none" w:sz="0" w:space="0" w:color="auto"/>
      </w:divBdr>
    </w:div>
    <w:div w:id="1538815644">
      <w:bodyDiv w:val="1"/>
      <w:marLeft w:val="0"/>
      <w:marRight w:val="0"/>
      <w:marTop w:val="0"/>
      <w:marBottom w:val="0"/>
      <w:divBdr>
        <w:top w:val="none" w:sz="0" w:space="0" w:color="auto"/>
        <w:left w:val="none" w:sz="0" w:space="0" w:color="auto"/>
        <w:bottom w:val="none" w:sz="0" w:space="0" w:color="auto"/>
        <w:right w:val="none" w:sz="0" w:space="0" w:color="auto"/>
      </w:divBdr>
    </w:div>
    <w:div w:id="1539077603">
      <w:bodyDiv w:val="1"/>
      <w:marLeft w:val="0"/>
      <w:marRight w:val="0"/>
      <w:marTop w:val="0"/>
      <w:marBottom w:val="0"/>
      <w:divBdr>
        <w:top w:val="none" w:sz="0" w:space="0" w:color="auto"/>
        <w:left w:val="none" w:sz="0" w:space="0" w:color="auto"/>
        <w:bottom w:val="none" w:sz="0" w:space="0" w:color="auto"/>
        <w:right w:val="none" w:sz="0" w:space="0" w:color="auto"/>
      </w:divBdr>
    </w:div>
    <w:div w:id="1551116964">
      <w:bodyDiv w:val="1"/>
      <w:marLeft w:val="0"/>
      <w:marRight w:val="0"/>
      <w:marTop w:val="0"/>
      <w:marBottom w:val="0"/>
      <w:divBdr>
        <w:top w:val="none" w:sz="0" w:space="0" w:color="auto"/>
        <w:left w:val="none" w:sz="0" w:space="0" w:color="auto"/>
        <w:bottom w:val="none" w:sz="0" w:space="0" w:color="auto"/>
        <w:right w:val="none" w:sz="0" w:space="0" w:color="auto"/>
      </w:divBdr>
    </w:div>
    <w:div w:id="1557429155">
      <w:bodyDiv w:val="1"/>
      <w:marLeft w:val="0"/>
      <w:marRight w:val="0"/>
      <w:marTop w:val="0"/>
      <w:marBottom w:val="0"/>
      <w:divBdr>
        <w:top w:val="none" w:sz="0" w:space="0" w:color="auto"/>
        <w:left w:val="none" w:sz="0" w:space="0" w:color="auto"/>
        <w:bottom w:val="none" w:sz="0" w:space="0" w:color="auto"/>
        <w:right w:val="none" w:sz="0" w:space="0" w:color="auto"/>
      </w:divBdr>
    </w:div>
    <w:div w:id="1585381665">
      <w:bodyDiv w:val="1"/>
      <w:marLeft w:val="0"/>
      <w:marRight w:val="0"/>
      <w:marTop w:val="0"/>
      <w:marBottom w:val="0"/>
      <w:divBdr>
        <w:top w:val="none" w:sz="0" w:space="0" w:color="auto"/>
        <w:left w:val="none" w:sz="0" w:space="0" w:color="auto"/>
        <w:bottom w:val="none" w:sz="0" w:space="0" w:color="auto"/>
        <w:right w:val="none" w:sz="0" w:space="0" w:color="auto"/>
      </w:divBdr>
    </w:div>
    <w:div w:id="1615748391">
      <w:bodyDiv w:val="1"/>
      <w:marLeft w:val="0"/>
      <w:marRight w:val="0"/>
      <w:marTop w:val="0"/>
      <w:marBottom w:val="0"/>
      <w:divBdr>
        <w:top w:val="none" w:sz="0" w:space="0" w:color="auto"/>
        <w:left w:val="none" w:sz="0" w:space="0" w:color="auto"/>
        <w:bottom w:val="none" w:sz="0" w:space="0" w:color="auto"/>
        <w:right w:val="none" w:sz="0" w:space="0" w:color="auto"/>
      </w:divBdr>
    </w:div>
    <w:div w:id="1619754333">
      <w:bodyDiv w:val="1"/>
      <w:marLeft w:val="0"/>
      <w:marRight w:val="0"/>
      <w:marTop w:val="0"/>
      <w:marBottom w:val="0"/>
      <w:divBdr>
        <w:top w:val="none" w:sz="0" w:space="0" w:color="auto"/>
        <w:left w:val="none" w:sz="0" w:space="0" w:color="auto"/>
        <w:bottom w:val="none" w:sz="0" w:space="0" w:color="auto"/>
        <w:right w:val="none" w:sz="0" w:space="0" w:color="auto"/>
      </w:divBdr>
    </w:div>
    <w:div w:id="1626345596">
      <w:bodyDiv w:val="1"/>
      <w:marLeft w:val="0"/>
      <w:marRight w:val="0"/>
      <w:marTop w:val="0"/>
      <w:marBottom w:val="0"/>
      <w:divBdr>
        <w:top w:val="none" w:sz="0" w:space="0" w:color="auto"/>
        <w:left w:val="none" w:sz="0" w:space="0" w:color="auto"/>
        <w:bottom w:val="none" w:sz="0" w:space="0" w:color="auto"/>
        <w:right w:val="none" w:sz="0" w:space="0" w:color="auto"/>
      </w:divBdr>
    </w:div>
    <w:div w:id="1634677405">
      <w:bodyDiv w:val="1"/>
      <w:marLeft w:val="0"/>
      <w:marRight w:val="0"/>
      <w:marTop w:val="0"/>
      <w:marBottom w:val="0"/>
      <w:divBdr>
        <w:top w:val="none" w:sz="0" w:space="0" w:color="auto"/>
        <w:left w:val="none" w:sz="0" w:space="0" w:color="auto"/>
        <w:bottom w:val="none" w:sz="0" w:space="0" w:color="auto"/>
        <w:right w:val="none" w:sz="0" w:space="0" w:color="auto"/>
      </w:divBdr>
    </w:div>
    <w:div w:id="1641376324">
      <w:bodyDiv w:val="1"/>
      <w:marLeft w:val="0"/>
      <w:marRight w:val="0"/>
      <w:marTop w:val="0"/>
      <w:marBottom w:val="0"/>
      <w:divBdr>
        <w:top w:val="none" w:sz="0" w:space="0" w:color="auto"/>
        <w:left w:val="none" w:sz="0" w:space="0" w:color="auto"/>
        <w:bottom w:val="none" w:sz="0" w:space="0" w:color="auto"/>
        <w:right w:val="none" w:sz="0" w:space="0" w:color="auto"/>
      </w:divBdr>
    </w:div>
    <w:div w:id="1646622176">
      <w:bodyDiv w:val="1"/>
      <w:marLeft w:val="0"/>
      <w:marRight w:val="0"/>
      <w:marTop w:val="0"/>
      <w:marBottom w:val="0"/>
      <w:divBdr>
        <w:top w:val="none" w:sz="0" w:space="0" w:color="auto"/>
        <w:left w:val="none" w:sz="0" w:space="0" w:color="auto"/>
        <w:bottom w:val="none" w:sz="0" w:space="0" w:color="auto"/>
        <w:right w:val="none" w:sz="0" w:space="0" w:color="auto"/>
      </w:divBdr>
    </w:div>
    <w:div w:id="1664620984">
      <w:bodyDiv w:val="1"/>
      <w:marLeft w:val="0"/>
      <w:marRight w:val="0"/>
      <w:marTop w:val="0"/>
      <w:marBottom w:val="0"/>
      <w:divBdr>
        <w:top w:val="none" w:sz="0" w:space="0" w:color="auto"/>
        <w:left w:val="none" w:sz="0" w:space="0" w:color="auto"/>
        <w:bottom w:val="none" w:sz="0" w:space="0" w:color="auto"/>
        <w:right w:val="none" w:sz="0" w:space="0" w:color="auto"/>
      </w:divBdr>
    </w:div>
    <w:div w:id="1687630399">
      <w:bodyDiv w:val="1"/>
      <w:marLeft w:val="0"/>
      <w:marRight w:val="0"/>
      <w:marTop w:val="0"/>
      <w:marBottom w:val="0"/>
      <w:divBdr>
        <w:top w:val="none" w:sz="0" w:space="0" w:color="auto"/>
        <w:left w:val="none" w:sz="0" w:space="0" w:color="auto"/>
        <w:bottom w:val="none" w:sz="0" w:space="0" w:color="auto"/>
        <w:right w:val="none" w:sz="0" w:space="0" w:color="auto"/>
      </w:divBdr>
    </w:div>
    <w:div w:id="1688435874">
      <w:bodyDiv w:val="1"/>
      <w:marLeft w:val="0"/>
      <w:marRight w:val="0"/>
      <w:marTop w:val="0"/>
      <w:marBottom w:val="0"/>
      <w:divBdr>
        <w:top w:val="none" w:sz="0" w:space="0" w:color="auto"/>
        <w:left w:val="none" w:sz="0" w:space="0" w:color="auto"/>
        <w:bottom w:val="none" w:sz="0" w:space="0" w:color="auto"/>
        <w:right w:val="none" w:sz="0" w:space="0" w:color="auto"/>
      </w:divBdr>
    </w:div>
    <w:div w:id="1693723504">
      <w:bodyDiv w:val="1"/>
      <w:marLeft w:val="0"/>
      <w:marRight w:val="0"/>
      <w:marTop w:val="0"/>
      <w:marBottom w:val="0"/>
      <w:divBdr>
        <w:top w:val="none" w:sz="0" w:space="0" w:color="auto"/>
        <w:left w:val="none" w:sz="0" w:space="0" w:color="auto"/>
        <w:bottom w:val="none" w:sz="0" w:space="0" w:color="auto"/>
        <w:right w:val="none" w:sz="0" w:space="0" w:color="auto"/>
      </w:divBdr>
    </w:div>
    <w:div w:id="1694376855">
      <w:bodyDiv w:val="1"/>
      <w:marLeft w:val="0"/>
      <w:marRight w:val="0"/>
      <w:marTop w:val="0"/>
      <w:marBottom w:val="0"/>
      <w:divBdr>
        <w:top w:val="none" w:sz="0" w:space="0" w:color="auto"/>
        <w:left w:val="none" w:sz="0" w:space="0" w:color="auto"/>
        <w:bottom w:val="none" w:sz="0" w:space="0" w:color="auto"/>
        <w:right w:val="none" w:sz="0" w:space="0" w:color="auto"/>
      </w:divBdr>
    </w:div>
    <w:div w:id="1708022534">
      <w:bodyDiv w:val="1"/>
      <w:marLeft w:val="0"/>
      <w:marRight w:val="0"/>
      <w:marTop w:val="0"/>
      <w:marBottom w:val="0"/>
      <w:divBdr>
        <w:top w:val="none" w:sz="0" w:space="0" w:color="auto"/>
        <w:left w:val="none" w:sz="0" w:space="0" w:color="auto"/>
        <w:bottom w:val="none" w:sz="0" w:space="0" w:color="auto"/>
        <w:right w:val="none" w:sz="0" w:space="0" w:color="auto"/>
      </w:divBdr>
    </w:div>
    <w:div w:id="1708212499">
      <w:bodyDiv w:val="1"/>
      <w:marLeft w:val="0"/>
      <w:marRight w:val="0"/>
      <w:marTop w:val="0"/>
      <w:marBottom w:val="0"/>
      <w:divBdr>
        <w:top w:val="none" w:sz="0" w:space="0" w:color="auto"/>
        <w:left w:val="none" w:sz="0" w:space="0" w:color="auto"/>
        <w:bottom w:val="none" w:sz="0" w:space="0" w:color="auto"/>
        <w:right w:val="none" w:sz="0" w:space="0" w:color="auto"/>
      </w:divBdr>
      <w:divsChild>
        <w:div w:id="93214917">
          <w:marLeft w:val="0"/>
          <w:marRight w:val="0"/>
          <w:marTop w:val="0"/>
          <w:marBottom w:val="0"/>
          <w:divBdr>
            <w:top w:val="none" w:sz="0" w:space="0" w:color="auto"/>
            <w:left w:val="none" w:sz="0" w:space="0" w:color="auto"/>
            <w:bottom w:val="none" w:sz="0" w:space="0" w:color="auto"/>
            <w:right w:val="none" w:sz="0" w:space="0" w:color="auto"/>
          </w:divBdr>
        </w:div>
        <w:div w:id="439301161">
          <w:marLeft w:val="0"/>
          <w:marRight w:val="0"/>
          <w:marTop w:val="0"/>
          <w:marBottom w:val="0"/>
          <w:divBdr>
            <w:top w:val="none" w:sz="0" w:space="0" w:color="auto"/>
            <w:left w:val="none" w:sz="0" w:space="0" w:color="auto"/>
            <w:bottom w:val="none" w:sz="0" w:space="0" w:color="auto"/>
            <w:right w:val="none" w:sz="0" w:space="0" w:color="auto"/>
          </w:divBdr>
        </w:div>
        <w:div w:id="829830421">
          <w:marLeft w:val="0"/>
          <w:marRight w:val="0"/>
          <w:marTop w:val="0"/>
          <w:marBottom w:val="0"/>
          <w:divBdr>
            <w:top w:val="none" w:sz="0" w:space="0" w:color="auto"/>
            <w:left w:val="none" w:sz="0" w:space="0" w:color="auto"/>
            <w:bottom w:val="none" w:sz="0" w:space="0" w:color="auto"/>
            <w:right w:val="none" w:sz="0" w:space="0" w:color="auto"/>
          </w:divBdr>
        </w:div>
        <w:div w:id="148517931">
          <w:marLeft w:val="0"/>
          <w:marRight w:val="0"/>
          <w:marTop w:val="0"/>
          <w:marBottom w:val="0"/>
          <w:divBdr>
            <w:top w:val="none" w:sz="0" w:space="0" w:color="auto"/>
            <w:left w:val="none" w:sz="0" w:space="0" w:color="auto"/>
            <w:bottom w:val="none" w:sz="0" w:space="0" w:color="auto"/>
            <w:right w:val="none" w:sz="0" w:space="0" w:color="auto"/>
          </w:divBdr>
        </w:div>
        <w:div w:id="1918593147">
          <w:marLeft w:val="0"/>
          <w:marRight w:val="0"/>
          <w:marTop w:val="0"/>
          <w:marBottom w:val="0"/>
          <w:divBdr>
            <w:top w:val="none" w:sz="0" w:space="0" w:color="auto"/>
            <w:left w:val="none" w:sz="0" w:space="0" w:color="auto"/>
            <w:bottom w:val="none" w:sz="0" w:space="0" w:color="auto"/>
            <w:right w:val="none" w:sz="0" w:space="0" w:color="auto"/>
          </w:divBdr>
        </w:div>
        <w:div w:id="1492061836">
          <w:marLeft w:val="0"/>
          <w:marRight w:val="0"/>
          <w:marTop w:val="0"/>
          <w:marBottom w:val="0"/>
          <w:divBdr>
            <w:top w:val="none" w:sz="0" w:space="0" w:color="auto"/>
            <w:left w:val="none" w:sz="0" w:space="0" w:color="auto"/>
            <w:bottom w:val="none" w:sz="0" w:space="0" w:color="auto"/>
            <w:right w:val="none" w:sz="0" w:space="0" w:color="auto"/>
          </w:divBdr>
        </w:div>
        <w:div w:id="533082307">
          <w:marLeft w:val="0"/>
          <w:marRight w:val="0"/>
          <w:marTop w:val="0"/>
          <w:marBottom w:val="0"/>
          <w:divBdr>
            <w:top w:val="none" w:sz="0" w:space="0" w:color="auto"/>
            <w:left w:val="none" w:sz="0" w:space="0" w:color="auto"/>
            <w:bottom w:val="none" w:sz="0" w:space="0" w:color="auto"/>
            <w:right w:val="none" w:sz="0" w:space="0" w:color="auto"/>
          </w:divBdr>
        </w:div>
        <w:div w:id="1322731615">
          <w:marLeft w:val="0"/>
          <w:marRight w:val="0"/>
          <w:marTop w:val="0"/>
          <w:marBottom w:val="0"/>
          <w:divBdr>
            <w:top w:val="none" w:sz="0" w:space="0" w:color="auto"/>
            <w:left w:val="none" w:sz="0" w:space="0" w:color="auto"/>
            <w:bottom w:val="none" w:sz="0" w:space="0" w:color="auto"/>
            <w:right w:val="none" w:sz="0" w:space="0" w:color="auto"/>
          </w:divBdr>
        </w:div>
        <w:div w:id="1975064694">
          <w:marLeft w:val="0"/>
          <w:marRight w:val="0"/>
          <w:marTop w:val="0"/>
          <w:marBottom w:val="0"/>
          <w:divBdr>
            <w:top w:val="none" w:sz="0" w:space="0" w:color="auto"/>
            <w:left w:val="none" w:sz="0" w:space="0" w:color="auto"/>
            <w:bottom w:val="none" w:sz="0" w:space="0" w:color="auto"/>
            <w:right w:val="none" w:sz="0" w:space="0" w:color="auto"/>
          </w:divBdr>
        </w:div>
        <w:div w:id="1936086522">
          <w:marLeft w:val="0"/>
          <w:marRight w:val="0"/>
          <w:marTop w:val="0"/>
          <w:marBottom w:val="0"/>
          <w:divBdr>
            <w:top w:val="none" w:sz="0" w:space="0" w:color="auto"/>
            <w:left w:val="none" w:sz="0" w:space="0" w:color="auto"/>
            <w:bottom w:val="none" w:sz="0" w:space="0" w:color="auto"/>
            <w:right w:val="none" w:sz="0" w:space="0" w:color="auto"/>
          </w:divBdr>
        </w:div>
        <w:div w:id="2061435261">
          <w:marLeft w:val="0"/>
          <w:marRight w:val="0"/>
          <w:marTop w:val="0"/>
          <w:marBottom w:val="0"/>
          <w:divBdr>
            <w:top w:val="none" w:sz="0" w:space="0" w:color="auto"/>
            <w:left w:val="none" w:sz="0" w:space="0" w:color="auto"/>
            <w:bottom w:val="none" w:sz="0" w:space="0" w:color="auto"/>
            <w:right w:val="none" w:sz="0" w:space="0" w:color="auto"/>
          </w:divBdr>
        </w:div>
        <w:div w:id="484126380">
          <w:marLeft w:val="0"/>
          <w:marRight w:val="0"/>
          <w:marTop w:val="0"/>
          <w:marBottom w:val="0"/>
          <w:divBdr>
            <w:top w:val="none" w:sz="0" w:space="0" w:color="auto"/>
            <w:left w:val="none" w:sz="0" w:space="0" w:color="auto"/>
            <w:bottom w:val="none" w:sz="0" w:space="0" w:color="auto"/>
            <w:right w:val="none" w:sz="0" w:space="0" w:color="auto"/>
          </w:divBdr>
        </w:div>
        <w:div w:id="365956000">
          <w:marLeft w:val="0"/>
          <w:marRight w:val="0"/>
          <w:marTop w:val="0"/>
          <w:marBottom w:val="0"/>
          <w:divBdr>
            <w:top w:val="none" w:sz="0" w:space="0" w:color="auto"/>
            <w:left w:val="none" w:sz="0" w:space="0" w:color="auto"/>
            <w:bottom w:val="none" w:sz="0" w:space="0" w:color="auto"/>
            <w:right w:val="none" w:sz="0" w:space="0" w:color="auto"/>
          </w:divBdr>
        </w:div>
        <w:div w:id="1983386857">
          <w:marLeft w:val="0"/>
          <w:marRight w:val="0"/>
          <w:marTop w:val="0"/>
          <w:marBottom w:val="0"/>
          <w:divBdr>
            <w:top w:val="none" w:sz="0" w:space="0" w:color="auto"/>
            <w:left w:val="none" w:sz="0" w:space="0" w:color="auto"/>
            <w:bottom w:val="none" w:sz="0" w:space="0" w:color="auto"/>
            <w:right w:val="none" w:sz="0" w:space="0" w:color="auto"/>
          </w:divBdr>
        </w:div>
        <w:div w:id="1291519585">
          <w:marLeft w:val="0"/>
          <w:marRight w:val="0"/>
          <w:marTop w:val="0"/>
          <w:marBottom w:val="0"/>
          <w:divBdr>
            <w:top w:val="none" w:sz="0" w:space="0" w:color="auto"/>
            <w:left w:val="none" w:sz="0" w:space="0" w:color="auto"/>
            <w:bottom w:val="none" w:sz="0" w:space="0" w:color="auto"/>
            <w:right w:val="none" w:sz="0" w:space="0" w:color="auto"/>
          </w:divBdr>
        </w:div>
        <w:div w:id="1248462220">
          <w:marLeft w:val="0"/>
          <w:marRight w:val="0"/>
          <w:marTop w:val="0"/>
          <w:marBottom w:val="0"/>
          <w:divBdr>
            <w:top w:val="none" w:sz="0" w:space="0" w:color="auto"/>
            <w:left w:val="none" w:sz="0" w:space="0" w:color="auto"/>
            <w:bottom w:val="none" w:sz="0" w:space="0" w:color="auto"/>
            <w:right w:val="none" w:sz="0" w:space="0" w:color="auto"/>
          </w:divBdr>
        </w:div>
        <w:div w:id="1250503077">
          <w:marLeft w:val="0"/>
          <w:marRight w:val="0"/>
          <w:marTop w:val="0"/>
          <w:marBottom w:val="0"/>
          <w:divBdr>
            <w:top w:val="none" w:sz="0" w:space="0" w:color="auto"/>
            <w:left w:val="none" w:sz="0" w:space="0" w:color="auto"/>
            <w:bottom w:val="none" w:sz="0" w:space="0" w:color="auto"/>
            <w:right w:val="none" w:sz="0" w:space="0" w:color="auto"/>
          </w:divBdr>
        </w:div>
        <w:div w:id="1028331910">
          <w:marLeft w:val="0"/>
          <w:marRight w:val="0"/>
          <w:marTop w:val="0"/>
          <w:marBottom w:val="0"/>
          <w:divBdr>
            <w:top w:val="none" w:sz="0" w:space="0" w:color="auto"/>
            <w:left w:val="none" w:sz="0" w:space="0" w:color="auto"/>
            <w:bottom w:val="none" w:sz="0" w:space="0" w:color="auto"/>
            <w:right w:val="none" w:sz="0" w:space="0" w:color="auto"/>
          </w:divBdr>
        </w:div>
        <w:div w:id="707029717">
          <w:marLeft w:val="0"/>
          <w:marRight w:val="0"/>
          <w:marTop w:val="0"/>
          <w:marBottom w:val="0"/>
          <w:divBdr>
            <w:top w:val="none" w:sz="0" w:space="0" w:color="auto"/>
            <w:left w:val="none" w:sz="0" w:space="0" w:color="auto"/>
            <w:bottom w:val="none" w:sz="0" w:space="0" w:color="auto"/>
            <w:right w:val="none" w:sz="0" w:space="0" w:color="auto"/>
          </w:divBdr>
        </w:div>
        <w:div w:id="547952910">
          <w:marLeft w:val="0"/>
          <w:marRight w:val="0"/>
          <w:marTop w:val="0"/>
          <w:marBottom w:val="0"/>
          <w:divBdr>
            <w:top w:val="none" w:sz="0" w:space="0" w:color="auto"/>
            <w:left w:val="none" w:sz="0" w:space="0" w:color="auto"/>
            <w:bottom w:val="none" w:sz="0" w:space="0" w:color="auto"/>
            <w:right w:val="none" w:sz="0" w:space="0" w:color="auto"/>
          </w:divBdr>
        </w:div>
        <w:div w:id="929002369">
          <w:marLeft w:val="0"/>
          <w:marRight w:val="0"/>
          <w:marTop w:val="0"/>
          <w:marBottom w:val="0"/>
          <w:divBdr>
            <w:top w:val="none" w:sz="0" w:space="0" w:color="auto"/>
            <w:left w:val="none" w:sz="0" w:space="0" w:color="auto"/>
            <w:bottom w:val="none" w:sz="0" w:space="0" w:color="auto"/>
            <w:right w:val="none" w:sz="0" w:space="0" w:color="auto"/>
          </w:divBdr>
        </w:div>
        <w:div w:id="1457018988">
          <w:marLeft w:val="0"/>
          <w:marRight w:val="0"/>
          <w:marTop w:val="0"/>
          <w:marBottom w:val="0"/>
          <w:divBdr>
            <w:top w:val="none" w:sz="0" w:space="0" w:color="auto"/>
            <w:left w:val="none" w:sz="0" w:space="0" w:color="auto"/>
            <w:bottom w:val="none" w:sz="0" w:space="0" w:color="auto"/>
            <w:right w:val="none" w:sz="0" w:space="0" w:color="auto"/>
          </w:divBdr>
        </w:div>
        <w:div w:id="1416052224">
          <w:marLeft w:val="0"/>
          <w:marRight w:val="0"/>
          <w:marTop w:val="0"/>
          <w:marBottom w:val="0"/>
          <w:divBdr>
            <w:top w:val="none" w:sz="0" w:space="0" w:color="auto"/>
            <w:left w:val="none" w:sz="0" w:space="0" w:color="auto"/>
            <w:bottom w:val="none" w:sz="0" w:space="0" w:color="auto"/>
            <w:right w:val="none" w:sz="0" w:space="0" w:color="auto"/>
          </w:divBdr>
        </w:div>
        <w:div w:id="833186214">
          <w:marLeft w:val="0"/>
          <w:marRight w:val="0"/>
          <w:marTop w:val="0"/>
          <w:marBottom w:val="0"/>
          <w:divBdr>
            <w:top w:val="none" w:sz="0" w:space="0" w:color="auto"/>
            <w:left w:val="none" w:sz="0" w:space="0" w:color="auto"/>
            <w:bottom w:val="none" w:sz="0" w:space="0" w:color="auto"/>
            <w:right w:val="none" w:sz="0" w:space="0" w:color="auto"/>
          </w:divBdr>
        </w:div>
        <w:div w:id="849831737">
          <w:marLeft w:val="0"/>
          <w:marRight w:val="0"/>
          <w:marTop w:val="0"/>
          <w:marBottom w:val="0"/>
          <w:divBdr>
            <w:top w:val="none" w:sz="0" w:space="0" w:color="auto"/>
            <w:left w:val="none" w:sz="0" w:space="0" w:color="auto"/>
            <w:bottom w:val="none" w:sz="0" w:space="0" w:color="auto"/>
            <w:right w:val="none" w:sz="0" w:space="0" w:color="auto"/>
          </w:divBdr>
        </w:div>
        <w:div w:id="563223192">
          <w:marLeft w:val="0"/>
          <w:marRight w:val="0"/>
          <w:marTop w:val="0"/>
          <w:marBottom w:val="0"/>
          <w:divBdr>
            <w:top w:val="none" w:sz="0" w:space="0" w:color="auto"/>
            <w:left w:val="none" w:sz="0" w:space="0" w:color="auto"/>
            <w:bottom w:val="none" w:sz="0" w:space="0" w:color="auto"/>
            <w:right w:val="none" w:sz="0" w:space="0" w:color="auto"/>
          </w:divBdr>
        </w:div>
        <w:div w:id="1282951612">
          <w:marLeft w:val="0"/>
          <w:marRight w:val="0"/>
          <w:marTop w:val="0"/>
          <w:marBottom w:val="0"/>
          <w:divBdr>
            <w:top w:val="none" w:sz="0" w:space="0" w:color="auto"/>
            <w:left w:val="none" w:sz="0" w:space="0" w:color="auto"/>
            <w:bottom w:val="none" w:sz="0" w:space="0" w:color="auto"/>
            <w:right w:val="none" w:sz="0" w:space="0" w:color="auto"/>
          </w:divBdr>
        </w:div>
        <w:div w:id="1610090074">
          <w:marLeft w:val="0"/>
          <w:marRight w:val="0"/>
          <w:marTop w:val="0"/>
          <w:marBottom w:val="0"/>
          <w:divBdr>
            <w:top w:val="none" w:sz="0" w:space="0" w:color="auto"/>
            <w:left w:val="none" w:sz="0" w:space="0" w:color="auto"/>
            <w:bottom w:val="none" w:sz="0" w:space="0" w:color="auto"/>
            <w:right w:val="none" w:sz="0" w:space="0" w:color="auto"/>
          </w:divBdr>
        </w:div>
        <w:div w:id="1179542541">
          <w:marLeft w:val="0"/>
          <w:marRight w:val="0"/>
          <w:marTop w:val="0"/>
          <w:marBottom w:val="0"/>
          <w:divBdr>
            <w:top w:val="none" w:sz="0" w:space="0" w:color="auto"/>
            <w:left w:val="none" w:sz="0" w:space="0" w:color="auto"/>
            <w:bottom w:val="none" w:sz="0" w:space="0" w:color="auto"/>
            <w:right w:val="none" w:sz="0" w:space="0" w:color="auto"/>
          </w:divBdr>
        </w:div>
        <w:div w:id="1962759713">
          <w:marLeft w:val="0"/>
          <w:marRight w:val="0"/>
          <w:marTop w:val="0"/>
          <w:marBottom w:val="0"/>
          <w:divBdr>
            <w:top w:val="none" w:sz="0" w:space="0" w:color="auto"/>
            <w:left w:val="none" w:sz="0" w:space="0" w:color="auto"/>
            <w:bottom w:val="none" w:sz="0" w:space="0" w:color="auto"/>
            <w:right w:val="none" w:sz="0" w:space="0" w:color="auto"/>
          </w:divBdr>
        </w:div>
        <w:div w:id="1120414829">
          <w:marLeft w:val="0"/>
          <w:marRight w:val="0"/>
          <w:marTop w:val="0"/>
          <w:marBottom w:val="0"/>
          <w:divBdr>
            <w:top w:val="none" w:sz="0" w:space="0" w:color="auto"/>
            <w:left w:val="none" w:sz="0" w:space="0" w:color="auto"/>
            <w:bottom w:val="none" w:sz="0" w:space="0" w:color="auto"/>
            <w:right w:val="none" w:sz="0" w:space="0" w:color="auto"/>
          </w:divBdr>
        </w:div>
        <w:div w:id="1813056256">
          <w:marLeft w:val="0"/>
          <w:marRight w:val="0"/>
          <w:marTop w:val="0"/>
          <w:marBottom w:val="0"/>
          <w:divBdr>
            <w:top w:val="none" w:sz="0" w:space="0" w:color="auto"/>
            <w:left w:val="none" w:sz="0" w:space="0" w:color="auto"/>
            <w:bottom w:val="none" w:sz="0" w:space="0" w:color="auto"/>
            <w:right w:val="none" w:sz="0" w:space="0" w:color="auto"/>
          </w:divBdr>
        </w:div>
        <w:div w:id="274094940">
          <w:marLeft w:val="0"/>
          <w:marRight w:val="0"/>
          <w:marTop w:val="0"/>
          <w:marBottom w:val="0"/>
          <w:divBdr>
            <w:top w:val="none" w:sz="0" w:space="0" w:color="auto"/>
            <w:left w:val="none" w:sz="0" w:space="0" w:color="auto"/>
            <w:bottom w:val="none" w:sz="0" w:space="0" w:color="auto"/>
            <w:right w:val="none" w:sz="0" w:space="0" w:color="auto"/>
          </w:divBdr>
        </w:div>
        <w:div w:id="1985769145">
          <w:marLeft w:val="0"/>
          <w:marRight w:val="0"/>
          <w:marTop w:val="0"/>
          <w:marBottom w:val="0"/>
          <w:divBdr>
            <w:top w:val="none" w:sz="0" w:space="0" w:color="auto"/>
            <w:left w:val="none" w:sz="0" w:space="0" w:color="auto"/>
            <w:bottom w:val="none" w:sz="0" w:space="0" w:color="auto"/>
            <w:right w:val="none" w:sz="0" w:space="0" w:color="auto"/>
          </w:divBdr>
        </w:div>
        <w:div w:id="1478448790">
          <w:marLeft w:val="0"/>
          <w:marRight w:val="0"/>
          <w:marTop w:val="0"/>
          <w:marBottom w:val="0"/>
          <w:divBdr>
            <w:top w:val="none" w:sz="0" w:space="0" w:color="auto"/>
            <w:left w:val="none" w:sz="0" w:space="0" w:color="auto"/>
            <w:bottom w:val="none" w:sz="0" w:space="0" w:color="auto"/>
            <w:right w:val="none" w:sz="0" w:space="0" w:color="auto"/>
          </w:divBdr>
        </w:div>
        <w:div w:id="1204518649">
          <w:marLeft w:val="0"/>
          <w:marRight w:val="0"/>
          <w:marTop w:val="0"/>
          <w:marBottom w:val="0"/>
          <w:divBdr>
            <w:top w:val="none" w:sz="0" w:space="0" w:color="auto"/>
            <w:left w:val="none" w:sz="0" w:space="0" w:color="auto"/>
            <w:bottom w:val="none" w:sz="0" w:space="0" w:color="auto"/>
            <w:right w:val="none" w:sz="0" w:space="0" w:color="auto"/>
          </w:divBdr>
        </w:div>
        <w:div w:id="1151868232">
          <w:marLeft w:val="0"/>
          <w:marRight w:val="0"/>
          <w:marTop w:val="0"/>
          <w:marBottom w:val="0"/>
          <w:divBdr>
            <w:top w:val="none" w:sz="0" w:space="0" w:color="auto"/>
            <w:left w:val="none" w:sz="0" w:space="0" w:color="auto"/>
            <w:bottom w:val="none" w:sz="0" w:space="0" w:color="auto"/>
            <w:right w:val="none" w:sz="0" w:space="0" w:color="auto"/>
          </w:divBdr>
        </w:div>
        <w:div w:id="1955206948">
          <w:marLeft w:val="0"/>
          <w:marRight w:val="0"/>
          <w:marTop w:val="0"/>
          <w:marBottom w:val="0"/>
          <w:divBdr>
            <w:top w:val="none" w:sz="0" w:space="0" w:color="auto"/>
            <w:left w:val="none" w:sz="0" w:space="0" w:color="auto"/>
            <w:bottom w:val="none" w:sz="0" w:space="0" w:color="auto"/>
            <w:right w:val="none" w:sz="0" w:space="0" w:color="auto"/>
          </w:divBdr>
        </w:div>
        <w:div w:id="1214659992">
          <w:marLeft w:val="0"/>
          <w:marRight w:val="0"/>
          <w:marTop w:val="0"/>
          <w:marBottom w:val="0"/>
          <w:divBdr>
            <w:top w:val="none" w:sz="0" w:space="0" w:color="auto"/>
            <w:left w:val="none" w:sz="0" w:space="0" w:color="auto"/>
            <w:bottom w:val="none" w:sz="0" w:space="0" w:color="auto"/>
            <w:right w:val="none" w:sz="0" w:space="0" w:color="auto"/>
          </w:divBdr>
        </w:div>
        <w:div w:id="50035432">
          <w:marLeft w:val="0"/>
          <w:marRight w:val="0"/>
          <w:marTop w:val="0"/>
          <w:marBottom w:val="0"/>
          <w:divBdr>
            <w:top w:val="none" w:sz="0" w:space="0" w:color="auto"/>
            <w:left w:val="none" w:sz="0" w:space="0" w:color="auto"/>
            <w:bottom w:val="none" w:sz="0" w:space="0" w:color="auto"/>
            <w:right w:val="none" w:sz="0" w:space="0" w:color="auto"/>
          </w:divBdr>
        </w:div>
        <w:div w:id="1332639500">
          <w:marLeft w:val="0"/>
          <w:marRight w:val="0"/>
          <w:marTop w:val="0"/>
          <w:marBottom w:val="0"/>
          <w:divBdr>
            <w:top w:val="none" w:sz="0" w:space="0" w:color="auto"/>
            <w:left w:val="none" w:sz="0" w:space="0" w:color="auto"/>
            <w:bottom w:val="none" w:sz="0" w:space="0" w:color="auto"/>
            <w:right w:val="none" w:sz="0" w:space="0" w:color="auto"/>
          </w:divBdr>
        </w:div>
        <w:div w:id="984428004">
          <w:marLeft w:val="0"/>
          <w:marRight w:val="0"/>
          <w:marTop w:val="0"/>
          <w:marBottom w:val="0"/>
          <w:divBdr>
            <w:top w:val="none" w:sz="0" w:space="0" w:color="auto"/>
            <w:left w:val="none" w:sz="0" w:space="0" w:color="auto"/>
            <w:bottom w:val="none" w:sz="0" w:space="0" w:color="auto"/>
            <w:right w:val="none" w:sz="0" w:space="0" w:color="auto"/>
          </w:divBdr>
        </w:div>
        <w:div w:id="168060450">
          <w:marLeft w:val="0"/>
          <w:marRight w:val="0"/>
          <w:marTop w:val="0"/>
          <w:marBottom w:val="0"/>
          <w:divBdr>
            <w:top w:val="none" w:sz="0" w:space="0" w:color="auto"/>
            <w:left w:val="none" w:sz="0" w:space="0" w:color="auto"/>
            <w:bottom w:val="none" w:sz="0" w:space="0" w:color="auto"/>
            <w:right w:val="none" w:sz="0" w:space="0" w:color="auto"/>
          </w:divBdr>
        </w:div>
        <w:div w:id="1467699537">
          <w:marLeft w:val="0"/>
          <w:marRight w:val="0"/>
          <w:marTop w:val="0"/>
          <w:marBottom w:val="0"/>
          <w:divBdr>
            <w:top w:val="none" w:sz="0" w:space="0" w:color="auto"/>
            <w:left w:val="none" w:sz="0" w:space="0" w:color="auto"/>
            <w:bottom w:val="none" w:sz="0" w:space="0" w:color="auto"/>
            <w:right w:val="none" w:sz="0" w:space="0" w:color="auto"/>
          </w:divBdr>
        </w:div>
        <w:div w:id="830172197">
          <w:marLeft w:val="0"/>
          <w:marRight w:val="0"/>
          <w:marTop w:val="0"/>
          <w:marBottom w:val="0"/>
          <w:divBdr>
            <w:top w:val="none" w:sz="0" w:space="0" w:color="auto"/>
            <w:left w:val="none" w:sz="0" w:space="0" w:color="auto"/>
            <w:bottom w:val="none" w:sz="0" w:space="0" w:color="auto"/>
            <w:right w:val="none" w:sz="0" w:space="0" w:color="auto"/>
          </w:divBdr>
        </w:div>
        <w:div w:id="1922522583">
          <w:marLeft w:val="0"/>
          <w:marRight w:val="0"/>
          <w:marTop w:val="0"/>
          <w:marBottom w:val="0"/>
          <w:divBdr>
            <w:top w:val="none" w:sz="0" w:space="0" w:color="auto"/>
            <w:left w:val="none" w:sz="0" w:space="0" w:color="auto"/>
            <w:bottom w:val="none" w:sz="0" w:space="0" w:color="auto"/>
            <w:right w:val="none" w:sz="0" w:space="0" w:color="auto"/>
          </w:divBdr>
        </w:div>
        <w:div w:id="887254867">
          <w:marLeft w:val="0"/>
          <w:marRight w:val="0"/>
          <w:marTop w:val="0"/>
          <w:marBottom w:val="0"/>
          <w:divBdr>
            <w:top w:val="none" w:sz="0" w:space="0" w:color="auto"/>
            <w:left w:val="none" w:sz="0" w:space="0" w:color="auto"/>
            <w:bottom w:val="none" w:sz="0" w:space="0" w:color="auto"/>
            <w:right w:val="none" w:sz="0" w:space="0" w:color="auto"/>
          </w:divBdr>
        </w:div>
        <w:div w:id="1738016317">
          <w:marLeft w:val="0"/>
          <w:marRight w:val="0"/>
          <w:marTop w:val="0"/>
          <w:marBottom w:val="0"/>
          <w:divBdr>
            <w:top w:val="none" w:sz="0" w:space="0" w:color="auto"/>
            <w:left w:val="none" w:sz="0" w:space="0" w:color="auto"/>
            <w:bottom w:val="none" w:sz="0" w:space="0" w:color="auto"/>
            <w:right w:val="none" w:sz="0" w:space="0" w:color="auto"/>
          </w:divBdr>
        </w:div>
        <w:div w:id="1515219123">
          <w:marLeft w:val="0"/>
          <w:marRight w:val="0"/>
          <w:marTop w:val="0"/>
          <w:marBottom w:val="0"/>
          <w:divBdr>
            <w:top w:val="none" w:sz="0" w:space="0" w:color="auto"/>
            <w:left w:val="none" w:sz="0" w:space="0" w:color="auto"/>
            <w:bottom w:val="none" w:sz="0" w:space="0" w:color="auto"/>
            <w:right w:val="none" w:sz="0" w:space="0" w:color="auto"/>
          </w:divBdr>
        </w:div>
        <w:div w:id="1214272955">
          <w:marLeft w:val="0"/>
          <w:marRight w:val="0"/>
          <w:marTop w:val="0"/>
          <w:marBottom w:val="0"/>
          <w:divBdr>
            <w:top w:val="none" w:sz="0" w:space="0" w:color="auto"/>
            <w:left w:val="none" w:sz="0" w:space="0" w:color="auto"/>
            <w:bottom w:val="none" w:sz="0" w:space="0" w:color="auto"/>
            <w:right w:val="none" w:sz="0" w:space="0" w:color="auto"/>
          </w:divBdr>
        </w:div>
        <w:div w:id="371153451">
          <w:marLeft w:val="0"/>
          <w:marRight w:val="0"/>
          <w:marTop w:val="0"/>
          <w:marBottom w:val="0"/>
          <w:divBdr>
            <w:top w:val="none" w:sz="0" w:space="0" w:color="auto"/>
            <w:left w:val="none" w:sz="0" w:space="0" w:color="auto"/>
            <w:bottom w:val="none" w:sz="0" w:space="0" w:color="auto"/>
            <w:right w:val="none" w:sz="0" w:space="0" w:color="auto"/>
          </w:divBdr>
        </w:div>
        <w:div w:id="1198658618">
          <w:marLeft w:val="0"/>
          <w:marRight w:val="0"/>
          <w:marTop w:val="0"/>
          <w:marBottom w:val="0"/>
          <w:divBdr>
            <w:top w:val="none" w:sz="0" w:space="0" w:color="auto"/>
            <w:left w:val="none" w:sz="0" w:space="0" w:color="auto"/>
            <w:bottom w:val="none" w:sz="0" w:space="0" w:color="auto"/>
            <w:right w:val="none" w:sz="0" w:space="0" w:color="auto"/>
          </w:divBdr>
        </w:div>
        <w:div w:id="295109693">
          <w:marLeft w:val="0"/>
          <w:marRight w:val="0"/>
          <w:marTop w:val="0"/>
          <w:marBottom w:val="0"/>
          <w:divBdr>
            <w:top w:val="none" w:sz="0" w:space="0" w:color="auto"/>
            <w:left w:val="none" w:sz="0" w:space="0" w:color="auto"/>
            <w:bottom w:val="none" w:sz="0" w:space="0" w:color="auto"/>
            <w:right w:val="none" w:sz="0" w:space="0" w:color="auto"/>
          </w:divBdr>
        </w:div>
        <w:div w:id="398333879">
          <w:marLeft w:val="0"/>
          <w:marRight w:val="0"/>
          <w:marTop w:val="0"/>
          <w:marBottom w:val="0"/>
          <w:divBdr>
            <w:top w:val="none" w:sz="0" w:space="0" w:color="auto"/>
            <w:left w:val="none" w:sz="0" w:space="0" w:color="auto"/>
            <w:bottom w:val="none" w:sz="0" w:space="0" w:color="auto"/>
            <w:right w:val="none" w:sz="0" w:space="0" w:color="auto"/>
          </w:divBdr>
        </w:div>
        <w:div w:id="1401094577">
          <w:marLeft w:val="0"/>
          <w:marRight w:val="0"/>
          <w:marTop w:val="0"/>
          <w:marBottom w:val="0"/>
          <w:divBdr>
            <w:top w:val="none" w:sz="0" w:space="0" w:color="auto"/>
            <w:left w:val="none" w:sz="0" w:space="0" w:color="auto"/>
            <w:bottom w:val="none" w:sz="0" w:space="0" w:color="auto"/>
            <w:right w:val="none" w:sz="0" w:space="0" w:color="auto"/>
          </w:divBdr>
        </w:div>
        <w:div w:id="1532768524">
          <w:marLeft w:val="0"/>
          <w:marRight w:val="0"/>
          <w:marTop w:val="0"/>
          <w:marBottom w:val="0"/>
          <w:divBdr>
            <w:top w:val="none" w:sz="0" w:space="0" w:color="auto"/>
            <w:left w:val="none" w:sz="0" w:space="0" w:color="auto"/>
            <w:bottom w:val="none" w:sz="0" w:space="0" w:color="auto"/>
            <w:right w:val="none" w:sz="0" w:space="0" w:color="auto"/>
          </w:divBdr>
        </w:div>
        <w:div w:id="514810756">
          <w:marLeft w:val="0"/>
          <w:marRight w:val="0"/>
          <w:marTop w:val="0"/>
          <w:marBottom w:val="0"/>
          <w:divBdr>
            <w:top w:val="none" w:sz="0" w:space="0" w:color="auto"/>
            <w:left w:val="none" w:sz="0" w:space="0" w:color="auto"/>
            <w:bottom w:val="none" w:sz="0" w:space="0" w:color="auto"/>
            <w:right w:val="none" w:sz="0" w:space="0" w:color="auto"/>
          </w:divBdr>
        </w:div>
        <w:div w:id="1676690825">
          <w:marLeft w:val="0"/>
          <w:marRight w:val="0"/>
          <w:marTop w:val="0"/>
          <w:marBottom w:val="0"/>
          <w:divBdr>
            <w:top w:val="none" w:sz="0" w:space="0" w:color="auto"/>
            <w:left w:val="none" w:sz="0" w:space="0" w:color="auto"/>
            <w:bottom w:val="none" w:sz="0" w:space="0" w:color="auto"/>
            <w:right w:val="none" w:sz="0" w:space="0" w:color="auto"/>
          </w:divBdr>
        </w:div>
        <w:div w:id="833303340">
          <w:marLeft w:val="0"/>
          <w:marRight w:val="0"/>
          <w:marTop w:val="0"/>
          <w:marBottom w:val="0"/>
          <w:divBdr>
            <w:top w:val="none" w:sz="0" w:space="0" w:color="auto"/>
            <w:left w:val="none" w:sz="0" w:space="0" w:color="auto"/>
            <w:bottom w:val="none" w:sz="0" w:space="0" w:color="auto"/>
            <w:right w:val="none" w:sz="0" w:space="0" w:color="auto"/>
          </w:divBdr>
        </w:div>
        <w:div w:id="781654048">
          <w:marLeft w:val="0"/>
          <w:marRight w:val="0"/>
          <w:marTop w:val="0"/>
          <w:marBottom w:val="0"/>
          <w:divBdr>
            <w:top w:val="none" w:sz="0" w:space="0" w:color="auto"/>
            <w:left w:val="none" w:sz="0" w:space="0" w:color="auto"/>
            <w:bottom w:val="none" w:sz="0" w:space="0" w:color="auto"/>
            <w:right w:val="none" w:sz="0" w:space="0" w:color="auto"/>
          </w:divBdr>
        </w:div>
        <w:div w:id="392126402">
          <w:marLeft w:val="0"/>
          <w:marRight w:val="0"/>
          <w:marTop w:val="0"/>
          <w:marBottom w:val="0"/>
          <w:divBdr>
            <w:top w:val="none" w:sz="0" w:space="0" w:color="auto"/>
            <w:left w:val="none" w:sz="0" w:space="0" w:color="auto"/>
            <w:bottom w:val="none" w:sz="0" w:space="0" w:color="auto"/>
            <w:right w:val="none" w:sz="0" w:space="0" w:color="auto"/>
          </w:divBdr>
        </w:div>
        <w:div w:id="1258633163">
          <w:marLeft w:val="0"/>
          <w:marRight w:val="0"/>
          <w:marTop w:val="0"/>
          <w:marBottom w:val="0"/>
          <w:divBdr>
            <w:top w:val="none" w:sz="0" w:space="0" w:color="auto"/>
            <w:left w:val="none" w:sz="0" w:space="0" w:color="auto"/>
            <w:bottom w:val="none" w:sz="0" w:space="0" w:color="auto"/>
            <w:right w:val="none" w:sz="0" w:space="0" w:color="auto"/>
          </w:divBdr>
        </w:div>
        <w:div w:id="2059284754">
          <w:marLeft w:val="0"/>
          <w:marRight w:val="0"/>
          <w:marTop w:val="0"/>
          <w:marBottom w:val="0"/>
          <w:divBdr>
            <w:top w:val="none" w:sz="0" w:space="0" w:color="auto"/>
            <w:left w:val="none" w:sz="0" w:space="0" w:color="auto"/>
            <w:bottom w:val="none" w:sz="0" w:space="0" w:color="auto"/>
            <w:right w:val="none" w:sz="0" w:space="0" w:color="auto"/>
          </w:divBdr>
        </w:div>
        <w:div w:id="51126644">
          <w:marLeft w:val="0"/>
          <w:marRight w:val="0"/>
          <w:marTop w:val="0"/>
          <w:marBottom w:val="0"/>
          <w:divBdr>
            <w:top w:val="none" w:sz="0" w:space="0" w:color="auto"/>
            <w:left w:val="none" w:sz="0" w:space="0" w:color="auto"/>
            <w:bottom w:val="none" w:sz="0" w:space="0" w:color="auto"/>
            <w:right w:val="none" w:sz="0" w:space="0" w:color="auto"/>
          </w:divBdr>
        </w:div>
        <w:div w:id="2120758759">
          <w:marLeft w:val="0"/>
          <w:marRight w:val="0"/>
          <w:marTop w:val="0"/>
          <w:marBottom w:val="0"/>
          <w:divBdr>
            <w:top w:val="none" w:sz="0" w:space="0" w:color="auto"/>
            <w:left w:val="none" w:sz="0" w:space="0" w:color="auto"/>
            <w:bottom w:val="none" w:sz="0" w:space="0" w:color="auto"/>
            <w:right w:val="none" w:sz="0" w:space="0" w:color="auto"/>
          </w:divBdr>
        </w:div>
        <w:div w:id="1895775980">
          <w:marLeft w:val="0"/>
          <w:marRight w:val="0"/>
          <w:marTop w:val="0"/>
          <w:marBottom w:val="0"/>
          <w:divBdr>
            <w:top w:val="none" w:sz="0" w:space="0" w:color="auto"/>
            <w:left w:val="none" w:sz="0" w:space="0" w:color="auto"/>
            <w:bottom w:val="none" w:sz="0" w:space="0" w:color="auto"/>
            <w:right w:val="none" w:sz="0" w:space="0" w:color="auto"/>
          </w:divBdr>
        </w:div>
        <w:div w:id="281499957">
          <w:marLeft w:val="0"/>
          <w:marRight w:val="0"/>
          <w:marTop w:val="0"/>
          <w:marBottom w:val="0"/>
          <w:divBdr>
            <w:top w:val="none" w:sz="0" w:space="0" w:color="auto"/>
            <w:left w:val="none" w:sz="0" w:space="0" w:color="auto"/>
            <w:bottom w:val="none" w:sz="0" w:space="0" w:color="auto"/>
            <w:right w:val="none" w:sz="0" w:space="0" w:color="auto"/>
          </w:divBdr>
        </w:div>
        <w:div w:id="1584102769">
          <w:marLeft w:val="0"/>
          <w:marRight w:val="0"/>
          <w:marTop w:val="0"/>
          <w:marBottom w:val="0"/>
          <w:divBdr>
            <w:top w:val="none" w:sz="0" w:space="0" w:color="auto"/>
            <w:left w:val="none" w:sz="0" w:space="0" w:color="auto"/>
            <w:bottom w:val="none" w:sz="0" w:space="0" w:color="auto"/>
            <w:right w:val="none" w:sz="0" w:space="0" w:color="auto"/>
          </w:divBdr>
        </w:div>
        <w:div w:id="1966767279">
          <w:marLeft w:val="0"/>
          <w:marRight w:val="0"/>
          <w:marTop w:val="0"/>
          <w:marBottom w:val="0"/>
          <w:divBdr>
            <w:top w:val="none" w:sz="0" w:space="0" w:color="auto"/>
            <w:left w:val="none" w:sz="0" w:space="0" w:color="auto"/>
            <w:bottom w:val="none" w:sz="0" w:space="0" w:color="auto"/>
            <w:right w:val="none" w:sz="0" w:space="0" w:color="auto"/>
          </w:divBdr>
        </w:div>
        <w:div w:id="1963267202">
          <w:marLeft w:val="0"/>
          <w:marRight w:val="0"/>
          <w:marTop w:val="0"/>
          <w:marBottom w:val="0"/>
          <w:divBdr>
            <w:top w:val="none" w:sz="0" w:space="0" w:color="auto"/>
            <w:left w:val="none" w:sz="0" w:space="0" w:color="auto"/>
            <w:bottom w:val="none" w:sz="0" w:space="0" w:color="auto"/>
            <w:right w:val="none" w:sz="0" w:space="0" w:color="auto"/>
          </w:divBdr>
        </w:div>
        <w:div w:id="1285037269">
          <w:marLeft w:val="0"/>
          <w:marRight w:val="0"/>
          <w:marTop w:val="0"/>
          <w:marBottom w:val="0"/>
          <w:divBdr>
            <w:top w:val="none" w:sz="0" w:space="0" w:color="auto"/>
            <w:left w:val="none" w:sz="0" w:space="0" w:color="auto"/>
            <w:bottom w:val="none" w:sz="0" w:space="0" w:color="auto"/>
            <w:right w:val="none" w:sz="0" w:space="0" w:color="auto"/>
          </w:divBdr>
        </w:div>
        <w:div w:id="459542548">
          <w:marLeft w:val="0"/>
          <w:marRight w:val="0"/>
          <w:marTop w:val="0"/>
          <w:marBottom w:val="0"/>
          <w:divBdr>
            <w:top w:val="none" w:sz="0" w:space="0" w:color="auto"/>
            <w:left w:val="none" w:sz="0" w:space="0" w:color="auto"/>
            <w:bottom w:val="none" w:sz="0" w:space="0" w:color="auto"/>
            <w:right w:val="none" w:sz="0" w:space="0" w:color="auto"/>
          </w:divBdr>
        </w:div>
        <w:div w:id="1402171452">
          <w:marLeft w:val="0"/>
          <w:marRight w:val="0"/>
          <w:marTop w:val="0"/>
          <w:marBottom w:val="0"/>
          <w:divBdr>
            <w:top w:val="none" w:sz="0" w:space="0" w:color="auto"/>
            <w:left w:val="none" w:sz="0" w:space="0" w:color="auto"/>
            <w:bottom w:val="none" w:sz="0" w:space="0" w:color="auto"/>
            <w:right w:val="none" w:sz="0" w:space="0" w:color="auto"/>
          </w:divBdr>
        </w:div>
        <w:div w:id="1294748952">
          <w:marLeft w:val="0"/>
          <w:marRight w:val="0"/>
          <w:marTop w:val="0"/>
          <w:marBottom w:val="0"/>
          <w:divBdr>
            <w:top w:val="none" w:sz="0" w:space="0" w:color="auto"/>
            <w:left w:val="none" w:sz="0" w:space="0" w:color="auto"/>
            <w:bottom w:val="none" w:sz="0" w:space="0" w:color="auto"/>
            <w:right w:val="none" w:sz="0" w:space="0" w:color="auto"/>
          </w:divBdr>
        </w:div>
        <w:div w:id="557400277">
          <w:marLeft w:val="0"/>
          <w:marRight w:val="0"/>
          <w:marTop w:val="0"/>
          <w:marBottom w:val="0"/>
          <w:divBdr>
            <w:top w:val="none" w:sz="0" w:space="0" w:color="auto"/>
            <w:left w:val="none" w:sz="0" w:space="0" w:color="auto"/>
            <w:bottom w:val="none" w:sz="0" w:space="0" w:color="auto"/>
            <w:right w:val="none" w:sz="0" w:space="0" w:color="auto"/>
          </w:divBdr>
        </w:div>
        <w:div w:id="973682073">
          <w:marLeft w:val="0"/>
          <w:marRight w:val="0"/>
          <w:marTop w:val="0"/>
          <w:marBottom w:val="0"/>
          <w:divBdr>
            <w:top w:val="none" w:sz="0" w:space="0" w:color="auto"/>
            <w:left w:val="none" w:sz="0" w:space="0" w:color="auto"/>
            <w:bottom w:val="none" w:sz="0" w:space="0" w:color="auto"/>
            <w:right w:val="none" w:sz="0" w:space="0" w:color="auto"/>
          </w:divBdr>
        </w:div>
        <w:div w:id="1360157067">
          <w:marLeft w:val="0"/>
          <w:marRight w:val="0"/>
          <w:marTop w:val="0"/>
          <w:marBottom w:val="0"/>
          <w:divBdr>
            <w:top w:val="none" w:sz="0" w:space="0" w:color="auto"/>
            <w:left w:val="none" w:sz="0" w:space="0" w:color="auto"/>
            <w:bottom w:val="none" w:sz="0" w:space="0" w:color="auto"/>
            <w:right w:val="none" w:sz="0" w:space="0" w:color="auto"/>
          </w:divBdr>
        </w:div>
        <w:div w:id="1021397940">
          <w:marLeft w:val="0"/>
          <w:marRight w:val="0"/>
          <w:marTop w:val="0"/>
          <w:marBottom w:val="0"/>
          <w:divBdr>
            <w:top w:val="none" w:sz="0" w:space="0" w:color="auto"/>
            <w:left w:val="none" w:sz="0" w:space="0" w:color="auto"/>
            <w:bottom w:val="none" w:sz="0" w:space="0" w:color="auto"/>
            <w:right w:val="none" w:sz="0" w:space="0" w:color="auto"/>
          </w:divBdr>
        </w:div>
        <w:div w:id="1622494103">
          <w:marLeft w:val="0"/>
          <w:marRight w:val="0"/>
          <w:marTop w:val="0"/>
          <w:marBottom w:val="0"/>
          <w:divBdr>
            <w:top w:val="none" w:sz="0" w:space="0" w:color="auto"/>
            <w:left w:val="none" w:sz="0" w:space="0" w:color="auto"/>
            <w:bottom w:val="none" w:sz="0" w:space="0" w:color="auto"/>
            <w:right w:val="none" w:sz="0" w:space="0" w:color="auto"/>
          </w:divBdr>
        </w:div>
        <w:div w:id="115877125">
          <w:marLeft w:val="0"/>
          <w:marRight w:val="0"/>
          <w:marTop w:val="0"/>
          <w:marBottom w:val="0"/>
          <w:divBdr>
            <w:top w:val="none" w:sz="0" w:space="0" w:color="auto"/>
            <w:left w:val="none" w:sz="0" w:space="0" w:color="auto"/>
            <w:bottom w:val="none" w:sz="0" w:space="0" w:color="auto"/>
            <w:right w:val="none" w:sz="0" w:space="0" w:color="auto"/>
          </w:divBdr>
        </w:div>
        <w:div w:id="896084220">
          <w:marLeft w:val="0"/>
          <w:marRight w:val="0"/>
          <w:marTop w:val="0"/>
          <w:marBottom w:val="0"/>
          <w:divBdr>
            <w:top w:val="none" w:sz="0" w:space="0" w:color="auto"/>
            <w:left w:val="none" w:sz="0" w:space="0" w:color="auto"/>
            <w:bottom w:val="none" w:sz="0" w:space="0" w:color="auto"/>
            <w:right w:val="none" w:sz="0" w:space="0" w:color="auto"/>
          </w:divBdr>
        </w:div>
        <w:div w:id="1386371402">
          <w:marLeft w:val="0"/>
          <w:marRight w:val="0"/>
          <w:marTop w:val="0"/>
          <w:marBottom w:val="0"/>
          <w:divBdr>
            <w:top w:val="none" w:sz="0" w:space="0" w:color="auto"/>
            <w:left w:val="none" w:sz="0" w:space="0" w:color="auto"/>
            <w:bottom w:val="none" w:sz="0" w:space="0" w:color="auto"/>
            <w:right w:val="none" w:sz="0" w:space="0" w:color="auto"/>
          </w:divBdr>
        </w:div>
        <w:div w:id="2107995462">
          <w:marLeft w:val="0"/>
          <w:marRight w:val="0"/>
          <w:marTop w:val="0"/>
          <w:marBottom w:val="0"/>
          <w:divBdr>
            <w:top w:val="none" w:sz="0" w:space="0" w:color="auto"/>
            <w:left w:val="none" w:sz="0" w:space="0" w:color="auto"/>
            <w:bottom w:val="none" w:sz="0" w:space="0" w:color="auto"/>
            <w:right w:val="none" w:sz="0" w:space="0" w:color="auto"/>
          </w:divBdr>
        </w:div>
        <w:div w:id="374432173">
          <w:marLeft w:val="0"/>
          <w:marRight w:val="0"/>
          <w:marTop w:val="0"/>
          <w:marBottom w:val="0"/>
          <w:divBdr>
            <w:top w:val="none" w:sz="0" w:space="0" w:color="auto"/>
            <w:left w:val="none" w:sz="0" w:space="0" w:color="auto"/>
            <w:bottom w:val="none" w:sz="0" w:space="0" w:color="auto"/>
            <w:right w:val="none" w:sz="0" w:space="0" w:color="auto"/>
          </w:divBdr>
        </w:div>
        <w:div w:id="1153109314">
          <w:marLeft w:val="0"/>
          <w:marRight w:val="0"/>
          <w:marTop w:val="0"/>
          <w:marBottom w:val="0"/>
          <w:divBdr>
            <w:top w:val="none" w:sz="0" w:space="0" w:color="auto"/>
            <w:left w:val="none" w:sz="0" w:space="0" w:color="auto"/>
            <w:bottom w:val="none" w:sz="0" w:space="0" w:color="auto"/>
            <w:right w:val="none" w:sz="0" w:space="0" w:color="auto"/>
          </w:divBdr>
        </w:div>
        <w:div w:id="569198842">
          <w:marLeft w:val="0"/>
          <w:marRight w:val="0"/>
          <w:marTop w:val="0"/>
          <w:marBottom w:val="0"/>
          <w:divBdr>
            <w:top w:val="none" w:sz="0" w:space="0" w:color="auto"/>
            <w:left w:val="none" w:sz="0" w:space="0" w:color="auto"/>
            <w:bottom w:val="none" w:sz="0" w:space="0" w:color="auto"/>
            <w:right w:val="none" w:sz="0" w:space="0" w:color="auto"/>
          </w:divBdr>
        </w:div>
        <w:div w:id="1069035683">
          <w:marLeft w:val="0"/>
          <w:marRight w:val="0"/>
          <w:marTop w:val="0"/>
          <w:marBottom w:val="0"/>
          <w:divBdr>
            <w:top w:val="none" w:sz="0" w:space="0" w:color="auto"/>
            <w:left w:val="none" w:sz="0" w:space="0" w:color="auto"/>
            <w:bottom w:val="none" w:sz="0" w:space="0" w:color="auto"/>
            <w:right w:val="none" w:sz="0" w:space="0" w:color="auto"/>
          </w:divBdr>
        </w:div>
        <w:div w:id="2014264497">
          <w:marLeft w:val="0"/>
          <w:marRight w:val="0"/>
          <w:marTop w:val="0"/>
          <w:marBottom w:val="0"/>
          <w:divBdr>
            <w:top w:val="none" w:sz="0" w:space="0" w:color="auto"/>
            <w:left w:val="none" w:sz="0" w:space="0" w:color="auto"/>
            <w:bottom w:val="none" w:sz="0" w:space="0" w:color="auto"/>
            <w:right w:val="none" w:sz="0" w:space="0" w:color="auto"/>
          </w:divBdr>
        </w:div>
        <w:div w:id="1916739263">
          <w:marLeft w:val="0"/>
          <w:marRight w:val="0"/>
          <w:marTop w:val="0"/>
          <w:marBottom w:val="0"/>
          <w:divBdr>
            <w:top w:val="none" w:sz="0" w:space="0" w:color="auto"/>
            <w:left w:val="none" w:sz="0" w:space="0" w:color="auto"/>
            <w:bottom w:val="none" w:sz="0" w:space="0" w:color="auto"/>
            <w:right w:val="none" w:sz="0" w:space="0" w:color="auto"/>
          </w:divBdr>
        </w:div>
        <w:div w:id="611592095">
          <w:marLeft w:val="0"/>
          <w:marRight w:val="0"/>
          <w:marTop w:val="0"/>
          <w:marBottom w:val="0"/>
          <w:divBdr>
            <w:top w:val="none" w:sz="0" w:space="0" w:color="auto"/>
            <w:left w:val="none" w:sz="0" w:space="0" w:color="auto"/>
            <w:bottom w:val="none" w:sz="0" w:space="0" w:color="auto"/>
            <w:right w:val="none" w:sz="0" w:space="0" w:color="auto"/>
          </w:divBdr>
        </w:div>
        <w:div w:id="291863567">
          <w:marLeft w:val="0"/>
          <w:marRight w:val="0"/>
          <w:marTop w:val="0"/>
          <w:marBottom w:val="0"/>
          <w:divBdr>
            <w:top w:val="none" w:sz="0" w:space="0" w:color="auto"/>
            <w:left w:val="none" w:sz="0" w:space="0" w:color="auto"/>
            <w:bottom w:val="none" w:sz="0" w:space="0" w:color="auto"/>
            <w:right w:val="none" w:sz="0" w:space="0" w:color="auto"/>
          </w:divBdr>
        </w:div>
        <w:div w:id="2108110146">
          <w:marLeft w:val="0"/>
          <w:marRight w:val="0"/>
          <w:marTop w:val="0"/>
          <w:marBottom w:val="0"/>
          <w:divBdr>
            <w:top w:val="none" w:sz="0" w:space="0" w:color="auto"/>
            <w:left w:val="none" w:sz="0" w:space="0" w:color="auto"/>
            <w:bottom w:val="none" w:sz="0" w:space="0" w:color="auto"/>
            <w:right w:val="none" w:sz="0" w:space="0" w:color="auto"/>
          </w:divBdr>
        </w:div>
        <w:div w:id="897277405">
          <w:marLeft w:val="0"/>
          <w:marRight w:val="0"/>
          <w:marTop w:val="0"/>
          <w:marBottom w:val="0"/>
          <w:divBdr>
            <w:top w:val="none" w:sz="0" w:space="0" w:color="auto"/>
            <w:left w:val="none" w:sz="0" w:space="0" w:color="auto"/>
            <w:bottom w:val="none" w:sz="0" w:space="0" w:color="auto"/>
            <w:right w:val="none" w:sz="0" w:space="0" w:color="auto"/>
          </w:divBdr>
        </w:div>
        <w:div w:id="352346">
          <w:marLeft w:val="0"/>
          <w:marRight w:val="0"/>
          <w:marTop w:val="0"/>
          <w:marBottom w:val="0"/>
          <w:divBdr>
            <w:top w:val="none" w:sz="0" w:space="0" w:color="auto"/>
            <w:left w:val="none" w:sz="0" w:space="0" w:color="auto"/>
            <w:bottom w:val="none" w:sz="0" w:space="0" w:color="auto"/>
            <w:right w:val="none" w:sz="0" w:space="0" w:color="auto"/>
          </w:divBdr>
        </w:div>
        <w:div w:id="267780729">
          <w:marLeft w:val="0"/>
          <w:marRight w:val="0"/>
          <w:marTop w:val="0"/>
          <w:marBottom w:val="0"/>
          <w:divBdr>
            <w:top w:val="none" w:sz="0" w:space="0" w:color="auto"/>
            <w:left w:val="none" w:sz="0" w:space="0" w:color="auto"/>
            <w:bottom w:val="none" w:sz="0" w:space="0" w:color="auto"/>
            <w:right w:val="none" w:sz="0" w:space="0" w:color="auto"/>
          </w:divBdr>
        </w:div>
        <w:div w:id="1793745196">
          <w:marLeft w:val="0"/>
          <w:marRight w:val="0"/>
          <w:marTop w:val="0"/>
          <w:marBottom w:val="0"/>
          <w:divBdr>
            <w:top w:val="none" w:sz="0" w:space="0" w:color="auto"/>
            <w:left w:val="none" w:sz="0" w:space="0" w:color="auto"/>
            <w:bottom w:val="none" w:sz="0" w:space="0" w:color="auto"/>
            <w:right w:val="none" w:sz="0" w:space="0" w:color="auto"/>
          </w:divBdr>
        </w:div>
        <w:div w:id="130949393">
          <w:marLeft w:val="0"/>
          <w:marRight w:val="0"/>
          <w:marTop w:val="0"/>
          <w:marBottom w:val="0"/>
          <w:divBdr>
            <w:top w:val="none" w:sz="0" w:space="0" w:color="auto"/>
            <w:left w:val="none" w:sz="0" w:space="0" w:color="auto"/>
            <w:bottom w:val="none" w:sz="0" w:space="0" w:color="auto"/>
            <w:right w:val="none" w:sz="0" w:space="0" w:color="auto"/>
          </w:divBdr>
        </w:div>
        <w:div w:id="391271058">
          <w:marLeft w:val="0"/>
          <w:marRight w:val="0"/>
          <w:marTop w:val="0"/>
          <w:marBottom w:val="0"/>
          <w:divBdr>
            <w:top w:val="none" w:sz="0" w:space="0" w:color="auto"/>
            <w:left w:val="none" w:sz="0" w:space="0" w:color="auto"/>
            <w:bottom w:val="none" w:sz="0" w:space="0" w:color="auto"/>
            <w:right w:val="none" w:sz="0" w:space="0" w:color="auto"/>
          </w:divBdr>
        </w:div>
        <w:div w:id="1310137393">
          <w:marLeft w:val="0"/>
          <w:marRight w:val="0"/>
          <w:marTop w:val="0"/>
          <w:marBottom w:val="0"/>
          <w:divBdr>
            <w:top w:val="none" w:sz="0" w:space="0" w:color="auto"/>
            <w:left w:val="none" w:sz="0" w:space="0" w:color="auto"/>
            <w:bottom w:val="none" w:sz="0" w:space="0" w:color="auto"/>
            <w:right w:val="none" w:sz="0" w:space="0" w:color="auto"/>
          </w:divBdr>
        </w:div>
        <w:div w:id="337194635">
          <w:marLeft w:val="0"/>
          <w:marRight w:val="0"/>
          <w:marTop w:val="0"/>
          <w:marBottom w:val="0"/>
          <w:divBdr>
            <w:top w:val="none" w:sz="0" w:space="0" w:color="auto"/>
            <w:left w:val="none" w:sz="0" w:space="0" w:color="auto"/>
            <w:bottom w:val="none" w:sz="0" w:space="0" w:color="auto"/>
            <w:right w:val="none" w:sz="0" w:space="0" w:color="auto"/>
          </w:divBdr>
        </w:div>
        <w:div w:id="494538907">
          <w:marLeft w:val="0"/>
          <w:marRight w:val="0"/>
          <w:marTop w:val="0"/>
          <w:marBottom w:val="0"/>
          <w:divBdr>
            <w:top w:val="none" w:sz="0" w:space="0" w:color="auto"/>
            <w:left w:val="none" w:sz="0" w:space="0" w:color="auto"/>
            <w:bottom w:val="none" w:sz="0" w:space="0" w:color="auto"/>
            <w:right w:val="none" w:sz="0" w:space="0" w:color="auto"/>
          </w:divBdr>
        </w:div>
        <w:div w:id="555286839">
          <w:marLeft w:val="0"/>
          <w:marRight w:val="0"/>
          <w:marTop w:val="0"/>
          <w:marBottom w:val="0"/>
          <w:divBdr>
            <w:top w:val="none" w:sz="0" w:space="0" w:color="auto"/>
            <w:left w:val="none" w:sz="0" w:space="0" w:color="auto"/>
            <w:bottom w:val="none" w:sz="0" w:space="0" w:color="auto"/>
            <w:right w:val="none" w:sz="0" w:space="0" w:color="auto"/>
          </w:divBdr>
        </w:div>
        <w:div w:id="604309460">
          <w:marLeft w:val="0"/>
          <w:marRight w:val="0"/>
          <w:marTop w:val="0"/>
          <w:marBottom w:val="0"/>
          <w:divBdr>
            <w:top w:val="none" w:sz="0" w:space="0" w:color="auto"/>
            <w:left w:val="none" w:sz="0" w:space="0" w:color="auto"/>
            <w:bottom w:val="none" w:sz="0" w:space="0" w:color="auto"/>
            <w:right w:val="none" w:sz="0" w:space="0" w:color="auto"/>
          </w:divBdr>
        </w:div>
        <w:div w:id="1509370649">
          <w:marLeft w:val="0"/>
          <w:marRight w:val="0"/>
          <w:marTop w:val="0"/>
          <w:marBottom w:val="0"/>
          <w:divBdr>
            <w:top w:val="none" w:sz="0" w:space="0" w:color="auto"/>
            <w:left w:val="none" w:sz="0" w:space="0" w:color="auto"/>
            <w:bottom w:val="none" w:sz="0" w:space="0" w:color="auto"/>
            <w:right w:val="none" w:sz="0" w:space="0" w:color="auto"/>
          </w:divBdr>
        </w:div>
        <w:div w:id="2092774878">
          <w:marLeft w:val="0"/>
          <w:marRight w:val="0"/>
          <w:marTop w:val="0"/>
          <w:marBottom w:val="0"/>
          <w:divBdr>
            <w:top w:val="none" w:sz="0" w:space="0" w:color="auto"/>
            <w:left w:val="none" w:sz="0" w:space="0" w:color="auto"/>
            <w:bottom w:val="none" w:sz="0" w:space="0" w:color="auto"/>
            <w:right w:val="none" w:sz="0" w:space="0" w:color="auto"/>
          </w:divBdr>
        </w:div>
        <w:div w:id="669405006">
          <w:marLeft w:val="0"/>
          <w:marRight w:val="0"/>
          <w:marTop w:val="0"/>
          <w:marBottom w:val="0"/>
          <w:divBdr>
            <w:top w:val="none" w:sz="0" w:space="0" w:color="auto"/>
            <w:left w:val="none" w:sz="0" w:space="0" w:color="auto"/>
            <w:bottom w:val="none" w:sz="0" w:space="0" w:color="auto"/>
            <w:right w:val="none" w:sz="0" w:space="0" w:color="auto"/>
          </w:divBdr>
        </w:div>
        <w:div w:id="1996295326">
          <w:marLeft w:val="0"/>
          <w:marRight w:val="0"/>
          <w:marTop w:val="0"/>
          <w:marBottom w:val="0"/>
          <w:divBdr>
            <w:top w:val="none" w:sz="0" w:space="0" w:color="auto"/>
            <w:left w:val="none" w:sz="0" w:space="0" w:color="auto"/>
            <w:bottom w:val="none" w:sz="0" w:space="0" w:color="auto"/>
            <w:right w:val="none" w:sz="0" w:space="0" w:color="auto"/>
          </w:divBdr>
        </w:div>
        <w:div w:id="305090212">
          <w:marLeft w:val="0"/>
          <w:marRight w:val="0"/>
          <w:marTop w:val="0"/>
          <w:marBottom w:val="0"/>
          <w:divBdr>
            <w:top w:val="none" w:sz="0" w:space="0" w:color="auto"/>
            <w:left w:val="none" w:sz="0" w:space="0" w:color="auto"/>
            <w:bottom w:val="none" w:sz="0" w:space="0" w:color="auto"/>
            <w:right w:val="none" w:sz="0" w:space="0" w:color="auto"/>
          </w:divBdr>
        </w:div>
        <w:div w:id="395588490">
          <w:marLeft w:val="0"/>
          <w:marRight w:val="0"/>
          <w:marTop w:val="0"/>
          <w:marBottom w:val="0"/>
          <w:divBdr>
            <w:top w:val="none" w:sz="0" w:space="0" w:color="auto"/>
            <w:left w:val="none" w:sz="0" w:space="0" w:color="auto"/>
            <w:bottom w:val="none" w:sz="0" w:space="0" w:color="auto"/>
            <w:right w:val="none" w:sz="0" w:space="0" w:color="auto"/>
          </w:divBdr>
        </w:div>
        <w:div w:id="1571882773">
          <w:marLeft w:val="0"/>
          <w:marRight w:val="0"/>
          <w:marTop w:val="0"/>
          <w:marBottom w:val="0"/>
          <w:divBdr>
            <w:top w:val="none" w:sz="0" w:space="0" w:color="auto"/>
            <w:left w:val="none" w:sz="0" w:space="0" w:color="auto"/>
            <w:bottom w:val="none" w:sz="0" w:space="0" w:color="auto"/>
            <w:right w:val="none" w:sz="0" w:space="0" w:color="auto"/>
          </w:divBdr>
        </w:div>
        <w:div w:id="1159269196">
          <w:marLeft w:val="0"/>
          <w:marRight w:val="0"/>
          <w:marTop w:val="0"/>
          <w:marBottom w:val="0"/>
          <w:divBdr>
            <w:top w:val="none" w:sz="0" w:space="0" w:color="auto"/>
            <w:left w:val="none" w:sz="0" w:space="0" w:color="auto"/>
            <w:bottom w:val="none" w:sz="0" w:space="0" w:color="auto"/>
            <w:right w:val="none" w:sz="0" w:space="0" w:color="auto"/>
          </w:divBdr>
        </w:div>
        <w:div w:id="1604846675">
          <w:marLeft w:val="0"/>
          <w:marRight w:val="0"/>
          <w:marTop w:val="0"/>
          <w:marBottom w:val="0"/>
          <w:divBdr>
            <w:top w:val="none" w:sz="0" w:space="0" w:color="auto"/>
            <w:left w:val="none" w:sz="0" w:space="0" w:color="auto"/>
            <w:bottom w:val="none" w:sz="0" w:space="0" w:color="auto"/>
            <w:right w:val="none" w:sz="0" w:space="0" w:color="auto"/>
          </w:divBdr>
        </w:div>
        <w:div w:id="2074574156">
          <w:marLeft w:val="0"/>
          <w:marRight w:val="0"/>
          <w:marTop w:val="0"/>
          <w:marBottom w:val="0"/>
          <w:divBdr>
            <w:top w:val="none" w:sz="0" w:space="0" w:color="auto"/>
            <w:left w:val="none" w:sz="0" w:space="0" w:color="auto"/>
            <w:bottom w:val="none" w:sz="0" w:space="0" w:color="auto"/>
            <w:right w:val="none" w:sz="0" w:space="0" w:color="auto"/>
          </w:divBdr>
        </w:div>
        <w:div w:id="98136989">
          <w:marLeft w:val="0"/>
          <w:marRight w:val="0"/>
          <w:marTop w:val="0"/>
          <w:marBottom w:val="0"/>
          <w:divBdr>
            <w:top w:val="none" w:sz="0" w:space="0" w:color="auto"/>
            <w:left w:val="none" w:sz="0" w:space="0" w:color="auto"/>
            <w:bottom w:val="none" w:sz="0" w:space="0" w:color="auto"/>
            <w:right w:val="none" w:sz="0" w:space="0" w:color="auto"/>
          </w:divBdr>
        </w:div>
        <w:div w:id="1762026835">
          <w:marLeft w:val="0"/>
          <w:marRight w:val="0"/>
          <w:marTop w:val="0"/>
          <w:marBottom w:val="0"/>
          <w:divBdr>
            <w:top w:val="none" w:sz="0" w:space="0" w:color="auto"/>
            <w:left w:val="none" w:sz="0" w:space="0" w:color="auto"/>
            <w:bottom w:val="none" w:sz="0" w:space="0" w:color="auto"/>
            <w:right w:val="none" w:sz="0" w:space="0" w:color="auto"/>
          </w:divBdr>
        </w:div>
        <w:div w:id="1341858490">
          <w:marLeft w:val="0"/>
          <w:marRight w:val="0"/>
          <w:marTop w:val="0"/>
          <w:marBottom w:val="0"/>
          <w:divBdr>
            <w:top w:val="none" w:sz="0" w:space="0" w:color="auto"/>
            <w:left w:val="none" w:sz="0" w:space="0" w:color="auto"/>
            <w:bottom w:val="none" w:sz="0" w:space="0" w:color="auto"/>
            <w:right w:val="none" w:sz="0" w:space="0" w:color="auto"/>
          </w:divBdr>
        </w:div>
        <w:div w:id="1437016689">
          <w:marLeft w:val="0"/>
          <w:marRight w:val="0"/>
          <w:marTop w:val="0"/>
          <w:marBottom w:val="0"/>
          <w:divBdr>
            <w:top w:val="none" w:sz="0" w:space="0" w:color="auto"/>
            <w:left w:val="none" w:sz="0" w:space="0" w:color="auto"/>
            <w:bottom w:val="none" w:sz="0" w:space="0" w:color="auto"/>
            <w:right w:val="none" w:sz="0" w:space="0" w:color="auto"/>
          </w:divBdr>
        </w:div>
        <w:div w:id="1613633685">
          <w:marLeft w:val="0"/>
          <w:marRight w:val="0"/>
          <w:marTop w:val="0"/>
          <w:marBottom w:val="0"/>
          <w:divBdr>
            <w:top w:val="none" w:sz="0" w:space="0" w:color="auto"/>
            <w:left w:val="none" w:sz="0" w:space="0" w:color="auto"/>
            <w:bottom w:val="none" w:sz="0" w:space="0" w:color="auto"/>
            <w:right w:val="none" w:sz="0" w:space="0" w:color="auto"/>
          </w:divBdr>
        </w:div>
        <w:div w:id="709300229">
          <w:marLeft w:val="0"/>
          <w:marRight w:val="0"/>
          <w:marTop w:val="0"/>
          <w:marBottom w:val="0"/>
          <w:divBdr>
            <w:top w:val="none" w:sz="0" w:space="0" w:color="auto"/>
            <w:left w:val="none" w:sz="0" w:space="0" w:color="auto"/>
            <w:bottom w:val="none" w:sz="0" w:space="0" w:color="auto"/>
            <w:right w:val="none" w:sz="0" w:space="0" w:color="auto"/>
          </w:divBdr>
        </w:div>
        <w:div w:id="777604193">
          <w:marLeft w:val="0"/>
          <w:marRight w:val="0"/>
          <w:marTop w:val="0"/>
          <w:marBottom w:val="0"/>
          <w:divBdr>
            <w:top w:val="none" w:sz="0" w:space="0" w:color="auto"/>
            <w:left w:val="none" w:sz="0" w:space="0" w:color="auto"/>
            <w:bottom w:val="none" w:sz="0" w:space="0" w:color="auto"/>
            <w:right w:val="none" w:sz="0" w:space="0" w:color="auto"/>
          </w:divBdr>
        </w:div>
        <w:div w:id="892930956">
          <w:marLeft w:val="0"/>
          <w:marRight w:val="0"/>
          <w:marTop w:val="0"/>
          <w:marBottom w:val="0"/>
          <w:divBdr>
            <w:top w:val="none" w:sz="0" w:space="0" w:color="auto"/>
            <w:left w:val="none" w:sz="0" w:space="0" w:color="auto"/>
            <w:bottom w:val="none" w:sz="0" w:space="0" w:color="auto"/>
            <w:right w:val="none" w:sz="0" w:space="0" w:color="auto"/>
          </w:divBdr>
        </w:div>
        <w:div w:id="400638744">
          <w:marLeft w:val="0"/>
          <w:marRight w:val="0"/>
          <w:marTop w:val="0"/>
          <w:marBottom w:val="0"/>
          <w:divBdr>
            <w:top w:val="none" w:sz="0" w:space="0" w:color="auto"/>
            <w:left w:val="none" w:sz="0" w:space="0" w:color="auto"/>
            <w:bottom w:val="none" w:sz="0" w:space="0" w:color="auto"/>
            <w:right w:val="none" w:sz="0" w:space="0" w:color="auto"/>
          </w:divBdr>
        </w:div>
        <w:div w:id="195429312">
          <w:marLeft w:val="0"/>
          <w:marRight w:val="0"/>
          <w:marTop w:val="0"/>
          <w:marBottom w:val="0"/>
          <w:divBdr>
            <w:top w:val="none" w:sz="0" w:space="0" w:color="auto"/>
            <w:left w:val="none" w:sz="0" w:space="0" w:color="auto"/>
            <w:bottom w:val="none" w:sz="0" w:space="0" w:color="auto"/>
            <w:right w:val="none" w:sz="0" w:space="0" w:color="auto"/>
          </w:divBdr>
        </w:div>
        <w:div w:id="1827279267">
          <w:marLeft w:val="0"/>
          <w:marRight w:val="0"/>
          <w:marTop w:val="0"/>
          <w:marBottom w:val="0"/>
          <w:divBdr>
            <w:top w:val="none" w:sz="0" w:space="0" w:color="auto"/>
            <w:left w:val="none" w:sz="0" w:space="0" w:color="auto"/>
            <w:bottom w:val="none" w:sz="0" w:space="0" w:color="auto"/>
            <w:right w:val="none" w:sz="0" w:space="0" w:color="auto"/>
          </w:divBdr>
        </w:div>
        <w:div w:id="711029773">
          <w:marLeft w:val="0"/>
          <w:marRight w:val="0"/>
          <w:marTop w:val="0"/>
          <w:marBottom w:val="0"/>
          <w:divBdr>
            <w:top w:val="none" w:sz="0" w:space="0" w:color="auto"/>
            <w:left w:val="none" w:sz="0" w:space="0" w:color="auto"/>
            <w:bottom w:val="none" w:sz="0" w:space="0" w:color="auto"/>
            <w:right w:val="none" w:sz="0" w:space="0" w:color="auto"/>
          </w:divBdr>
        </w:div>
        <w:div w:id="1216427514">
          <w:marLeft w:val="0"/>
          <w:marRight w:val="0"/>
          <w:marTop w:val="0"/>
          <w:marBottom w:val="0"/>
          <w:divBdr>
            <w:top w:val="none" w:sz="0" w:space="0" w:color="auto"/>
            <w:left w:val="none" w:sz="0" w:space="0" w:color="auto"/>
            <w:bottom w:val="none" w:sz="0" w:space="0" w:color="auto"/>
            <w:right w:val="none" w:sz="0" w:space="0" w:color="auto"/>
          </w:divBdr>
        </w:div>
        <w:div w:id="1193305769">
          <w:marLeft w:val="0"/>
          <w:marRight w:val="0"/>
          <w:marTop w:val="0"/>
          <w:marBottom w:val="0"/>
          <w:divBdr>
            <w:top w:val="none" w:sz="0" w:space="0" w:color="auto"/>
            <w:left w:val="none" w:sz="0" w:space="0" w:color="auto"/>
            <w:bottom w:val="none" w:sz="0" w:space="0" w:color="auto"/>
            <w:right w:val="none" w:sz="0" w:space="0" w:color="auto"/>
          </w:divBdr>
        </w:div>
        <w:div w:id="211891125">
          <w:marLeft w:val="0"/>
          <w:marRight w:val="0"/>
          <w:marTop w:val="0"/>
          <w:marBottom w:val="0"/>
          <w:divBdr>
            <w:top w:val="none" w:sz="0" w:space="0" w:color="auto"/>
            <w:left w:val="none" w:sz="0" w:space="0" w:color="auto"/>
            <w:bottom w:val="none" w:sz="0" w:space="0" w:color="auto"/>
            <w:right w:val="none" w:sz="0" w:space="0" w:color="auto"/>
          </w:divBdr>
        </w:div>
        <w:div w:id="732041851">
          <w:marLeft w:val="0"/>
          <w:marRight w:val="0"/>
          <w:marTop w:val="0"/>
          <w:marBottom w:val="0"/>
          <w:divBdr>
            <w:top w:val="none" w:sz="0" w:space="0" w:color="auto"/>
            <w:left w:val="none" w:sz="0" w:space="0" w:color="auto"/>
            <w:bottom w:val="none" w:sz="0" w:space="0" w:color="auto"/>
            <w:right w:val="none" w:sz="0" w:space="0" w:color="auto"/>
          </w:divBdr>
        </w:div>
        <w:div w:id="1961379650">
          <w:marLeft w:val="0"/>
          <w:marRight w:val="0"/>
          <w:marTop w:val="0"/>
          <w:marBottom w:val="0"/>
          <w:divBdr>
            <w:top w:val="none" w:sz="0" w:space="0" w:color="auto"/>
            <w:left w:val="none" w:sz="0" w:space="0" w:color="auto"/>
            <w:bottom w:val="none" w:sz="0" w:space="0" w:color="auto"/>
            <w:right w:val="none" w:sz="0" w:space="0" w:color="auto"/>
          </w:divBdr>
        </w:div>
        <w:div w:id="1555267111">
          <w:marLeft w:val="0"/>
          <w:marRight w:val="0"/>
          <w:marTop w:val="0"/>
          <w:marBottom w:val="0"/>
          <w:divBdr>
            <w:top w:val="none" w:sz="0" w:space="0" w:color="auto"/>
            <w:left w:val="none" w:sz="0" w:space="0" w:color="auto"/>
            <w:bottom w:val="none" w:sz="0" w:space="0" w:color="auto"/>
            <w:right w:val="none" w:sz="0" w:space="0" w:color="auto"/>
          </w:divBdr>
        </w:div>
        <w:div w:id="1431124997">
          <w:marLeft w:val="0"/>
          <w:marRight w:val="0"/>
          <w:marTop w:val="0"/>
          <w:marBottom w:val="0"/>
          <w:divBdr>
            <w:top w:val="none" w:sz="0" w:space="0" w:color="auto"/>
            <w:left w:val="none" w:sz="0" w:space="0" w:color="auto"/>
            <w:bottom w:val="none" w:sz="0" w:space="0" w:color="auto"/>
            <w:right w:val="none" w:sz="0" w:space="0" w:color="auto"/>
          </w:divBdr>
        </w:div>
        <w:div w:id="493420799">
          <w:marLeft w:val="0"/>
          <w:marRight w:val="0"/>
          <w:marTop w:val="0"/>
          <w:marBottom w:val="0"/>
          <w:divBdr>
            <w:top w:val="none" w:sz="0" w:space="0" w:color="auto"/>
            <w:left w:val="none" w:sz="0" w:space="0" w:color="auto"/>
            <w:bottom w:val="none" w:sz="0" w:space="0" w:color="auto"/>
            <w:right w:val="none" w:sz="0" w:space="0" w:color="auto"/>
          </w:divBdr>
        </w:div>
        <w:div w:id="1143158183">
          <w:marLeft w:val="0"/>
          <w:marRight w:val="0"/>
          <w:marTop w:val="0"/>
          <w:marBottom w:val="0"/>
          <w:divBdr>
            <w:top w:val="none" w:sz="0" w:space="0" w:color="auto"/>
            <w:left w:val="none" w:sz="0" w:space="0" w:color="auto"/>
            <w:bottom w:val="none" w:sz="0" w:space="0" w:color="auto"/>
            <w:right w:val="none" w:sz="0" w:space="0" w:color="auto"/>
          </w:divBdr>
        </w:div>
        <w:div w:id="1605383146">
          <w:marLeft w:val="0"/>
          <w:marRight w:val="0"/>
          <w:marTop w:val="0"/>
          <w:marBottom w:val="0"/>
          <w:divBdr>
            <w:top w:val="none" w:sz="0" w:space="0" w:color="auto"/>
            <w:left w:val="none" w:sz="0" w:space="0" w:color="auto"/>
            <w:bottom w:val="none" w:sz="0" w:space="0" w:color="auto"/>
            <w:right w:val="none" w:sz="0" w:space="0" w:color="auto"/>
          </w:divBdr>
        </w:div>
        <w:div w:id="733771696">
          <w:marLeft w:val="0"/>
          <w:marRight w:val="0"/>
          <w:marTop w:val="0"/>
          <w:marBottom w:val="0"/>
          <w:divBdr>
            <w:top w:val="none" w:sz="0" w:space="0" w:color="auto"/>
            <w:left w:val="none" w:sz="0" w:space="0" w:color="auto"/>
            <w:bottom w:val="none" w:sz="0" w:space="0" w:color="auto"/>
            <w:right w:val="none" w:sz="0" w:space="0" w:color="auto"/>
          </w:divBdr>
        </w:div>
        <w:div w:id="953295284">
          <w:marLeft w:val="0"/>
          <w:marRight w:val="0"/>
          <w:marTop w:val="0"/>
          <w:marBottom w:val="0"/>
          <w:divBdr>
            <w:top w:val="none" w:sz="0" w:space="0" w:color="auto"/>
            <w:left w:val="none" w:sz="0" w:space="0" w:color="auto"/>
            <w:bottom w:val="none" w:sz="0" w:space="0" w:color="auto"/>
            <w:right w:val="none" w:sz="0" w:space="0" w:color="auto"/>
          </w:divBdr>
        </w:div>
        <w:div w:id="16322321">
          <w:marLeft w:val="0"/>
          <w:marRight w:val="0"/>
          <w:marTop w:val="0"/>
          <w:marBottom w:val="0"/>
          <w:divBdr>
            <w:top w:val="none" w:sz="0" w:space="0" w:color="auto"/>
            <w:left w:val="none" w:sz="0" w:space="0" w:color="auto"/>
            <w:bottom w:val="none" w:sz="0" w:space="0" w:color="auto"/>
            <w:right w:val="none" w:sz="0" w:space="0" w:color="auto"/>
          </w:divBdr>
        </w:div>
        <w:div w:id="236863526">
          <w:marLeft w:val="0"/>
          <w:marRight w:val="0"/>
          <w:marTop w:val="0"/>
          <w:marBottom w:val="0"/>
          <w:divBdr>
            <w:top w:val="none" w:sz="0" w:space="0" w:color="auto"/>
            <w:left w:val="none" w:sz="0" w:space="0" w:color="auto"/>
            <w:bottom w:val="none" w:sz="0" w:space="0" w:color="auto"/>
            <w:right w:val="none" w:sz="0" w:space="0" w:color="auto"/>
          </w:divBdr>
        </w:div>
        <w:div w:id="305400839">
          <w:marLeft w:val="0"/>
          <w:marRight w:val="0"/>
          <w:marTop w:val="0"/>
          <w:marBottom w:val="0"/>
          <w:divBdr>
            <w:top w:val="none" w:sz="0" w:space="0" w:color="auto"/>
            <w:left w:val="none" w:sz="0" w:space="0" w:color="auto"/>
            <w:bottom w:val="none" w:sz="0" w:space="0" w:color="auto"/>
            <w:right w:val="none" w:sz="0" w:space="0" w:color="auto"/>
          </w:divBdr>
        </w:div>
        <w:div w:id="2142727651">
          <w:marLeft w:val="0"/>
          <w:marRight w:val="0"/>
          <w:marTop w:val="0"/>
          <w:marBottom w:val="0"/>
          <w:divBdr>
            <w:top w:val="none" w:sz="0" w:space="0" w:color="auto"/>
            <w:left w:val="none" w:sz="0" w:space="0" w:color="auto"/>
            <w:bottom w:val="none" w:sz="0" w:space="0" w:color="auto"/>
            <w:right w:val="none" w:sz="0" w:space="0" w:color="auto"/>
          </w:divBdr>
        </w:div>
        <w:div w:id="1267229585">
          <w:marLeft w:val="0"/>
          <w:marRight w:val="0"/>
          <w:marTop w:val="0"/>
          <w:marBottom w:val="0"/>
          <w:divBdr>
            <w:top w:val="none" w:sz="0" w:space="0" w:color="auto"/>
            <w:left w:val="none" w:sz="0" w:space="0" w:color="auto"/>
            <w:bottom w:val="none" w:sz="0" w:space="0" w:color="auto"/>
            <w:right w:val="none" w:sz="0" w:space="0" w:color="auto"/>
          </w:divBdr>
        </w:div>
        <w:div w:id="1392383088">
          <w:marLeft w:val="0"/>
          <w:marRight w:val="0"/>
          <w:marTop w:val="0"/>
          <w:marBottom w:val="0"/>
          <w:divBdr>
            <w:top w:val="none" w:sz="0" w:space="0" w:color="auto"/>
            <w:left w:val="none" w:sz="0" w:space="0" w:color="auto"/>
            <w:bottom w:val="none" w:sz="0" w:space="0" w:color="auto"/>
            <w:right w:val="none" w:sz="0" w:space="0" w:color="auto"/>
          </w:divBdr>
        </w:div>
        <w:div w:id="242959371">
          <w:marLeft w:val="0"/>
          <w:marRight w:val="0"/>
          <w:marTop w:val="0"/>
          <w:marBottom w:val="0"/>
          <w:divBdr>
            <w:top w:val="none" w:sz="0" w:space="0" w:color="auto"/>
            <w:left w:val="none" w:sz="0" w:space="0" w:color="auto"/>
            <w:bottom w:val="none" w:sz="0" w:space="0" w:color="auto"/>
            <w:right w:val="none" w:sz="0" w:space="0" w:color="auto"/>
          </w:divBdr>
        </w:div>
        <w:div w:id="1732002181">
          <w:marLeft w:val="0"/>
          <w:marRight w:val="0"/>
          <w:marTop w:val="0"/>
          <w:marBottom w:val="0"/>
          <w:divBdr>
            <w:top w:val="none" w:sz="0" w:space="0" w:color="auto"/>
            <w:left w:val="none" w:sz="0" w:space="0" w:color="auto"/>
            <w:bottom w:val="none" w:sz="0" w:space="0" w:color="auto"/>
            <w:right w:val="none" w:sz="0" w:space="0" w:color="auto"/>
          </w:divBdr>
        </w:div>
        <w:div w:id="696853226">
          <w:marLeft w:val="0"/>
          <w:marRight w:val="0"/>
          <w:marTop w:val="0"/>
          <w:marBottom w:val="0"/>
          <w:divBdr>
            <w:top w:val="none" w:sz="0" w:space="0" w:color="auto"/>
            <w:left w:val="none" w:sz="0" w:space="0" w:color="auto"/>
            <w:bottom w:val="none" w:sz="0" w:space="0" w:color="auto"/>
            <w:right w:val="none" w:sz="0" w:space="0" w:color="auto"/>
          </w:divBdr>
        </w:div>
        <w:div w:id="1918779744">
          <w:marLeft w:val="0"/>
          <w:marRight w:val="0"/>
          <w:marTop w:val="0"/>
          <w:marBottom w:val="0"/>
          <w:divBdr>
            <w:top w:val="none" w:sz="0" w:space="0" w:color="auto"/>
            <w:left w:val="none" w:sz="0" w:space="0" w:color="auto"/>
            <w:bottom w:val="none" w:sz="0" w:space="0" w:color="auto"/>
            <w:right w:val="none" w:sz="0" w:space="0" w:color="auto"/>
          </w:divBdr>
        </w:div>
        <w:div w:id="620767517">
          <w:marLeft w:val="0"/>
          <w:marRight w:val="0"/>
          <w:marTop w:val="0"/>
          <w:marBottom w:val="0"/>
          <w:divBdr>
            <w:top w:val="none" w:sz="0" w:space="0" w:color="auto"/>
            <w:left w:val="none" w:sz="0" w:space="0" w:color="auto"/>
            <w:bottom w:val="none" w:sz="0" w:space="0" w:color="auto"/>
            <w:right w:val="none" w:sz="0" w:space="0" w:color="auto"/>
          </w:divBdr>
        </w:div>
        <w:div w:id="1623464967">
          <w:marLeft w:val="0"/>
          <w:marRight w:val="0"/>
          <w:marTop w:val="0"/>
          <w:marBottom w:val="0"/>
          <w:divBdr>
            <w:top w:val="none" w:sz="0" w:space="0" w:color="auto"/>
            <w:left w:val="none" w:sz="0" w:space="0" w:color="auto"/>
            <w:bottom w:val="none" w:sz="0" w:space="0" w:color="auto"/>
            <w:right w:val="none" w:sz="0" w:space="0" w:color="auto"/>
          </w:divBdr>
        </w:div>
        <w:div w:id="1028872166">
          <w:marLeft w:val="0"/>
          <w:marRight w:val="0"/>
          <w:marTop w:val="0"/>
          <w:marBottom w:val="0"/>
          <w:divBdr>
            <w:top w:val="none" w:sz="0" w:space="0" w:color="auto"/>
            <w:left w:val="none" w:sz="0" w:space="0" w:color="auto"/>
            <w:bottom w:val="none" w:sz="0" w:space="0" w:color="auto"/>
            <w:right w:val="none" w:sz="0" w:space="0" w:color="auto"/>
          </w:divBdr>
        </w:div>
        <w:div w:id="1187401786">
          <w:marLeft w:val="0"/>
          <w:marRight w:val="0"/>
          <w:marTop w:val="0"/>
          <w:marBottom w:val="0"/>
          <w:divBdr>
            <w:top w:val="none" w:sz="0" w:space="0" w:color="auto"/>
            <w:left w:val="none" w:sz="0" w:space="0" w:color="auto"/>
            <w:bottom w:val="none" w:sz="0" w:space="0" w:color="auto"/>
            <w:right w:val="none" w:sz="0" w:space="0" w:color="auto"/>
          </w:divBdr>
        </w:div>
        <w:div w:id="1738015524">
          <w:marLeft w:val="0"/>
          <w:marRight w:val="0"/>
          <w:marTop w:val="0"/>
          <w:marBottom w:val="0"/>
          <w:divBdr>
            <w:top w:val="none" w:sz="0" w:space="0" w:color="auto"/>
            <w:left w:val="none" w:sz="0" w:space="0" w:color="auto"/>
            <w:bottom w:val="none" w:sz="0" w:space="0" w:color="auto"/>
            <w:right w:val="none" w:sz="0" w:space="0" w:color="auto"/>
          </w:divBdr>
        </w:div>
        <w:div w:id="2014799349">
          <w:marLeft w:val="0"/>
          <w:marRight w:val="0"/>
          <w:marTop w:val="0"/>
          <w:marBottom w:val="0"/>
          <w:divBdr>
            <w:top w:val="none" w:sz="0" w:space="0" w:color="auto"/>
            <w:left w:val="none" w:sz="0" w:space="0" w:color="auto"/>
            <w:bottom w:val="none" w:sz="0" w:space="0" w:color="auto"/>
            <w:right w:val="none" w:sz="0" w:space="0" w:color="auto"/>
          </w:divBdr>
        </w:div>
        <w:div w:id="352072656">
          <w:marLeft w:val="0"/>
          <w:marRight w:val="0"/>
          <w:marTop w:val="0"/>
          <w:marBottom w:val="0"/>
          <w:divBdr>
            <w:top w:val="none" w:sz="0" w:space="0" w:color="auto"/>
            <w:left w:val="none" w:sz="0" w:space="0" w:color="auto"/>
            <w:bottom w:val="none" w:sz="0" w:space="0" w:color="auto"/>
            <w:right w:val="none" w:sz="0" w:space="0" w:color="auto"/>
          </w:divBdr>
        </w:div>
        <w:div w:id="1153990226">
          <w:marLeft w:val="0"/>
          <w:marRight w:val="0"/>
          <w:marTop w:val="0"/>
          <w:marBottom w:val="0"/>
          <w:divBdr>
            <w:top w:val="none" w:sz="0" w:space="0" w:color="auto"/>
            <w:left w:val="none" w:sz="0" w:space="0" w:color="auto"/>
            <w:bottom w:val="none" w:sz="0" w:space="0" w:color="auto"/>
            <w:right w:val="none" w:sz="0" w:space="0" w:color="auto"/>
          </w:divBdr>
        </w:div>
        <w:div w:id="1124885781">
          <w:marLeft w:val="0"/>
          <w:marRight w:val="0"/>
          <w:marTop w:val="0"/>
          <w:marBottom w:val="0"/>
          <w:divBdr>
            <w:top w:val="none" w:sz="0" w:space="0" w:color="auto"/>
            <w:left w:val="none" w:sz="0" w:space="0" w:color="auto"/>
            <w:bottom w:val="none" w:sz="0" w:space="0" w:color="auto"/>
            <w:right w:val="none" w:sz="0" w:space="0" w:color="auto"/>
          </w:divBdr>
        </w:div>
        <w:div w:id="165364168">
          <w:marLeft w:val="0"/>
          <w:marRight w:val="0"/>
          <w:marTop w:val="0"/>
          <w:marBottom w:val="0"/>
          <w:divBdr>
            <w:top w:val="none" w:sz="0" w:space="0" w:color="auto"/>
            <w:left w:val="none" w:sz="0" w:space="0" w:color="auto"/>
            <w:bottom w:val="none" w:sz="0" w:space="0" w:color="auto"/>
            <w:right w:val="none" w:sz="0" w:space="0" w:color="auto"/>
          </w:divBdr>
        </w:div>
        <w:div w:id="543832417">
          <w:marLeft w:val="0"/>
          <w:marRight w:val="0"/>
          <w:marTop w:val="0"/>
          <w:marBottom w:val="0"/>
          <w:divBdr>
            <w:top w:val="none" w:sz="0" w:space="0" w:color="auto"/>
            <w:left w:val="none" w:sz="0" w:space="0" w:color="auto"/>
            <w:bottom w:val="none" w:sz="0" w:space="0" w:color="auto"/>
            <w:right w:val="none" w:sz="0" w:space="0" w:color="auto"/>
          </w:divBdr>
        </w:div>
        <w:div w:id="1570462946">
          <w:marLeft w:val="0"/>
          <w:marRight w:val="0"/>
          <w:marTop w:val="0"/>
          <w:marBottom w:val="0"/>
          <w:divBdr>
            <w:top w:val="none" w:sz="0" w:space="0" w:color="auto"/>
            <w:left w:val="none" w:sz="0" w:space="0" w:color="auto"/>
            <w:bottom w:val="none" w:sz="0" w:space="0" w:color="auto"/>
            <w:right w:val="none" w:sz="0" w:space="0" w:color="auto"/>
          </w:divBdr>
        </w:div>
        <w:div w:id="1664889617">
          <w:marLeft w:val="0"/>
          <w:marRight w:val="0"/>
          <w:marTop w:val="0"/>
          <w:marBottom w:val="0"/>
          <w:divBdr>
            <w:top w:val="none" w:sz="0" w:space="0" w:color="auto"/>
            <w:left w:val="none" w:sz="0" w:space="0" w:color="auto"/>
            <w:bottom w:val="none" w:sz="0" w:space="0" w:color="auto"/>
            <w:right w:val="none" w:sz="0" w:space="0" w:color="auto"/>
          </w:divBdr>
        </w:div>
        <w:div w:id="529074756">
          <w:marLeft w:val="0"/>
          <w:marRight w:val="0"/>
          <w:marTop w:val="0"/>
          <w:marBottom w:val="0"/>
          <w:divBdr>
            <w:top w:val="none" w:sz="0" w:space="0" w:color="auto"/>
            <w:left w:val="none" w:sz="0" w:space="0" w:color="auto"/>
            <w:bottom w:val="none" w:sz="0" w:space="0" w:color="auto"/>
            <w:right w:val="none" w:sz="0" w:space="0" w:color="auto"/>
          </w:divBdr>
        </w:div>
        <w:div w:id="1401518592">
          <w:marLeft w:val="0"/>
          <w:marRight w:val="0"/>
          <w:marTop w:val="0"/>
          <w:marBottom w:val="0"/>
          <w:divBdr>
            <w:top w:val="none" w:sz="0" w:space="0" w:color="auto"/>
            <w:left w:val="none" w:sz="0" w:space="0" w:color="auto"/>
            <w:bottom w:val="none" w:sz="0" w:space="0" w:color="auto"/>
            <w:right w:val="none" w:sz="0" w:space="0" w:color="auto"/>
          </w:divBdr>
        </w:div>
        <w:div w:id="293945784">
          <w:marLeft w:val="0"/>
          <w:marRight w:val="0"/>
          <w:marTop w:val="0"/>
          <w:marBottom w:val="0"/>
          <w:divBdr>
            <w:top w:val="none" w:sz="0" w:space="0" w:color="auto"/>
            <w:left w:val="none" w:sz="0" w:space="0" w:color="auto"/>
            <w:bottom w:val="none" w:sz="0" w:space="0" w:color="auto"/>
            <w:right w:val="none" w:sz="0" w:space="0" w:color="auto"/>
          </w:divBdr>
        </w:div>
        <w:div w:id="989331671">
          <w:marLeft w:val="0"/>
          <w:marRight w:val="0"/>
          <w:marTop w:val="0"/>
          <w:marBottom w:val="0"/>
          <w:divBdr>
            <w:top w:val="none" w:sz="0" w:space="0" w:color="auto"/>
            <w:left w:val="none" w:sz="0" w:space="0" w:color="auto"/>
            <w:bottom w:val="none" w:sz="0" w:space="0" w:color="auto"/>
            <w:right w:val="none" w:sz="0" w:space="0" w:color="auto"/>
          </w:divBdr>
        </w:div>
        <w:div w:id="1230921134">
          <w:marLeft w:val="0"/>
          <w:marRight w:val="0"/>
          <w:marTop w:val="0"/>
          <w:marBottom w:val="0"/>
          <w:divBdr>
            <w:top w:val="none" w:sz="0" w:space="0" w:color="auto"/>
            <w:left w:val="none" w:sz="0" w:space="0" w:color="auto"/>
            <w:bottom w:val="none" w:sz="0" w:space="0" w:color="auto"/>
            <w:right w:val="none" w:sz="0" w:space="0" w:color="auto"/>
          </w:divBdr>
        </w:div>
        <w:div w:id="2036736772">
          <w:marLeft w:val="0"/>
          <w:marRight w:val="0"/>
          <w:marTop w:val="0"/>
          <w:marBottom w:val="0"/>
          <w:divBdr>
            <w:top w:val="none" w:sz="0" w:space="0" w:color="auto"/>
            <w:left w:val="none" w:sz="0" w:space="0" w:color="auto"/>
            <w:bottom w:val="none" w:sz="0" w:space="0" w:color="auto"/>
            <w:right w:val="none" w:sz="0" w:space="0" w:color="auto"/>
          </w:divBdr>
        </w:div>
        <w:div w:id="1590036966">
          <w:marLeft w:val="0"/>
          <w:marRight w:val="0"/>
          <w:marTop w:val="0"/>
          <w:marBottom w:val="0"/>
          <w:divBdr>
            <w:top w:val="none" w:sz="0" w:space="0" w:color="auto"/>
            <w:left w:val="none" w:sz="0" w:space="0" w:color="auto"/>
            <w:bottom w:val="none" w:sz="0" w:space="0" w:color="auto"/>
            <w:right w:val="none" w:sz="0" w:space="0" w:color="auto"/>
          </w:divBdr>
        </w:div>
        <w:div w:id="1038969023">
          <w:marLeft w:val="0"/>
          <w:marRight w:val="0"/>
          <w:marTop w:val="0"/>
          <w:marBottom w:val="0"/>
          <w:divBdr>
            <w:top w:val="none" w:sz="0" w:space="0" w:color="auto"/>
            <w:left w:val="none" w:sz="0" w:space="0" w:color="auto"/>
            <w:bottom w:val="none" w:sz="0" w:space="0" w:color="auto"/>
            <w:right w:val="none" w:sz="0" w:space="0" w:color="auto"/>
          </w:divBdr>
        </w:div>
        <w:div w:id="420221213">
          <w:marLeft w:val="0"/>
          <w:marRight w:val="0"/>
          <w:marTop w:val="0"/>
          <w:marBottom w:val="0"/>
          <w:divBdr>
            <w:top w:val="none" w:sz="0" w:space="0" w:color="auto"/>
            <w:left w:val="none" w:sz="0" w:space="0" w:color="auto"/>
            <w:bottom w:val="none" w:sz="0" w:space="0" w:color="auto"/>
            <w:right w:val="none" w:sz="0" w:space="0" w:color="auto"/>
          </w:divBdr>
        </w:div>
        <w:div w:id="624237122">
          <w:marLeft w:val="0"/>
          <w:marRight w:val="0"/>
          <w:marTop w:val="0"/>
          <w:marBottom w:val="0"/>
          <w:divBdr>
            <w:top w:val="none" w:sz="0" w:space="0" w:color="auto"/>
            <w:left w:val="none" w:sz="0" w:space="0" w:color="auto"/>
            <w:bottom w:val="none" w:sz="0" w:space="0" w:color="auto"/>
            <w:right w:val="none" w:sz="0" w:space="0" w:color="auto"/>
          </w:divBdr>
        </w:div>
      </w:divsChild>
    </w:div>
    <w:div w:id="1720739836">
      <w:bodyDiv w:val="1"/>
      <w:marLeft w:val="0"/>
      <w:marRight w:val="0"/>
      <w:marTop w:val="0"/>
      <w:marBottom w:val="0"/>
      <w:divBdr>
        <w:top w:val="none" w:sz="0" w:space="0" w:color="auto"/>
        <w:left w:val="none" w:sz="0" w:space="0" w:color="auto"/>
        <w:bottom w:val="none" w:sz="0" w:space="0" w:color="auto"/>
        <w:right w:val="none" w:sz="0" w:space="0" w:color="auto"/>
      </w:divBdr>
    </w:div>
    <w:div w:id="1735466316">
      <w:bodyDiv w:val="1"/>
      <w:marLeft w:val="0"/>
      <w:marRight w:val="0"/>
      <w:marTop w:val="0"/>
      <w:marBottom w:val="0"/>
      <w:divBdr>
        <w:top w:val="none" w:sz="0" w:space="0" w:color="auto"/>
        <w:left w:val="none" w:sz="0" w:space="0" w:color="auto"/>
        <w:bottom w:val="none" w:sz="0" w:space="0" w:color="auto"/>
        <w:right w:val="none" w:sz="0" w:space="0" w:color="auto"/>
      </w:divBdr>
    </w:div>
    <w:div w:id="1758212447">
      <w:bodyDiv w:val="1"/>
      <w:marLeft w:val="0"/>
      <w:marRight w:val="0"/>
      <w:marTop w:val="0"/>
      <w:marBottom w:val="0"/>
      <w:divBdr>
        <w:top w:val="none" w:sz="0" w:space="0" w:color="auto"/>
        <w:left w:val="none" w:sz="0" w:space="0" w:color="auto"/>
        <w:bottom w:val="none" w:sz="0" w:space="0" w:color="auto"/>
        <w:right w:val="none" w:sz="0" w:space="0" w:color="auto"/>
      </w:divBdr>
    </w:div>
    <w:div w:id="1768773882">
      <w:bodyDiv w:val="1"/>
      <w:marLeft w:val="0"/>
      <w:marRight w:val="0"/>
      <w:marTop w:val="0"/>
      <w:marBottom w:val="0"/>
      <w:divBdr>
        <w:top w:val="none" w:sz="0" w:space="0" w:color="auto"/>
        <w:left w:val="none" w:sz="0" w:space="0" w:color="auto"/>
        <w:bottom w:val="none" w:sz="0" w:space="0" w:color="auto"/>
        <w:right w:val="none" w:sz="0" w:space="0" w:color="auto"/>
      </w:divBdr>
    </w:div>
    <w:div w:id="1777092868">
      <w:bodyDiv w:val="1"/>
      <w:marLeft w:val="0"/>
      <w:marRight w:val="0"/>
      <w:marTop w:val="0"/>
      <w:marBottom w:val="0"/>
      <w:divBdr>
        <w:top w:val="none" w:sz="0" w:space="0" w:color="auto"/>
        <w:left w:val="none" w:sz="0" w:space="0" w:color="auto"/>
        <w:bottom w:val="none" w:sz="0" w:space="0" w:color="auto"/>
        <w:right w:val="none" w:sz="0" w:space="0" w:color="auto"/>
      </w:divBdr>
    </w:div>
    <w:div w:id="1777484361">
      <w:bodyDiv w:val="1"/>
      <w:marLeft w:val="0"/>
      <w:marRight w:val="0"/>
      <w:marTop w:val="0"/>
      <w:marBottom w:val="0"/>
      <w:divBdr>
        <w:top w:val="none" w:sz="0" w:space="0" w:color="auto"/>
        <w:left w:val="none" w:sz="0" w:space="0" w:color="auto"/>
        <w:bottom w:val="none" w:sz="0" w:space="0" w:color="auto"/>
        <w:right w:val="none" w:sz="0" w:space="0" w:color="auto"/>
      </w:divBdr>
    </w:div>
    <w:div w:id="1784302732">
      <w:bodyDiv w:val="1"/>
      <w:marLeft w:val="0"/>
      <w:marRight w:val="0"/>
      <w:marTop w:val="0"/>
      <w:marBottom w:val="0"/>
      <w:divBdr>
        <w:top w:val="none" w:sz="0" w:space="0" w:color="auto"/>
        <w:left w:val="none" w:sz="0" w:space="0" w:color="auto"/>
        <w:bottom w:val="none" w:sz="0" w:space="0" w:color="auto"/>
        <w:right w:val="none" w:sz="0" w:space="0" w:color="auto"/>
      </w:divBdr>
    </w:div>
    <w:div w:id="1788623288">
      <w:bodyDiv w:val="1"/>
      <w:marLeft w:val="0"/>
      <w:marRight w:val="0"/>
      <w:marTop w:val="0"/>
      <w:marBottom w:val="0"/>
      <w:divBdr>
        <w:top w:val="none" w:sz="0" w:space="0" w:color="auto"/>
        <w:left w:val="none" w:sz="0" w:space="0" w:color="auto"/>
        <w:bottom w:val="none" w:sz="0" w:space="0" w:color="auto"/>
        <w:right w:val="none" w:sz="0" w:space="0" w:color="auto"/>
      </w:divBdr>
    </w:div>
    <w:div w:id="1793746753">
      <w:bodyDiv w:val="1"/>
      <w:marLeft w:val="0"/>
      <w:marRight w:val="0"/>
      <w:marTop w:val="0"/>
      <w:marBottom w:val="0"/>
      <w:divBdr>
        <w:top w:val="none" w:sz="0" w:space="0" w:color="auto"/>
        <w:left w:val="none" w:sz="0" w:space="0" w:color="auto"/>
        <w:bottom w:val="none" w:sz="0" w:space="0" w:color="auto"/>
        <w:right w:val="none" w:sz="0" w:space="0" w:color="auto"/>
      </w:divBdr>
    </w:div>
    <w:div w:id="1798449078">
      <w:bodyDiv w:val="1"/>
      <w:marLeft w:val="0"/>
      <w:marRight w:val="0"/>
      <w:marTop w:val="0"/>
      <w:marBottom w:val="0"/>
      <w:divBdr>
        <w:top w:val="none" w:sz="0" w:space="0" w:color="auto"/>
        <w:left w:val="none" w:sz="0" w:space="0" w:color="auto"/>
        <w:bottom w:val="none" w:sz="0" w:space="0" w:color="auto"/>
        <w:right w:val="none" w:sz="0" w:space="0" w:color="auto"/>
      </w:divBdr>
    </w:div>
    <w:div w:id="1799178706">
      <w:bodyDiv w:val="1"/>
      <w:marLeft w:val="0"/>
      <w:marRight w:val="0"/>
      <w:marTop w:val="0"/>
      <w:marBottom w:val="0"/>
      <w:divBdr>
        <w:top w:val="none" w:sz="0" w:space="0" w:color="auto"/>
        <w:left w:val="none" w:sz="0" w:space="0" w:color="auto"/>
        <w:bottom w:val="none" w:sz="0" w:space="0" w:color="auto"/>
        <w:right w:val="none" w:sz="0" w:space="0" w:color="auto"/>
      </w:divBdr>
    </w:div>
    <w:div w:id="1814718093">
      <w:bodyDiv w:val="1"/>
      <w:marLeft w:val="0"/>
      <w:marRight w:val="0"/>
      <w:marTop w:val="0"/>
      <w:marBottom w:val="0"/>
      <w:divBdr>
        <w:top w:val="none" w:sz="0" w:space="0" w:color="auto"/>
        <w:left w:val="none" w:sz="0" w:space="0" w:color="auto"/>
        <w:bottom w:val="none" w:sz="0" w:space="0" w:color="auto"/>
        <w:right w:val="none" w:sz="0" w:space="0" w:color="auto"/>
      </w:divBdr>
    </w:div>
    <w:div w:id="1816337367">
      <w:bodyDiv w:val="1"/>
      <w:marLeft w:val="0"/>
      <w:marRight w:val="0"/>
      <w:marTop w:val="0"/>
      <w:marBottom w:val="0"/>
      <w:divBdr>
        <w:top w:val="none" w:sz="0" w:space="0" w:color="auto"/>
        <w:left w:val="none" w:sz="0" w:space="0" w:color="auto"/>
        <w:bottom w:val="none" w:sz="0" w:space="0" w:color="auto"/>
        <w:right w:val="none" w:sz="0" w:space="0" w:color="auto"/>
      </w:divBdr>
    </w:div>
    <w:div w:id="1822041783">
      <w:bodyDiv w:val="1"/>
      <w:marLeft w:val="0"/>
      <w:marRight w:val="0"/>
      <w:marTop w:val="0"/>
      <w:marBottom w:val="0"/>
      <w:divBdr>
        <w:top w:val="none" w:sz="0" w:space="0" w:color="auto"/>
        <w:left w:val="none" w:sz="0" w:space="0" w:color="auto"/>
        <w:bottom w:val="none" w:sz="0" w:space="0" w:color="auto"/>
        <w:right w:val="none" w:sz="0" w:space="0" w:color="auto"/>
      </w:divBdr>
    </w:div>
    <w:div w:id="1823501908">
      <w:bodyDiv w:val="1"/>
      <w:marLeft w:val="0"/>
      <w:marRight w:val="0"/>
      <w:marTop w:val="0"/>
      <w:marBottom w:val="0"/>
      <w:divBdr>
        <w:top w:val="none" w:sz="0" w:space="0" w:color="auto"/>
        <w:left w:val="none" w:sz="0" w:space="0" w:color="auto"/>
        <w:bottom w:val="none" w:sz="0" w:space="0" w:color="auto"/>
        <w:right w:val="none" w:sz="0" w:space="0" w:color="auto"/>
      </w:divBdr>
    </w:div>
    <w:div w:id="1845630699">
      <w:bodyDiv w:val="1"/>
      <w:marLeft w:val="0"/>
      <w:marRight w:val="0"/>
      <w:marTop w:val="0"/>
      <w:marBottom w:val="0"/>
      <w:divBdr>
        <w:top w:val="none" w:sz="0" w:space="0" w:color="auto"/>
        <w:left w:val="none" w:sz="0" w:space="0" w:color="auto"/>
        <w:bottom w:val="none" w:sz="0" w:space="0" w:color="auto"/>
        <w:right w:val="none" w:sz="0" w:space="0" w:color="auto"/>
      </w:divBdr>
    </w:div>
    <w:div w:id="1846440237">
      <w:bodyDiv w:val="1"/>
      <w:marLeft w:val="0"/>
      <w:marRight w:val="0"/>
      <w:marTop w:val="0"/>
      <w:marBottom w:val="0"/>
      <w:divBdr>
        <w:top w:val="none" w:sz="0" w:space="0" w:color="auto"/>
        <w:left w:val="none" w:sz="0" w:space="0" w:color="auto"/>
        <w:bottom w:val="none" w:sz="0" w:space="0" w:color="auto"/>
        <w:right w:val="none" w:sz="0" w:space="0" w:color="auto"/>
      </w:divBdr>
    </w:div>
    <w:div w:id="1859613017">
      <w:bodyDiv w:val="1"/>
      <w:marLeft w:val="0"/>
      <w:marRight w:val="0"/>
      <w:marTop w:val="0"/>
      <w:marBottom w:val="0"/>
      <w:divBdr>
        <w:top w:val="none" w:sz="0" w:space="0" w:color="auto"/>
        <w:left w:val="none" w:sz="0" w:space="0" w:color="auto"/>
        <w:bottom w:val="none" w:sz="0" w:space="0" w:color="auto"/>
        <w:right w:val="none" w:sz="0" w:space="0" w:color="auto"/>
      </w:divBdr>
    </w:div>
    <w:div w:id="1859850583">
      <w:bodyDiv w:val="1"/>
      <w:marLeft w:val="0"/>
      <w:marRight w:val="0"/>
      <w:marTop w:val="0"/>
      <w:marBottom w:val="0"/>
      <w:divBdr>
        <w:top w:val="none" w:sz="0" w:space="0" w:color="auto"/>
        <w:left w:val="none" w:sz="0" w:space="0" w:color="auto"/>
        <w:bottom w:val="none" w:sz="0" w:space="0" w:color="auto"/>
        <w:right w:val="none" w:sz="0" w:space="0" w:color="auto"/>
      </w:divBdr>
    </w:div>
    <w:div w:id="1868132566">
      <w:bodyDiv w:val="1"/>
      <w:marLeft w:val="0"/>
      <w:marRight w:val="0"/>
      <w:marTop w:val="0"/>
      <w:marBottom w:val="0"/>
      <w:divBdr>
        <w:top w:val="none" w:sz="0" w:space="0" w:color="auto"/>
        <w:left w:val="none" w:sz="0" w:space="0" w:color="auto"/>
        <w:bottom w:val="none" w:sz="0" w:space="0" w:color="auto"/>
        <w:right w:val="none" w:sz="0" w:space="0" w:color="auto"/>
      </w:divBdr>
    </w:div>
    <w:div w:id="1872257214">
      <w:bodyDiv w:val="1"/>
      <w:marLeft w:val="0"/>
      <w:marRight w:val="0"/>
      <w:marTop w:val="0"/>
      <w:marBottom w:val="0"/>
      <w:divBdr>
        <w:top w:val="none" w:sz="0" w:space="0" w:color="auto"/>
        <w:left w:val="none" w:sz="0" w:space="0" w:color="auto"/>
        <w:bottom w:val="none" w:sz="0" w:space="0" w:color="auto"/>
        <w:right w:val="none" w:sz="0" w:space="0" w:color="auto"/>
      </w:divBdr>
    </w:div>
    <w:div w:id="1896157060">
      <w:bodyDiv w:val="1"/>
      <w:marLeft w:val="0"/>
      <w:marRight w:val="0"/>
      <w:marTop w:val="0"/>
      <w:marBottom w:val="0"/>
      <w:divBdr>
        <w:top w:val="none" w:sz="0" w:space="0" w:color="auto"/>
        <w:left w:val="none" w:sz="0" w:space="0" w:color="auto"/>
        <w:bottom w:val="none" w:sz="0" w:space="0" w:color="auto"/>
        <w:right w:val="none" w:sz="0" w:space="0" w:color="auto"/>
      </w:divBdr>
    </w:div>
    <w:div w:id="1897618980">
      <w:bodyDiv w:val="1"/>
      <w:marLeft w:val="0"/>
      <w:marRight w:val="0"/>
      <w:marTop w:val="0"/>
      <w:marBottom w:val="0"/>
      <w:divBdr>
        <w:top w:val="none" w:sz="0" w:space="0" w:color="auto"/>
        <w:left w:val="none" w:sz="0" w:space="0" w:color="auto"/>
        <w:bottom w:val="none" w:sz="0" w:space="0" w:color="auto"/>
        <w:right w:val="none" w:sz="0" w:space="0" w:color="auto"/>
      </w:divBdr>
    </w:div>
    <w:div w:id="1916358932">
      <w:bodyDiv w:val="1"/>
      <w:marLeft w:val="0"/>
      <w:marRight w:val="0"/>
      <w:marTop w:val="0"/>
      <w:marBottom w:val="0"/>
      <w:divBdr>
        <w:top w:val="none" w:sz="0" w:space="0" w:color="auto"/>
        <w:left w:val="none" w:sz="0" w:space="0" w:color="auto"/>
        <w:bottom w:val="none" w:sz="0" w:space="0" w:color="auto"/>
        <w:right w:val="none" w:sz="0" w:space="0" w:color="auto"/>
      </w:divBdr>
    </w:div>
    <w:div w:id="1919902435">
      <w:bodyDiv w:val="1"/>
      <w:marLeft w:val="0"/>
      <w:marRight w:val="0"/>
      <w:marTop w:val="0"/>
      <w:marBottom w:val="0"/>
      <w:divBdr>
        <w:top w:val="none" w:sz="0" w:space="0" w:color="auto"/>
        <w:left w:val="none" w:sz="0" w:space="0" w:color="auto"/>
        <w:bottom w:val="none" w:sz="0" w:space="0" w:color="auto"/>
        <w:right w:val="none" w:sz="0" w:space="0" w:color="auto"/>
      </w:divBdr>
    </w:div>
    <w:div w:id="1925718730">
      <w:bodyDiv w:val="1"/>
      <w:marLeft w:val="0"/>
      <w:marRight w:val="0"/>
      <w:marTop w:val="0"/>
      <w:marBottom w:val="0"/>
      <w:divBdr>
        <w:top w:val="none" w:sz="0" w:space="0" w:color="auto"/>
        <w:left w:val="none" w:sz="0" w:space="0" w:color="auto"/>
        <w:bottom w:val="none" w:sz="0" w:space="0" w:color="auto"/>
        <w:right w:val="none" w:sz="0" w:space="0" w:color="auto"/>
      </w:divBdr>
    </w:div>
    <w:div w:id="1938175532">
      <w:bodyDiv w:val="1"/>
      <w:marLeft w:val="0"/>
      <w:marRight w:val="0"/>
      <w:marTop w:val="0"/>
      <w:marBottom w:val="0"/>
      <w:divBdr>
        <w:top w:val="none" w:sz="0" w:space="0" w:color="auto"/>
        <w:left w:val="none" w:sz="0" w:space="0" w:color="auto"/>
        <w:bottom w:val="none" w:sz="0" w:space="0" w:color="auto"/>
        <w:right w:val="none" w:sz="0" w:space="0" w:color="auto"/>
      </w:divBdr>
    </w:div>
    <w:div w:id="1940067648">
      <w:bodyDiv w:val="1"/>
      <w:marLeft w:val="0"/>
      <w:marRight w:val="0"/>
      <w:marTop w:val="0"/>
      <w:marBottom w:val="0"/>
      <w:divBdr>
        <w:top w:val="none" w:sz="0" w:space="0" w:color="auto"/>
        <w:left w:val="none" w:sz="0" w:space="0" w:color="auto"/>
        <w:bottom w:val="none" w:sz="0" w:space="0" w:color="auto"/>
        <w:right w:val="none" w:sz="0" w:space="0" w:color="auto"/>
      </w:divBdr>
    </w:div>
    <w:div w:id="1942836554">
      <w:bodyDiv w:val="1"/>
      <w:marLeft w:val="0"/>
      <w:marRight w:val="0"/>
      <w:marTop w:val="0"/>
      <w:marBottom w:val="0"/>
      <w:divBdr>
        <w:top w:val="none" w:sz="0" w:space="0" w:color="auto"/>
        <w:left w:val="none" w:sz="0" w:space="0" w:color="auto"/>
        <w:bottom w:val="none" w:sz="0" w:space="0" w:color="auto"/>
        <w:right w:val="none" w:sz="0" w:space="0" w:color="auto"/>
      </w:divBdr>
    </w:div>
    <w:div w:id="1955821558">
      <w:bodyDiv w:val="1"/>
      <w:marLeft w:val="0"/>
      <w:marRight w:val="0"/>
      <w:marTop w:val="0"/>
      <w:marBottom w:val="0"/>
      <w:divBdr>
        <w:top w:val="none" w:sz="0" w:space="0" w:color="auto"/>
        <w:left w:val="none" w:sz="0" w:space="0" w:color="auto"/>
        <w:bottom w:val="none" w:sz="0" w:space="0" w:color="auto"/>
        <w:right w:val="none" w:sz="0" w:space="0" w:color="auto"/>
      </w:divBdr>
    </w:div>
    <w:div w:id="1974867281">
      <w:bodyDiv w:val="1"/>
      <w:marLeft w:val="0"/>
      <w:marRight w:val="0"/>
      <w:marTop w:val="0"/>
      <w:marBottom w:val="0"/>
      <w:divBdr>
        <w:top w:val="none" w:sz="0" w:space="0" w:color="auto"/>
        <w:left w:val="none" w:sz="0" w:space="0" w:color="auto"/>
        <w:bottom w:val="none" w:sz="0" w:space="0" w:color="auto"/>
        <w:right w:val="none" w:sz="0" w:space="0" w:color="auto"/>
      </w:divBdr>
    </w:div>
    <w:div w:id="1975138538">
      <w:bodyDiv w:val="1"/>
      <w:marLeft w:val="0"/>
      <w:marRight w:val="0"/>
      <w:marTop w:val="0"/>
      <w:marBottom w:val="0"/>
      <w:divBdr>
        <w:top w:val="none" w:sz="0" w:space="0" w:color="auto"/>
        <w:left w:val="none" w:sz="0" w:space="0" w:color="auto"/>
        <w:bottom w:val="none" w:sz="0" w:space="0" w:color="auto"/>
        <w:right w:val="none" w:sz="0" w:space="0" w:color="auto"/>
      </w:divBdr>
    </w:div>
    <w:div w:id="1981574491">
      <w:bodyDiv w:val="1"/>
      <w:marLeft w:val="0"/>
      <w:marRight w:val="0"/>
      <w:marTop w:val="0"/>
      <w:marBottom w:val="0"/>
      <w:divBdr>
        <w:top w:val="none" w:sz="0" w:space="0" w:color="auto"/>
        <w:left w:val="none" w:sz="0" w:space="0" w:color="auto"/>
        <w:bottom w:val="none" w:sz="0" w:space="0" w:color="auto"/>
        <w:right w:val="none" w:sz="0" w:space="0" w:color="auto"/>
      </w:divBdr>
    </w:div>
    <w:div w:id="1993173239">
      <w:bodyDiv w:val="1"/>
      <w:marLeft w:val="0"/>
      <w:marRight w:val="0"/>
      <w:marTop w:val="0"/>
      <w:marBottom w:val="0"/>
      <w:divBdr>
        <w:top w:val="none" w:sz="0" w:space="0" w:color="auto"/>
        <w:left w:val="none" w:sz="0" w:space="0" w:color="auto"/>
        <w:bottom w:val="none" w:sz="0" w:space="0" w:color="auto"/>
        <w:right w:val="none" w:sz="0" w:space="0" w:color="auto"/>
      </w:divBdr>
    </w:div>
    <w:div w:id="1993370736">
      <w:bodyDiv w:val="1"/>
      <w:marLeft w:val="0"/>
      <w:marRight w:val="0"/>
      <w:marTop w:val="0"/>
      <w:marBottom w:val="0"/>
      <w:divBdr>
        <w:top w:val="none" w:sz="0" w:space="0" w:color="auto"/>
        <w:left w:val="none" w:sz="0" w:space="0" w:color="auto"/>
        <w:bottom w:val="none" w:sz="0" w:space="0" w:color="auto"/>
        <w:right w:val="none" w:sz="0" w:space="0" w:color="auto"/>
      </w:divBdr>
    </w:div>
    <w:div w:id="1996259085">
      <w:bodyDiv w:val="1"/>
      <w:marLeft w:val="0"/>
      <w:marRight w:val="0"/>
      <w:marTop w:val="0"/>
      <w:marBottom w:val="0"/>
      <w:divBdr>
        <w:top w:val="none" w:sz="0" w:space="0" w:color="auto"/>
        <w:left w:val="none" w:sz="0" w:space="0" w:color="auto"/>
        <w:bottom w:val="none" w:sz="0" w:space="0" w:color="auto"/>
        <w:right w:val="none" w:sz="0" w:space="0" w:color="auto"/>
      </w:divBdr>
    </w:div>
    <w:div w:id="2035763235">
      <w:bodyDiv w:val="1"/>
      <w:marLeft w:val="0"/>
      <w:marRight w:val="0"/>
      <w:marTop w:val="0"/>
      <w:marBottom w:val="0"/>
      <w:divBdr>
        <w:top w:val="none" w:sz="0" w:space="0" w:color="auto"/>
        <w:left w:val="none" w:sz="0" w:space="0" w:color="auto"/>
        <w:bottom w:val="none" w:sz="0" w:space="0" w:color="auto"/>
        <w:right w:val="none" w:sz="0" w:space="0" w:color="auto"/>
      </w:divBdr>
    </w:div>
    <w:div w:id="2039239916">
      <w:bodyDiv w:val="1"/>
      <w:marLeft w:val="0"/>
      <w:marRight w:val="0"/>
      <w:marTop w:val="0"/>
      <w:marBottom w:val="0"/>
      <w:divBdr>
        <w:top w:val="none" w:sz="0" w:space="0" w:color="auto"/>
        <w:left w:val="none" w:sz="0" w:space="0" w:color="auto"/>
        <w:bottom w:val="none" w:sz="0" w:space="0" w:color="auto"/>
        <w:right w:val="none" w:sz="0" w:space="0" w:color="auto"/>
      </w:divBdr>
    </w:div>
    <w:div w:id="2043817760">
      <w:bodyDiv w:val="1"/>
      <w:marLeft w:val="0"/>
      <w:marRight w:val="0"/>
      <w:marTop w:val="0"/>
      <w:marBottom w:val="0"/>
      <w:divBdr>
        <w:top w:val="none" w:sz="0" w:space="0" w:color="auto"/>
        <w:left w:val="none" w:sz="0" w:space="0" w:color="auto"/>
        <w:bottom w:val="none" w:sz="0" w:space="0" w:color="auto"/>
        <w:right w:val="none" w:sz="0" w:space="0" w:color="auto"/>
      </w:divBdr>
    </w:div>
    <w:div w:id="2044941226">
      <w:bodyDiv w:val="1"/>
      <w:marLeft w:val="0"/>
      <w:marRight w:val="0"/>
      <w:marTop w:val="0"/>
      <w:marBottom w:val="0"/>
      <w:divBdr>
        <w:top w:val="none" w:sz="0" w:space="0" w:color="auto"/>
        <w:left w:val="none" w:sz="0" w:space="0" w:color="auto"/>
        <w:bottom w:val="none" w:sz="0" w:space="0" w:color="auto"/>
        <w:right w:val="none" w:sz="0" w:space="0" w:color="auto"/>
      </w:divBdr>
    </w:div>
    <w:div w:id="2048794341">
      <w:bodyDiv w:val="1"/>
      <w:marLeft w:val="0"/>
      <w:marRight w:val="0"/>
      <w:marTop w:val="0"/>
      <w:marBottom w:val="0"/>
      <w:divBdr>
        <w:top w:val="none" w:sz="0" w:space="0" w:color="auto"/>
        <w:left w:val="none" w:sz="0" w:space="0" w:color="auto"/>
        <w:bottom w:val="none" w:sz="0" w:space="0" w:color="auto"/>
        <w:right w:val="none" w:sz="0" w:space="0" w:color="auto"/>
      </w:divBdr>
    </w:div>
    <w:div w:id="2052991377">
      <w:bodyDiv w:val="1"/>
      <w:marLeft w:val="0"/>
      <w:marRight w:val="0"/>
      <w:marTop w:val="0"/>
      <w:marBottom w:val="0"/>
      <w:divBdr>
        <w:top w:val="none" w:sz="0" w:space="0" w:color="auto"/>
        <w:left w:val="none" w:sz="0" w:space="0" w:color="auto"/>
        <w:bottom w:val="none" w:sz="0" w:space="0" w:color="auto"/>
        <w:right w:val="none" w:sz="0" w:space="0" w:color="auto"/>
      </w:divBdr>
    </w:div>
    <w:div w:id="2055695390">
      <w:bodyDiv w:val="1"/>
      <w:marLeft w:val="0"/>
      <w:marRight w:val="0"/>
      <w:marTop w:val="0"/>
      <w:marBottom w:val="0"/>
      <w:divBdr>
        <w:top w:val="none" w:sz="0" w:space="0" w:color="auto"/>
        <w:left w:val="none" w:sz="0" w:space="0" w:color="auto"/>
        <w:bottom w:val="none" w:sz="0" w:space="0" w:color="auto"/>
        <w:right w:val="none" w:sz="0" w:space="0" w:color="auto"/>
      </w:divBdr>
    </w:div>
    <w:div w:id="2069527151">
      <w:bodyDiv w:val="1"/>
      <w:marLeft w:val="0"/>
      <w:marRight w:val="0"/>
      <w:marTop w:val="0"/>
      <w:marBottom w:val="0"/>
      <w:divBdr>
        <w:top w:val="none" w:sz="0" w:space="0" w:color="auto"/>
        <w:left w:val="none" w:sz="0" w:space="0" w:color="auto"/>
        <w:bottom w:val="none" w:sz="0" w:space="0" w:color="auto"/>
        <w:right w:val="none" w:sz="0" w:space="0" w:color="auto"/>
      </w:divBdr>
    </w:div>
    <w:div w:id="2071151903">
      <w:bodyDiv w:val="1"/>
      <w:marLeft w:val="0"/>
      <w:marRight w:val="0"/>
      <w:marTop w:val="0"/>
      <w:marBottom w:val="0"/>
      <w:divBdr>
        <w:top w:val="none" w:sz="0" w:space="0" w:color="auto"/>
        <w:left w:val="none" w:sz="0" w:space="0" w:color="auto"/>
        <w:bottom w:val="none" w:sz="0" w:space="0" w:color="auto"/>
        <w:right w:val="none" w:sz="0" w:space="0" w:color="auto"/>
      </w:divBdr>
    </w:div>
    <w:div w:id="2081902199">
      <w:bodyDiv w:val="1"/>
      <w:marLeft w:val="0"/>
      <w:marRight w:val="0"/>
      <w:marTop w:val="0"/>
      <w:marBottom w:val="0"/>
      <w:divBdr>
        <w:top w:val="none" w:sz="0" w:space="0" w:color="auto"/>
        <w:left w:val="none" w:sz="0" w:space="0" w:color="auto"/>
        <w:bottom w:val="none" w:sz="0" w:space="0" w:color="auto"/>
        <w:right w:val="none" w:sz="0" w:space="0" w:color="auto"/>
      </w:divBdr>
    </w:div>
    <w:div w:id="2087725258">
      <w:bodyDiv w:val="1"/>
      <w:marLeft w:val="0"/>
      <w:marRight w:val="0"/>
      <w:marTop w:val="0"/>
      <w:marBottom w:val="0"/>
      <w:divBdr>
        <w:top w:val="none" w:sz="0" w:space="0" w:color="auto"/>
        <w:left w:val="none" w:sz="0" w:space="0" w:color="auto"/>
        <w:bottom w:val="none" w:sz="0" w:space="0" w:color="auto"/>
        <w:right w:val="none" w:sz="0" w:space="0" w:color="auto"/>
      </w:divBdr>
    </w:div>
    <w:div w:id="2089568508">
      <w:bodyDiv w:val="1"/>
      <w:marLeft w:val="0"/>
      <w:marRight w:val="0"/>
      <w:marTop w:val="0"/>
      <w:marBottom w:val="0"/>
      <w:divBdr>
        <w:top w:val="none" w:sz="0" w:space="0" w:color="auto"/>
        <w:left w:val="none" w:sz="0" w:space="0" w:color="auto"/>
        <w:bottom w:val="none" w:sz="0" w:space="0" w:color="auto"/>
        <w:right w:val="none" w:sz="0" w:space="0" w:color="auto"/>
      </w:divBdr>
    </w:div>
    <w:div w:id="2089886105">
      <w:bodyDiv w:val="1"/>
      <w:marLeft w:val="0"/>
      <w:marRight w:val="0"/>
      <w:marTop w:val="0"/>
      <w:marBottom w:val="0"/>
      <w:divBdr>
        <w:top w:val="none" w:sz="0" w:space="0" w:color="auto"/>
        <w:left w:val="none" w:sz="0" w:space="0" w:color="auto"/>
        <w:bottom w:val="none" w:sz="0" w:space="0" w:color="auto"/>
        <w:right w:val="none" w:sz="0" w:space="0" w:color="auto"/>
      </w:divBdr>
    </w:div>
    <w:div w:id="2091341870">
      <w:bodyDiv w:val="1"/>
      <w:marLeft w:val="0"/>
      <w:marRight w:val="0"/>
      <w:marTop w:val="0"/>
      <w:marBottom w:val="0"/>
      <w:divBdr>
        <w:top w:val="none" w:sz="0" w:space="0" w:color="auto"/>
        <w:left w:val="none" w:sz="0" w:space="0" w:color="auto"/>
        <w:bottom w:val="none" w:sz="0" w:space="0" w:color="auto"/>
        <w:right w:val="none" w:sz="0" w:space="0" w:color="auto"/>
      </w:divBdr>
    </w:div>
    <w:div w:id="2105764895">
      <w:bodyDiv w:val="1"/>
      <w:marLeft w:val="0"/>
      <w:marRight w:val="0"/>
      <w:marTop w:val="0"/>
      <w:marBottom w:val="0"/>
      <w:divBdr>
        <w:top w:val="none" w:sz="0" w:space="0" w:color="auto"/>
        <w:left w:val="none" w:sz="0" w:space="0" w:color="auto"/>
        <w:bottom w:val="none" w:sz="0" w:space="0" w:color="auto"/>
        <w:right w:val="none" w:sz="0" w:space="0" w:color="auto"/>
      </w:divBdr>
    </w:div>
    <w:div w:id="2121799596">
      <w:bodyDiv w:val="1"/>
      <w:marLeft w:val="0"/>
      <w:marRight w:val="0"/>
      <w:marTop w:val="0"/>
      <w:marBottom w:val="0"/>
      <w:divBdr>
        <w:top w:val="none" w:sz="0" w:space="0" w:color="auto"/>
        <w:left w:val="none" w:sz="0" w:space="0" w:color="auto"/>
        <w:bottom w:val="none" w:sz="0" w:space="0" w:color="auto"/>
        <w:right w:val="none" w:sz="0" w:space="0" w:color="auto"/>
      </w:divBdr>
    </w:div>
    <w:div w:id="213906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onlinelibrary.wiley.com/doi/10.1111/gcb.14797"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www.worldclim.org"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1/relationships/people" Target="people.xml"/><Relationship Id="rId10" Type="http://schemas.openxmlformats.org/officeDocument/2006/relationships/hyperlink" Target="https://prisma-statement.org/PRISMAStatement/" TargetMode="External"/><Relationship Id="rId19" Type="http://schemas.openxmlformats.org/officeDocument/2006/relationships/image" Target="media/image9.png"/><Relationship Id="rId3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8C10A7D549282E43B9079DAA59A69E79"/>
        <w:category>
          <w:name w:val="General"/>
          <w:gallery w:val="placeholder"/>
        </w:category>
        <w:types>
          <w:type w:val="bbPlcHdr"/>
        </w:types>
        <w:behaviors>
          <w:behavior w:val="content"/>
        </w:behaviors>
        <w:guid w:val="{6D750E13-276B-C546-8634-7261ABE9B09B}"/>
      </w:docPartPr>
      <w:docPartBody>
        <w:p w:rsidR="00A13E3C" w:rsidRDefault="00306220" w:rsidP="00306220">
          <w:pPr>
            <w:pStyle w:val="8C10A7D549282E43B9079DAA59A69E79"/>
          </w:pPr>
          <w:r w:rsidRPr="00504464">
            <w:rPr>
              <w:rStyle w:val="PlaceholderText"/>
            </w:rPr>
            <w:t>Click or tap here to enter text.</w:t>
          </w:r>
        </w:p>
      </w:docPartBody>
    </w:docPart>
    <w:docPart>
      <w:docPartPr>
        <w:name w:val="B7E6FEF7A415F94A92A0659E7B8A2BC1"/>
        <w:category>
          <w:name w:val="General"/>
          <w:gallery w:val="placeholder"/>
        </w:category>
        <w:types>
          <w:type w:val="bbPlcHdr"/>
        </w:types>
        <w:behaviors>
          <w:behavior w:val="content"/>
        </w:behaviors>
        <w:guid w:val="{5DD33E1E-8177-3D40-89F7-0472EB067360}"/>
      </w:docPartPr>
      <w:docPartBody>
        <w:p w:rsidR="00A13E3C" w:rsidRDefault="00306220" w:rsidP="00306220">
          <w:pPr>
            <w:pStyle w:val="B7E6FEF7A415F94A92A0659E7B8A2BC1"/>
          </w:pPr>
          <w:r w:rsidRPr="00357631">
            <w:rPr>
              <w:rStyle w:val="PlaceholderText"/>
            </w:rPr>
            <w:t>Click or tap here to enter text.</w:t>
          </w:r>
        </w:p>
      </w:docPartBody>
    </w:docPart>
    <w:docPart>
      <w:docPartPr>
        <w:name w:val="29BC80A2CFFB0840884C250131914AA5"/>
        <w:category>
          <w:name w:val="General"/>
          <w:gallery w:val="placeholder"/>
        </w:category>
        <w:types>
          <w:type w:val="bbPlcHdr"/>
        </w:types>
        <w:behaviors>
          <w:behavior w:val="content"/>
        </w:behaviors>
        <w:guid w:val="{A20582C1-EC66-954B-B8F8-16329005BEC5}"/>
      </w:docPartPr>
      <w:docPartBody>
        <w:p w:rsidR="00A13E3C" w:rsidRDefault="00306220" w:rsidP="00306220">
          <w:pPr>
            <w:pStyle w:val="29BC80A2CFFB0840884C250131914AA5"/>
          </w:pPr>
          <w:r w:rsidRPr="00357631">
            <w:rPr>
              <w:rStyle w:val="PlaceholderText"/>
            </w:rPr>
            <w:t>Click or tap here to enter text.</w:t>
          </w:r>
        </w:p>
      </w:docPartBody>
    </w:docPart>
    <w:docPart>
      <w:docPartPr>
        <w:name w:val="FCEE476B104C4B4291018713C9E8620A"/>
        <w:category>
          <w:name w:val="General"/>
          <w:gallery w:val="placeholder"/>
        </w:category>
        <w:types>
          <w:type w:val="bbPlcHdr"/>
        </w:types>
        <w:behaviors>
          <w:behavior w:val="content"/>
        </w:behaviors>
        <w:guid w:val="{DF72BA51-C43A-8744-8DD8-2083A0C83A89}"/>
      </w:docPartPr>
      <w:docPartBody>
        <w:p w:rsidR="00A13E3C" w:rsidRDefault="00306220" w:rsidP="00306220">
          <w:pPr>
            <w:pStyle w:val="FCEE476B104C4B4291018713C9E8620A"/>
          </w:pPr>
          <w:r w:rsidRPr="00504464">
            <w:rPr>
              <w:rStyle w:val="PlaceholderText"/>
            </w:rPr>
            <w:t>Click or tap here to enter text.</w:t>
          </w:r>
        </w:p>
      </w:docPartBody>
    </w:docPart>
    <w:docPart>
      <w:docPartPr>
        <w:name w:val="4803C3F19C6E254695B97EE33E88B0C8"/>
        <w:category>
          <w:name w:val="General"/>
          <w:gallery w:val="placeholder"/>
        </w:category>
        <w:types>
          <w:type w:val="bbPlcHdr"/>
        </w:types>
        <w:behaviors>
          <w:behavior w:val="content"/>
        </w:behaviors>
        <w:guid w:val="{7946133F-9A02-2647-8583-DC21081758EF}"/>
      </w:docPartPr>
      <w:docPartBody>
        <w:p w:rsidR="00A13E3C" w:rsidRDefault="00306220" w:rsidP="00306220">
          <w:pPr>
            <w:pStyle w:val="4803C3F19C6E254695B97EE33E88B0C8"/>
          </w:pPr>
          <w:r w:rsidRPr="00357631">
            <w:rPr>
              <w:rStyle w:val="PlaceholderText"/>
            </w:rPr>
            <w:t>Click or tap here to enter text.</w:t>
          </w:r>
        </w:p>
      </w:docPartBody>
    </w:docPart>
    <w:docPart>
      <w:docPartPr>
        <w:name w:val="325D0C9402183D43A3261B4548851320"/>
        <w:category>
          <w:name w:val="General"/>
          <w:gallery w:val="placeholder"/>
        </w:category>
        <w:types>
          <w:type w:val="bbPlcHdr"/>
        </w:types>
        <w:behaviors>
          <w:behavior w:val="content"/>
        </w:behaviors>
        <w:guid w:val="{F958B660-47E4-A54E-84D2-B62C7F923312}"/>
      </w:docPartPr>
      <w:docPartBody>
        <w:p w:rsidR="00A13E3C" w:rsidRDefault="00306220" w:rsidP="00306220">
          <w:pPr>
            <w:pStyle w:val="325D0C9402183D43A3261B4548851320"/>
          </w:pPr>
          <w:r w:rsidRPr="00357631">
            <w:rPr>
              <w:rStyle w:val="PlaceholderText"/>
            </w:rPr>
            <w:t>Click or tap here to enter text.</w:t>
          </w:r>
        </w:p>
      </w:docPartBody>
    </w:docPart>
    <w:docPart>
      <w:docPartPr>
        <w:name w:val="6D69BD660C8BE049ADBA07D7C5F59C22"/>
        <w:category>
          <w:name w:val="General"/>
          <w:gallery w:val="placeholder"/>
        </w:category>
        <w:types>
          <w:type w:val="bbPlcHdr"/>
        </w:types>
        <w:behaviors>
          <w:behavior w:val="content"/>
        </w:behaviors>
        <w:guid w:val="{BF8889F6-F0D2-CF4A-AD08-B123A6ED9C29}"/>
      </w:docPartPr>
      <w:docPartBody>
        <w:p w:rsidR="00A13E3C" w:rsidRDefault="00306220" w:rsidP="00306220">
          <w:pPr>
            <w:pStyle w:val="6D69BD660C8BE049ADBA07D7C5F59C22"/>
          </w:pPr>
          <w:r w:rsidRPr="00357631">
            <w:rPr>
              <w:rStyle w:val="PlaceholderText"/>
            </w:rPr>
            <w:t>Click or tap here to enter text.</w:t>
          </w:r>
        </w:p>
      </w:docPartBody>
    </w:docPart>
    <w:docPart>
      <w:docPartPr>
        <w:name w:val="8ECF3854FD229E45A4AF50BFCBD67D51"/>
        <w:category>
          <w:name w:val="General"/>
          <w:gallery w:val="placeholder"/>
        </w:category>
        <w:types>
          <w:type w:val="bbPlcHdr"/>
        </w:types>
        <w:behaviors>
          <w:behavior w:val="content"/>
        </w:behaviors>
        <w:guid w:val="{F17490E6-5C48-6F49-BA3C-B888B910D9E3}"/>
      </w:docPartPr>
      <w:docPartBody>
        <w:p w:rsidR="00A13E3C" w:rsidRDefault="00306220" w:rsidP="00306220">
          <w:pPr>
            <w:pStyle w:val="8ECF3854FD229E45A4AF50BFCBD67D51"/>
          </w:pPr>
          <w:r w:rsidRPr="00357631">
            <w:rPr>
              <w:rStyle w:val="PlaceholderText"/>
            </w:rPr>
            <w:t>Click or tap here to enter text.</w:t>
          </w:r>
        </w:p>
      </w:docPartBody>
    </w:docPart>
    <w:docPart>
      <w:docPartPr>
        <w:name w:val="B8C76C9AB9FD604FAE56D01958C6A044"/>
        <w:category>
          <w:name w:val="General"/>
          <w:gallery w:val="placeholder"/>
        </w:category>
        <w:types>
          <w:type w:val="bbPlcHdr"/>
        </w:types>
        <w:behaviors>
          <w:behavior w:val="content"/>
        </w:behaviors>
        <w:guid w:val="{8A418069-E83D-D641-8A87-55EDBB72ED76}"/>
      </w:docPartPr>
      <w:docPartBody>
        <w:p w:rsidR="00A13E3C" w:rsidRDefault="00306220" w:rsidP="00306220">
          <w:pPr>
            <w:pStyle w:val="B8C76C9AB9FD604FAE56D01958C6A044"/>
          </w:pPr>
          <w:r w:rsidRPr="00357631">
            <w:rPr>
              <w:rStyle w:val="PlaceholderText"/>
            </w:rPr>
            <w:t>Click or tap here to enter text.</w:t>
          </w:r>
        </w:p>
      </w:docPartBody>
    </w:docPart>
    <w:docPart>
      <w:docPartPr>
        <w:name w:val="BB968E099DBC85449BFBAC208D8621AF"/>
        <w:category>
          <w:name w:val="General"/>
          <w:gallery w:val="placeholder"/>
        </w:category>
        <w:types>
          <w:type w:val="bbPlcHdr"/>
        </w:types>
        <w:behaviors>
          <w:behavior w:val="content"/>
        </w:behaviors>
        <w:guid w:val="{3B444141-CFD8-CE49-BDE6-9CE6997DF6E4}"/>
      </w:docPartPr>
      <w:docPartBody>
        <w:p w:rsidR="00A13E3C" w:rsidRDefault="00306220" w:rsidP="00306220">
          <w:pPr>
            <w:pStyle w:val="BB968E099DBC85449BFBAC208D8621AF"/>
          </w:pPr>
          <w:r w:rsidRPr="00357631">
            <w:rPr>
              <w:rStyle w:val="PlaceholderText"/>
            </w:rPr>
            <w:t>Click or tap here to enter text.</w:t>
          </w:r>
        </w:p>
      </w:docPartBody>
    </w:docPart>
    <w:docPart>
      <w:docPartPr>
        <w:name w:val="12D4E7CF1F83AF4EACA34DA75BFAEE21"/>
        <w:category>
          <w:name w:val="General"/>
          <w:gallery w:val="placeholder"/>
        </w:category>
        <w:types>
          <w:type w:val="bbPlcHdr"/>
        </w:types>
        <w:behaviors>
          <w:behavior w:val="content"/>
        </w:behaviors>
        <w:guid w:val="{29950BA4-91F5-5D4F-8C02-9FCE1E10713B}"/>
      </w:docPartPr>
      <w:docPartBody>
        <w:p w:rsidR="00A13E3C" w:rsidRDefault="00306220" w:rsidP="00306220">
          <w:pPr>
            <w:pStyle w:val="12D4E7CF1F83AF4EACA34DA75BFAEE21"/>
          </w:pPr>
          <w:r w:rsidRPr="00357631">
            <w:rPr>
              <w:rStyle w:val="PlaceholderText"/>
            </w:rPr>
            <w:t>Click or tap here to enter text.</w:t>
          </w:r>
        </w:p>
      </w:docPartBody>
    </w:docPart>
    <w:docPart>
      <w:docPartPr>
        <w:name w:val="97FFBBC7BEEEAC468EFC402410CE50A2"/>
        <w:category>
          <w:name w:val="General"/>
          <w:gallery w:val="placeholder"/>
        </w:category>
        <w:types>
          <w:type w:val="bbPlcHdr"/>
        </w:types>
        <w:behaviors>
          <w:behavior w:val="content"/>
        </w:behaviors>
        <w:guid w:val="{7810B039-62EF-BE4E-A507-798CD37BB3F1}"/>
      </w:docPartPr>
      <w:docPartBody>
        <w:p w:rsidR="00A13E3C" w:rsidRDefault="00306220" w:rsidP="00306220">
          <w:pPr>
            <w:pStyle w:val="97FFBBC7BEEEAC468EFC402410CE50A2"/>
          </w:pPr>
          <w:r w:rsidRPr="00357631">
            <w:rPr>
              <w:rStyle w:val="PlaceholderText"/>
            </w:rPr>
            <w:t>Click or tap here to enter text.</w:t>
          </w:r>
        </w:p>
      </w:docPartBody>
    </w:docPart>
    <w:docPart>
      <w:docPartPr>
        <w:name w:val="76250CFC864DA348892D1ACF54134C27"/>
        <w:category>
          <w:name w:val="General"/>
          <w:gallery w:val="placeholder"/>
        </w:category>
        <w:types>
          <w:type w:val="bbPlcHdr"/>
        </w:types>
        <w:behaviors>
          <w:behavior w:val="content"/>
        </w:behaviors>
        <w:guid w:val="{A8A15825-FCA3-344E-BC35-63842D979913}"/>
      </w:docPartPr>
      <w:docPartBody>
        <w:p w:rsidR="00A13E3C" w:rsidRDefault="00306220" w:rsidP="00306220">
          <w:pPr>
            <w:pStyle w:val="76250CFC864DA348892D1ACF54134C27"/>
          </w:pPr>
          <w:r w:rsidRPr="00357631">
            <w:rPr>
              <w:rStyle w:val="PlaceholderText"/>
            </w:rPr>
            <w:t>Click or tap here to enter text.</w:t>
          </w:r>
        </w:p>
      </w:docPartBody>
    </w:docPart>
    <w:docPart>
      <w:docPartPr>
        <w:name w:val="6B97CC78AC579E4F8131DABB8161AC26"/>
        <w:category>
          <w:name w:val="General"/>
          <w:gallery w:val="placeholder"/>
        </w:category>
        <w:types>
          <w:type w:val="bbPlcHdr"/>
        </w:types>
        <w:behaviors>
          <w:behavior w:val="content"/>
        </w:behaviors>
        <w:guid w:val="{109C4DD9-36A0-0542-9035-0F15880D6B2A}"/>
      </w:docPartPr>
      <w:docPartBody>
        <w:p w:rsidR="00A13E3C" w:rsidRDefault="00306220" w:rsidP="00306220">
          <w:pPr>
            <w:pStyle w:val="6B97CC78AC579E4F8131DABB8161AC26"/>
          </w:pPr>
          <w:r w:rsidRPr="00357631">
            <w:rPr>
              <w:rStyle w:val="PlaceholderText"/>
            </w:rPr>
            <w:t>Click or tap here to enter text.</w:t>
          </w:r>
        </w:p>
      </w:docPartBody>
    </w:docPart>
    <w:docPart>
      <w:docPartPr>
        <w:name w:val="83393E7107E2F34891442DFE68964E22"/>
        <w:category>
          <w:name w:val="General"/>
          <w:gallery w:val="placeholder"/>
        </w:category>
        <w:types>
          <w:type w:val="bbPlcHdr"/>
        </w:types>
        <w:behaviors>
          <w:behavior w:val="content"/>
        </w:behaviors>
        <w:guid w:val="{567BC361-9A33-E14A-B1D3-D4AD60C6EE89}"/>
      </w:docPartPr>
      <w:docPartBody>
        <w:p w:rsidR="00A13E3C" w:rsidRDefault="00306220" w:rsidP="00306220">
          <w:pPr>
            <w:pStyle w:val="83393E7107E2F34891442DFE68964E22"/>
          </w:pPr>
          <w:r w:rsidRPr="00357631">
            <w:rPr>
              <w:rStyle w:val="PlaceholderText"/>
            </w:rPr>
            <w:t>Click or tap here to enter text.</w:t>
          </w:r>
        </w:p>
      </w:docPartBody>
    </w:docPart>
    <w:docPart>
      <w:docPartPr>
        <w:name w:val="E2C60C6A96F60D4FA619376508148046"/>
        <w:category>
          <w:name w:val="General"/>
          <w:gallery w:val="placeholder"/>
        </w:category>
        <w:types>
          <w:type w:val="bbPlcHdr"/>
        </w:types>
        <w:behaviors>
          <w:behavior w:val="content"/>
        </w:behaviors>
        <w:guid w:val="{DBEC90EB-BCAF-B94A-8922-BC1E73D34F98}"/>
      </w:docPartPr>
      <w:docPartBody>
        <w:p w:rsidR="00A13E3C" w:rsidRDefault="00306220" w:rsidP="00306220">
          <w:pPr>
            <w:pStyle w:val="E2C60C6A96F60D4FA619376508148046"/>
          </w:pPr>
          <w:r w:rsidRPr="00357631">
            <w:rPr>
              <w:rStyle w:val="PlaceholderText"/>
            </w:rPr>
            <w:t>Click or tap here to enter text.</w:t>
          </w:r>
        </w:p>
      </w:docPartBody>
    </w:docPart>
    <w:docPart>
      <w:docPartPr>
        <w:name w:val="451CCC1CF126184EA52C98C465F8D9C8"/>
        <w:category>
          <w:name w:val="General"/>
          <w:gallery w:val="placeholder"/>
        </w:category>
        <w:types>
          <w:type w:val="bbPlcHdr"/>
        </w:types>
        <w:behaviors>
          <w:behavior w:val="content"/>
        </w:behaviors>
        <w:guid w:val="{59BE919C-C3E3-E64C-B81D-D173589112D8}"/>
      </w:docPartPr>
      <w:docPartBody>
        <w:p w:rsidR="00A13E3C" w:rsidRDefault="00306220" w:rsidP="00306220">
          <w:pPr>
            <w:pStyle w:val="451CCC1CF126184EA52C98C465F8D9C8"/>
          </w:pPr>
          <w:r w:rsidRPr="00357631">
            <w:rPr>
              <w:rStyle w:val="PlaceholderText"/>
            </w:rPr>
            <w:t>Click or tap here to enter text.</w:t>
          </w:r>
        </w:p>
      </w:docPartBody>
    </w:docPart>
    <w:docPart>
      <w:docPartPr>
        <w:name w:val="492FE553B0706B47AC254D7461AD1C4C"/>
        <w:category>
          <w:name w:val="General"/>
          <w:gallery w:val="placeholder"/>
        </w:category>
        <w:types>
          <w:type w:val="bbPlcHdr"/>
        </w:types>
        <w:behaviors>
          <w:behavior w:val="content"/>
        </w:behaviors>
        <w:guid w:val="{1FFF2329-FC4C-7347-8EA8-A08FEE5A66AA}"/>
      </w:docPartPr>
      <w:docPartBody>
        <w:p w:rsidR="00A13E3C" w:rsidRDefault="00306220" w:rsidP="00306220">
          <w:pPr>
            <w:pStyle w:val="492FE553B0706B47AC254D7461AD1C4C"/>
          </w:pPr>
          <w:r w:rsidRPr="00357631">
            <w:rPr>
              <w:rStyle w:val="PlaceholderText"/>
            </w:rPr>
            <w:t>Click or tap here to enter text.</w:t>
          </w:r>
        </w:p>
      </w:docPartBody>
    </w:docPart>
    <w:docPart>
      <w:docPartPr>
        <w:name w:val="77939600C5B0684297E38A0A3CD87879"/>
        <w:category>
          <w:name w:val="General"/>
          <w:gallery w:val="placeholder"/>
        </w:category>
        <w:types>
          <w:type w:val="bbPlcHdr"/>
        </w:types>
        <w:behaviors>
          <w:behavior w:val="content"/>
        </w:behaviors>
        <w:guid w:val="{DDA7665E-0119-1343-B5C7-E0679E02091A}"/>
      </w:docPartPr>
      <w:docPartBody>
        <w:p w:rsidR="00A13E3C" w:rsidRDefault="00306220" w:rsidP="00306220">
          <w:pPr>
            <w:pStyle w:val="77939600C5B0684297E38A0A3CD87879"/>
          </w:pPr>
          <w:r w:rsidRPr="00357631">
            <w:rPr>
              <w:rStyle w:val="PlaceholderText"/>
            </w:rPr>
            <w:t>Click or tap here to enter text.</w:t>
          </w:r>
        </w:p>
      </w:docPartBody>
    </w:docPart>
    <w:docPart>
      <w:docPartPr>
        <w:name w:val="659B21E15593534B8981BC0095ED5E3F"/>
        <w:category>
          <w:name w:val="General"/>
          <w:gallery w:val="placeholder"/>
        </w:category>
        <w:types>
          <w:type w:val="bbPlcHdr"/>
        </w:types>
        <w:behaviors>
          <w:behavior w:val="content"/>
        </w:behaviors>
        <w:guid w:val="{78FDAB48-5A50-F84A-AB21-61D2AC2B50FA}"/>
      </w:docPartPr>
      <w:docPartBody>
        <w:p w:rsidR="00A13E3C" w:rsidRDefault="00306220" w:rsidP="00306220">
          <w:pPr>
            <w:pStyle w:val="659B21E15593534B8981BC0095ED5E3F"/>
          </w:pPr>
          <w:r w:rsidRPr="00357631">
            <w:rPr>
              <w:rStyle w:val="PlaceholderText"/>
            </w:rPr>
            <w:t>Click or tap here to enter text.</w:t>
          </w:r>
        </w:p>
      </w:docPartBody>
    </w:docPart>
    <w:docPart>
      <w:docPartPr>
        <w:name w:val="F1C5CB9BBB181E42A4E1B7A074C07836"/>
        <w:category>
          <w:name w:val="General"/>
          <w:gallery w:val="placeholder"/>
        </w:category>
        <w:types>
          <w:type w:val="bbPlcHdr"/>
        </w:types>
        <w:behaviors>
          <w:behavior w:val="content"/>
        </w:behaviors>
        <w:guid w:val="{80512AA3-EAE6-AD41-A48E-5B8944C53CF8}"/>
      </w:docPartPr>
      <w:docPartBody>
        <w:p w:rsidR="00A13E3C" w:rsidRDefault="00306220" w:rsidP="00306220">
          <w:pPr>
            <w:pStyle w:val="F1C5CB9BBB181E42A4E1B7A074C07836"/>
          </w:pPr>
          <w:r w:rsidRPr="00357631">
            <w:rPr>
              <w:rStyle w:val="PlaceholderText"/>
            </w:rPr>
            <w:t>Click or tap here to enter text.</w:t>
          </w:r>
        </w:p>
      </w:docPartBody>
    </w:docPart>
    <w:docPart>
      <w:docPartPr>
        <w:name w:val="D8BD067244DF574A8F80D52C0B891617"/>
        <w:category>
          <w:name w:val="General"/>
          <w:gallery w:val="placeholder"/>
        </w:category>
        <w:types>
          <w:type w:val="bbPlcHdr"/>
        </w:types>
        <w:behaviors>
          <w:behavior w:val="content"/>
        </w:behaviors>
        <w:guid w:val="{1BCB0CF2-894A-0A48-B596-864CA5D74A4E}"/>
      </w:docPartPr>
      <w:docPartBody>
        <w:p w:rsidR="00A13E3C" w:rsidRDefault="00306220" w:rsidP="00306220">
          <w:pPr>
            <w:pStyle w:val="D8BD067244DF574A8F80D52C0B891617"/>
          </w:pPr>
          <w:r w:rsidRPr="00357631">
            <w:rPr>
              <w:rStyle w:val="PlaceholderText"/>
            </w:rPr>
            <w:t>Click or tap here to enter text.</w:t>
          </w:r>
        </w:p>
      </w:docPartBody>
    </w:docPart>
    <w:docPart>
      <w:docPartPr>
        <w:name w:val="E364E6E7FCF68848AC72FACE102AA74B"/>
        <w:category>
          <w:name w:val="General"/>
          <w:gallery w:val="placeholder"/>
        </w:category>
        <w:types>
          <w:type w:val="bbPlcHdr"/>
        </w:types>
        <w:behaviors>
          <w:behavior w:val="content"/>
        </w:behaviors>
        <w:guid w:val="{DB1D2861-7F94-B643-BD51-53F9C6B5ED78}"/>
      </w:docPartPr>
      <w:docPartBody>
        <w:p w:rsidR="00A13E3C" w:rsidRDefault="00306220" w:rsidP="00306220">
          <w:pPr>
            <w:pStyle w:val="E364E6E7FCF68848AC72FACE102AA74B"/>
          </w:pPr>
          <w:r w:rsidRPr="00357631">
            <w:rPr>
              <w:rStyle w:val="PlaceholderText"/>
            </w:rPr>
            <w:t>Click or tap here to enter text.</w:t>
          </w:r>
        </w:p>
      </w:docPartBody>
    </w:docPart>
    <w:docPart>
      <w:docPartPr>
        <w:name w:val="E436BA925DA89042B39F0C15DA8309B9"/>
        <w:category>
          <w:name w:val="General"/>
          <w:gallery w:val="placeholder"/>
        </w:category>
        <w:types>
          <w:type w:val="bbPlcHdr"/>
        </w:types>
        <w:behaviors>
          <w:behavior w:val="content"/>
        </w:behaviors>
        <w:guid w:val="{A7D6F77F-0A9A-FE4A-8A37-1E12BB82EFB4}"/>
      </w:docPartPr>
      <w:docPartBody>
        <w:p w:rsidR="00A13E3C" w:rsidRDefault="00306220" w:rsidP="00306220">
          <w:pPr>
            <w:pStyle w:val="E436BA925DA89042B39F0C15DA8309B9"/>
          </w:pPr>
          <w:r w:rsidRPr="00357631">
            <w:rPr>
              <w:rStyle w:val="PlaceholderText"/>
            </w:rPr>
            <w:t>Click or tap here to enter text.</w:t>
          </w:r>
        </w:p>
      </w:docPartBody>
    </w:docPart>
    <w:docPart>
      <w:docPartPr>
        <w:name w:val="99139BFB6BF2DF4D9E7F2D0A95417E2D"/>
        <w:category>
          <w:name w:val="General"/>
          <w:gallery w:val="placeholder"/>
        </w:category>
        <w:types>
          <w:type w:val="bbPlcHdr"/>
        </w:types>
        <w:behaviors>
          <w:behavior w:val="content"/>
        </w:behaviors>
        <w:guid w:val="{D3A41839-8CE1-2E4E-9375-176F3840C421}"/>
      </w:docPartPr>
      <w:docPartBody>
        <w:p w:rsidR="00A13E3C" w:rsidRDefault="00306220" w:rsidP="00306220">
          <w:pPr>
            <w:pStyle w:val="99139BFB6BF2DF4D9E7F2D0A95417E2D"/>
          </w:pPr>
          <w:r w:rsidRPr="00357631">
            <w:rPr>
              <w:rStyle w:val="PlaceholderText"/>
            </w:rPr>
            <w:t>Click or tap here to enter text.</w:t>
          </w:r>
        </w:p>
      </w:docPartBody>
    </w:docPart>
    <w:docPart>
      <w:docPartPr>
        <w:name w:val="2DAA224429255148B9C5B6D9BE9EA835"/>
        <w:category>
          <w:name w:val="General"/>
          <w:gallery w:val="placeholder"/>
        </w:category>
        <w:types>
          <w:type w:val="bbPlcHdr"/>
        </w:types>
        <w:behaviors>
          <w:behavior w:val="content"/>
        </w:behaviors>
        <w:guid w:val="{E3168E4F-E7FF-3D4B-9ED5-A988FFCDB2DD}"/>
      </w:docPartPr>
      <w:docPartBody>
        <w:p w:rsidR="00A13E3C" w:rsidRDefault="00306220" w:rsidP="00306220">
          <w:pPr>
            <w:pStyle w:val="2DAA224429255148B9C5B6D9BE9EA835"/>
          </w:pPr>
          <w:r w:rsidRPr="00504464">
            <w:rPr>
              <w:rStyle w:val="PlaceholderText"/>
            </w:rPr>
            <w:t>Click or tap here to enter text.</w:t>
          </w:r>
        </w:p>
      </w:docPartBody>
    </w:docPart>
    <w:docPart>
      <w:docPartPr>
        <w:name w:val="59E4B5BCE35E7E459F98D24E338FBF30"/>
        <w:category>
          <w:name w:val="General"/>
          <w:gallery w:val="placeholder"/>
        </w:category>
        <w:types>
          <w:type w:val="bbPlcHdr"/>
        </w:types>
        <w:behaviors>
          <w:behavior w:val="content"/>
        </w:behaviors>
        <w:guid w:val="{409D19B3-A2CC-E243-8A0C-51003342DFF7}"/>
      </w:docPartPr>
      <w:docPartBody>
        <w:p w:rsidR="00A13E3C" w:rsidRDefault="00306220" w:rsidP="00306220">
          <w:pPr>
            <w:pStyle w:val="59E4B5BCE35E7E459F98D24E338FBF30"/>
          </w:pPr>
          <w:r w:rsidRPr="00357631">
            <w:rPr>
              <w:rStyle w:val="PlaceholderText"/>
            </w:rPr>
            <w:t>Click or tap here to enter text.</w:t>
          </w:r>
        </w:p>
      </w:docPartBody>
    </w:docPart>
    <w:docPart>
      <w:docPartPr>
        <w:name w:val="D38F979105D0C649BD23B0EB42E2D51B"/>
        <w:category>
          <w:name w:val="General"/>
          <w:gallery w:val="placeholder"/>
        </w:category>
        <w:types>
          <w:type w:val="bbPlcHdr"/>
        </w:types>
        <w:behaviors>
          <w:behavior w:val="content"/>
        </w:behaviors>
        <w:guid w:val="{83C1AA5A-9BDC-4444-B610-92B3D370872A}"/>
      </w:docPartPr>
      <w:docPartBody>
        <w:p w:rsidR="00A13E3C" w:rsidRDefault="00306220" w:rsidP="00306220">
          <w:pPr>
            <w:pStyle w:val="D38F979105D0C649BD23B0EB42E2D51B"/>
          </w:pPr>
          <w:r w:rsidRPr="00357631">
            <w:rPr>
              <w:rStyle w:val="PlaceholderText"/>
            </w:rPr>
            <w:t>Click or tap here to enter text.</w:t>
          </w:r>
        </w:p>
      </w:docPartBody>
    </w:docPart>
    <w:docPart>
      <w:docPartPr>
        <w:name w:val="5A7BA4F59F4F2A4B955C5646AAB4FFA6"/>
        <w:category>
          <w:name w:val="General"/>
          <w:gallery w:val="placeholder"/>
        </w:category>
        <w:types>
          <w:type w:val="bbPlcHdr"/>
        </w:types>
        <w:behaviors>
          <w:behavior w:val="content"/>
        </w:behaviors>
        <w:guid w:val="{8BEDEB94-588C-BE44-AEE4-E5979BE03548}"/>
      </w:docPartPr>
      <w:docPartBody>
        <w:p w:rsidR="00A13E3C" w:rsidRDefault="00306220" w:rsidP="00306220">
          <w:pPr>
            <w:pStyle w:val="5A7BA4F59F4F2A4B955C5646AAB4FFA6"/>
          </w:pPr>
          <w:r w:rsidRPr="00504464">
            <w:rPr>
              <w:rStyle w:val="PlaceholderText"/>
            </w:rPr>
            <w:t>Click or tap here to enter text.</w:t>
          </w:r>
        </w:p>
      </w:docPartBody>
    </w:docPart>
    <w:docPart>
      <w:docPartPr>
        <w:name w:val="21C13A8F2AD92A408A49C143A0B6FD97"/>
        <w:category>
          <w:name w:val="General"/>
          <w:gallery w:val="placeholder"/>
        </w:category>
        <w:types>
          <w:type w:val="bbPlcHdr"/>
        </w:types>
        <w:behaviors>
          <w:behavior w:val="content"/>
        </w:behaviors>
        <w:guid w:val="{3500A5AF-9D16-F340-ADAD-C4346223C253}"/>
      </w:docPartPr>
      <w:docPartBody>
        <w:p w:rsidR="00A13E3C" w:rsidRDefault="00306220" w:rsidP="00306220">
          <w:pPr>
            <w:pStyle w:val="21C13A8F2AD92A408A49C143A0B6FD97"/>
          </w:pPr>
          <w:r w:rsidRPr="00504464">
            <w:rPr>
              <w:rStyle w:val="PlaceholderText"/>
            </w:rPr>
            <w:t>Click or tap here to enter text.</w:t>
          </w:r>
        </w:p>
      </w:docPartBody>
    </w:docPart>
    <w:docPart>
      <w:docPartPr>
        <w:name w:val="7339F973BA39164EA02F0888C028AF20"/>
        <w:category>
          <w:name w:val="General"/>
          <w:gallery w:val="placeholder"/>
        </w:category>
        <w:types>
          <w:type w:val="bbPlcHdr"/>
        </w:types>
        <w:behaviors>
          <w:behavior w:val="content"/>
        </w:behaviors>
        <w:guid w:val="{ECD47A2B-B5C9-7D49-8F4C-0FCE6995E6AA}"/>
      </w:docPartPr>
      <w:docPartBody>
        <w:p w:rsidR="00A13E3C" w:rsidRDefault="00306220" w:rsidP="00306220">
          <w:pPr>
            <w:pStyle w:val="7339F973BA39164EA02F0888C028AF20"/>
          </w:pPr>
          <w:r w:rsidRPr="00504464">
            <w:rPr>
              <w:rStyle w:val="PlaceholderText"/>
            </w:rPr>
            <w:t>Click or tap here to enter text.</w:t>
          </w:r>
        </w:p>
      </w:docPartBody>
    </w:docPart>
    <w:docPart>
      <w:docPartPr>
        <w:name w:val="C515EA41A9DCF24D96ED4BA41445B9BA"/>
        <w:category>
          <w:name w:val="General"/>
          <w:gallery w:val="placeholder"/>
        </w:category>
        <w:types>
          <w:type w:val="bbPlcHdr"/>
        </w:types>
        <w:behaviors>
          <w:behavior w:val="content"/>
        </w:behaviors>
        <w:guid w:val="{58956714-5FFC-2148-ADDA-A26071EE7885}"/>
      </w:docPartPr>
      <w:docPartBody>
        <w:p w:rsidR="00A13E3C" w:rsidRDefault="00306220" w:rsidP="00306220">
          <w:pPr>
            <w:pStyle w:val="C515EA41A9DCF24D96ED4BA41445B9BA"/>
          </w:pPr>
          <w:r w:rsidRPr="00504464">
            <w:rPr>
              <w:rStyle w:val="PlaceholderText"/>
            </w:rPr>
            <w:t>Click or tap here to enter text.</w:t>
          </w:r>
        </w:p>
      </w:docPartBody>
    </w:docPart>
    <w:docPart>
      <w:docPartPr>
        <w:name w:val="D4212F0FBFBC6F40A38C7130E0034F19"/>
        <w:category>
          <w:name w:val="General"/>
          <w:gallery w:val="placeholder"/>
        </w:category>
        <w:types>
          <w:type w:val="bbPlcHdr"/>
        </w:types>
        <w:behaviors>
          <w:behavior w:val="content"/>
        </w:behaviors>
        <w:guid w:val="{7DB45AFD-FC9E-9D44-A423-3FE576EB031A}"/>
      </w:docPartPr>
      <w:docPartBody>
        <w:p w:rsidR="00A13E3C" w:rsidRDefault="00306220" w:rsidP="00306220">
          <w:pPr>
            <w:pStyle w:val="D4212F0FBFBC6F40A38C7130E0034F19"/>
          </w:pPr>
          <w:r w:rsidRPr="00504464">
            <w:rPr>
              <w:rStyle w:val="PlaceholderText"/>
            </w:rPr>
            <w:t>Click or tap here to enter text.</w:t>
          </w:r>
        </w:p>
      </w:docPartBody>
    </w:docPart>
    <w:docPart>
      <w:docPartPr>
        <w:name w:val="BAADA62F0B2E564D9E535D1F7E19A4F9"/>
        <w:category>
          <w:name w:val="General"/>
          <w:gallery w:val="placeholder"/>
        </w:category>
        <w:types>
          <w:type w:val="bbPlcHdr"/>
        </w:types>
        <w:behaviors>
          <w:behavior w:val="content"/>
        </w:behaviors>
        <w:guid w:val="{11144FEB-8455-2949-A90E-28EF936777C7}"/>
      </w:docPartPr>
      <w:docPartBody>
        <w:p w:rsidR="00A13E3C" w:rsidRDefault="00306220" w:rsidP="00306220">
          <w:pPr>
            <w:pStyle w:val="BAADA62F0B2E564D9E535D1F7E19A4F9"/>
          </w:pPr>
          <w:r w:rsidRPr="00504464">
            <w:rPr>
              <w:rStyle w:val="PlaceholderText"/>
            </w:rPr>
            <w:t>Click or tap here to enter text.</w:t>
          </w:r>
        </w:p>
      </w:docPartBody>
    </w:docPart>
    <w:docPart>
      <w:docPartPr>
        <w:name w:val="CA012638ACBB0242BF221F4F1538624B"/>
        <w:category>
          <w:name w:val="General"/>
          <w:gallery w:val="placeholder"/>
        </w:category>
        <w:types>
          <w:type w:val="bbPlcHdr"/>
        </w:types>
        <w:behaviors>
          <w:behavior w:val="content"/>
        </w:behaviors>
        <w:guid w:val="{D6CEA1DA-58AA-A343-9E7C-23DDD419DC79}"/>
      </w:docPartPr>
      <w:docPartBody>
        <w:p w:rsidR="00A13E3C" w:rsidRDefault="00306220" w:rsidP="00306220">
          <w:pPr>
            <w:pStyle w:val="CA012638ACBB0242BF221F4F1538624B"/>
          </w:pPr>
          <w:r w:rsidRPr="00504464">
            <w:rPr>
              <w:rStyle w:val="PlaceholderText"/>
            </w:rPr>
            <w:t>Click or tap here to enter text.</w:t>
          </w:r>
        </w:p>
      </w:docPartBody>
    </w:docPart>
    <w:docPart>
      <w:docPartPr>
        <w:name w:val="B8B9CFD66E130A47995C61631D0E8B25"/>
        <w:category>
          <w:name w:val="General"/>
          <w:gallery w:val="placeholder"/>
        </w:category>
        <w:types>
          <w:type w:val="bbPlcHdr"/>
        </w:types>
        <w:behaviors>
          <w:behavior w:val="content"/>
        </w:behaviors>
        <w:guid w:val="{7A937CED-86E3-C645-84B6-DE6943558D0B}"/>
      </w:docPartPr>
      <w:docPartBody>
        <w:p w:rsidR="00A13E3C" w:rsidRDefault="00306220" w:rsidP="00306220">
          <w:pPr>
            <w:pStyle w:val="B8B9CFD66E130A47995C61631D0E8B25"/>
          </w:pPr>
          <w:r w:rsidRPr="00504464">
            <w:rPr>
              <w:rStyle w:val="PlaceholderText"/>
            </w:rPr>
            <w:t>Click or tap here to enter text.</w:t>
          </w:r>
        </w:p>
      </w:docPartBody>
    </w:docPart>
    <w:docPart>
      <w:docPartPr>
        <w:name w:val="096568BD9BD2374AB080944EBBCC76B8"/>
        <w:category>
          <w:name w:val="General"/>
          <w:gallery w:val="placeholder"/>
        </w:category>
        <w:types>
          <w:type w:val="bbPlcHdr"/>
        </w:types>
        <w:behaviors>
          <w:behavior w:val="content"/>
        </w:behaviors>
        <w:guid w:val="{2F6A2440-61B7-8B4A-94C9-38A5B35B9DBB}"/>
      </w:docPartPr>
      <w:docPartBody>
        <w:p w:rsidR="00A13E3C" w:rsidRDefault="00306220" w:rsidP="00306220">
          <w:pPr>
            <w:pStyle w:val="096568BD9BD2374AB080944EBBCC76B8"/>
          </w:pPr>
          <w:r w:rsidRPr="00504464">
            <w:rPr>
              <w:rStyle w:val="PlaceholderText"/>
            </w:rPr>
            <w:t>Click or tap here to enter text.</w:t>
          </w:r>
        </w:p>
      </w:docPartBody>
    </w:docPart>
    <w:docPart>
      <w:docPartPr>
        <w:name w:val="E15B91FC0A74564893FDAD38C1C395A1"/>
        <w:category>
          <w:name w:val="General"/>
          <w:gallery w:val="placeholder"/>
        </w:category>
        <w:types>
          <w:type w:val="bbPlcHdr"/>
        </w:types>
        <w:behaviors>
          <w:behavior w:val="content"/>
        </w:behaviors>
        <w:guid w:val="{C4E37A55-0B14-2C41-BB6B-138CFE1CC8C4}"/>
      </w:docPartPr>
      <w:docPartBody>
        <w:p w:rsidR="00A13E3C" w:rsidRDefault="00306220" w:rsidP="00306220">
          <w:pPr>
            <w:pStyle w:val="E15B91FC0A74564893FDAD38C1C395A1"/>
          </w:pPr>
          <w:r w:rsidRPr="00504464">
            <w:rPr>
              <w:rStyle w:val="PlaceholderText"/>
            </w:rPr>
            <w:t>Click or tap here to enter text.</w:t>
          </w:r>
        </w:p>
      </w:docPartBody>
    </w:docPart>
    <w:docPart>
      <w:docPartPr>
        <w:name w:val="E40319A1976BAE42847030382633CE2D"/>
        <w:category>
          <w:name w:val="General"/>
          <w:gallery w:val="placeholder"/>
        </w:category>
        <w:types>
          <w:type w:val="bbPlcHdr"/>
        </w:types>
        <w:behaviors>
          <w:behavior w:val="content"/>
        </w:behaviors>
        <w:guid w:val="{A399B1B5-83E4-E34F-8DF9-66A0705AD5A4}"/>
      </w:docPartPr>
      <w:docPartBody>
        <w:p w:rsidR="00A13E3C" w:rsidRDefault="00306220" w:rsidP="00306220">
          <w:pPr>
            <w:pStyle w:val="E40319A1976BAE42847030382633CE2D"/>
          </w:pPr>
          <w:r w:rsidRPr="00504464">
            <w:rPr>
              <w:rStyle w:val="PlaceholderText"/>
            </w:rPr>
            <w:t>Click or tap here to enter text.</w:t>
          </w:r>
        </w:p>
      </w:docPartBody>
    </w:docPart>
    <w:docPart>
      <w:docPartPr>
        <w:name w:val="E7847584A010A840A3CA2FD374D8D4C8"/>
        <w:category>
          <w:name w:val="General"/>
          <w:gallery w:val="placeholder"/>
        </w:category>
        <w:types>
          <w:type w:val="bbPlcHdr"/>
        </w:types>
        <w:behaviors>
          <w:behavior w:val="content"/>
        </w:behaviors>
        <w:guid w:val="{16848019-0651-DE4D-B016-F7A8F63B71A5}"/>
      </w:docPartPr>
      <w:docPartBody>
        <w:p w:rsidR="00A13E3C" w:rsidRDefault="00306220" w:rsidP="00306220">
          <w:pPr>
            <w:pStyle w:val="E7847584A010A840A3CA2FD374D8D4C8"/>
          </w:pPr>
          <w:r w:rsidRPr="00504464">
            <w:rPr>
              <w:rStyle w:val="PlaceholderText"/>
            </w:rPr>
            <w:t>Click or tap here to enter text.</w:t>
          </w:r>
        </w:p>
      </w:docPartBody>
    </w:docPart>
    <w:docPart>
      <w:docPartPr>
        <w:name w:val="8FCFFF5CE864BD4B9A6E416165BE52FE"/>
        <w:category>
          <w:name w:val="General"/>
          <w:gallery w:val="placeholder"/>
        </w:category>
        <w:types>
          <w:type w:val="bbPlcHdr"/>
        </w:types>
        <w:behaviors>
          <w:behavior w:val="content"/>
        </w:behaviors>
        <w:guid w:val="{911D367D-4CC0-3949-97D9-4D5DFA86E6E9}"/>
      </w:docPartPr>
      <w:docPartBody>
        <w:p w:rsidR="00A13E3C" w:rsidRDefault="00306220" w:rsidP="00306220">
          <w:pPr>
            <w:pStyle w:val="8FCFFF5CE864BD4B9A6E416165BE52FE"/>
          </w:pPr>
          <w:r w:rsidRPr="004D1EFD">
            <w:rPr>
              <w:rStyle w:val="PlaceholderText"/>
            </w:rPr>
            <w:t>Click or tap here to enter text.</w:t>
          </w:r>
        </w:p>
      </w:docPartBody>
    </w:docPart>
    <w:docPart>
      <w:docPartPr>
        <w:name w:val="AAACDB868C801E4E807A04221409CEAA"/>
        <w:category>
          <w:name w:val="General"/>
          <w:gallery w:val="placeholder"/>
        </w:category>
        <w:types>
          <w:type w:val="bbPlcHdr"/>
        </w:types>
        <w:behaviors>
          <w:behavior w:val="content"/>
        </w:behaviors>
        <w:guid w:val="{2BB6B1CE-09A7-B544-B2C1-F94F13528ECB}"/>
      </w:docPartPr>
      <w:docPartBody>
        <w:p w:rsidR="00A13E3C" w:rsidRDefault="00306220" w:rsidP="00306220">
          <w:pPr>
            <w:pStyle w:val="AAACDB868C801E4E807A04221409CEAA"/>
          </w:pPr>
          <w:r w:rsidRPr="00504464">
            <w:rPr>
              <w:rStyle w:val="PlaceholderText"/>
            </w:rPr>
            <w:t>Click or tap here to enter text.</w:t>
          </w:r>
        </w:p>
      </w:docPartBody>
    </w:docPart>
    <w:docPart>
      <w:docPartPr>
        <w:name w:val="28E052D2BB38314ABAD5257300FFD314"/>
        <w:category>
          <w:name w:val="General"/>
          <w:gallery w:val="placeholder"/>
        </w:category>
        <w:types>
          <w:type w:val="bbPlcHdr"/>
        </w:types>
        <w:behaviors>
          <w:behavior w:val="content"/>
        </w:behaviors>
        <w:guid w:val="{11F8892C-7CB3-B64B-B767-94A0FD711DA3}"/>
      </w:docPartPr>
      <w:docPartBody>
        <w:p w:rsidR="00A13E3C" w:rsidRDefault="00306220" w:rsidP="00306220">
          <w:pPr>
            <w:pStyle w:val="28E052D2BB38314ABAD5257300FFD314"/>
          </w:pPr>
          <w:r w:rsidRPr="004D1EFD">
            <w:rPr>
              <w:rStyle w:val="PlaceholderText"/>
            </w:rPr>
            <w:t>Click or tap here to enter text.</w:t>
          </w:r>
        </w:p>
      </w:docPartBody>
    </w:docPart>
    <w:docPart>
      <w:docPartPr>
        <w:name w:val="A5BCC1E3DD5C4645B9DE92E03995C59A"/>
        <w:category>
          <w:name w:val="General"/>
          <w:gallery w:val="placeholder"/>
        </w:category>
        <w:types>
          <w:type w:val="bbPlcHdr"/>
        </w:types>
        <w:behaviors>
          <w:behavior w:val="content"/>
        </w:behaviors>
        <w:guid w:val="{49BA1C07-C5D8-AB40-A9FE-2F61C282EB52}"/>
      </w:docPartPr>
      <w:docPartBody>
        <w:p w:rsidR="00A13E3C" w:rsidRDefault="00306220" w:rsidP="00306220">
          <w:pPr>
            <w:pStyle w:val="A5BCC1E3DD5C4645B9DE92E03995C59A"/>
          </w:pPr>
          <w:r w:rsidRPr="004D1EFD">
            <w:rPr>
              <w:rStyle w:val="PlaceholderText"/>
            </w:rPr>
            <w:t>Click or tap here to enter text.</w:t>
          </w:r>
        </w:p>
      </w:docPartBody>
    </w:docPart>
    <w:docPart>
      <w:docPartPr>
        <w:name w:val="9DAC99E35088914AAD75E5517F2B9F6B"/>
        <w:category>
          <w:name w:val="General"/>
          <w:gallery w:val="placeholder"/>
        </w:category>
        <w:types>
          <w:type w:val="bbPlcHdr"/>
        </w:types>
        <w:behaviors>
          <w:behavior w:val="content"/>
        </w:behaviors>
        <w:guid w:val="{0BB02EFC-B530-4E48-9E9D-BFBF147E1EB6}"/>
      </w:docPartPr>
      <w:docPartBody>
        <w:p w:rsidR="00A13E3C" w:rsidRDefault="00306220" w:rsidP="00306220">
          <w:pPr>
            <w:pStyle w:val="9DAC99E35088914AAD75E5517F2B9F6B"/>
          </w:pPr>
          <w:r w:rsidRPr="00504464">
            <w:rPr>
              <w:rStyle w:val="PlaceholderText"/>
            </w:rPr>
            <w:t>Click or tap here to enter text.</w:t>
          </w:r>
        </w:p>
      </w:docPartBody>
    </w:docPart>
    <w:docPart>
      <w:docPartPr>
        <w:name w:val="994D3AB81438544296605DE43850077E"/>
        <w:category>
          <w:name w:val="General"/>
          <w:gallery w:val="placeholder"/>
        </w:category>
        <w:types>
          <w:type w:val="bbPlcHdr"/>
        </w:types>
        <w:behaviors>
          <w:behavior w:val="content"/>
        </w:behaviors>
        <w:guid w:val="{2D5E7389-44E5-8447-8C1C-2187DC16B141}"/>
      </w:docPartPr>
      <w:docPartBody>
        <w:p w:rsidR="00A13E3C" w:rsidRDefault="00306220" w:rsidP="00306220">
          <w:pPr>
            <w:pStyle w:val="994D3AB81438544296605DE43850077E"/>
          </w:pPr>
          <w:r w:rsidRPr="00504464">
            <w:rPr>
              <w:rStyle w:val="PlaceholderText"/>
            </w:rPr>
            <w:t>Click or tap here to enter text.</w:t>
          </w:r>
        </w:p>
      </w:docPartBody>
    </w:docPart>
    <w:docPart>
      <w:docPartPr>
        <w:name w:val="B86BA1580F6AE84B889A256518E8C829"/>
        <w:category>
          <w:name w:val="General"/>
          <w:gallery w:val="placeholder"/>
        </w:category>
        <w:types>
          <w:type w:val="bbPlcHdr"/>
        </w:types>
        <w:behaviors>
          <w:behavior w:val="content"/>
        </w:behaviors>
        <w:guid w:val="{1B4C64A1-15CB-5C4B-9E0C-0C2E8162F7A6}"/>
      </w:docPartPr>
      <w:docPartBody>
        <w:p w:rsidR="00A13E3C" w:rsidRDefault="00306220" w:rsidP="00306220">
          <w:pPr>
            <w:pStyle w:val="B86BA1580F6AE84B889A256518E8C829"/>
          </w:pPr>
          <w:r w:rsidRPr="004D1EFD">
            <w:rPr>
              <w:rStyle w:val="PlaceholderText"/>
            </w:rPr>
            <w:t>Click or tap here to enter text.</w:t>
          </w:r>
        </w:p>
      </w:docPartBody>
    </w:docPart>
    <w:docPart>
      <w:docPartPr>
        <w:name w:val="820CC769BDB4214AA50CC402DD36A343"/>
        <w:category>
          <w:name w:val="General"/>
          <w:gallery w:val="placeholder"/>
        </w:category>
        <w:types>
          <w:type w:val="bbPlcHdr"/>
        </w:types>
        <w:behaviors>
          <w:behavior w:val="content"/>
        </w:behaviors>
        <w:guid w:val="{F0CC7FE2-AA37-C147-BDAA-5C9BB7C5F2DE}"/>
      </w:docPartPr>
      <w:docPartBody>
        <w:p w:rsidR="00A13E3C" w:rsidRDefault="00306220" w:rsidP="00306220">
          <w:pPr>
            <w:pStyle w:val="820CC769BDB4214AA50CC402DD36A343"/>
          </w:pPr>
          <w:r w:rsidRPr="00504464">
            <w:rPr>
              <w:rStyle w:val="PlaceholderText"/>
            </w:rPr>
            <w:t>Click or tap here to enter text.</w:t>
          </w:r>
        </w:p>
      </w:docPartBody>
    </w:docPart>
    <w:docPart>
      <w:docPartPr>
        <w:name w:val="4F0665E306264044BEB1944C5F70551B"/>
        <w:category>
          <w:name w:val="General"/>
          <w:gallery w:val="placeholder"/>
        </w:category>
        <w:types>
          <w:type w:val="bbPlcHdr"/>
        </w:types>
        <w:behaviors>
          <w:behavior w:val="content"/>
        </w:behaviors>
        <w:guid w:val="{E0D7BA08-178F-EE47-A124-523F9222AB4B}"/>
      </w:docPartPr>
      <w:docPartBody>
        <w:p w:rsidR="00A13E3C" w:rsidRDefault="00306220" w:rsidP="00306220">
          <w:pPr>
            <w:pStyle w:val="4F0665E306264044BEB1944C5F70551B"/>
          </w:pPr>
          <w:r w:rsidRPr="004D1EFD">
            <w:rPr>
              <w:rStyle w:val="PlaceholderText"/>
            </w:rPr>
            <w:t>Click or tap here to enter text.</w:t>
          </w:r>
        </w:p>
      </w:docPartBody>
    </w:docPart>
    <w:docPart>
      <w:docPartPr>
        <w:name w:val="CEC7D89FC4E6624AB4D1BAEFDBEFFC19"/>
        <w:category>
          <w:name w:val="General"/>
          <w:gallery w:val="placeholder"/>
        </w:category>
        <w:types>
          <w:type w:val="bbPlcHdr"/>
        </w:types>
        <w:behaviors>
          <w:behavior w:val="content"/>
        </w:behaviors>
        <w:guid w:val="{BCF9DC3C-1200-D44B-948B-183C06D98C90}"/>
      </w:docPartPr>
      <w:docPartBody>
        <w:p w:rsidR="00A13E3C" w:rsidRDefault="00306220" w:rsidP="00306220">
          <w:pPr>
            <w:pStyle w:val="CEC7D89FC4E6624AB4D1BAEFDBEFFC19"/>
          </w:pPr>
          <w:r w:rsidRPr="004D1EFD">
            <w:rPr>
              <w:rStyle w:val="PlaceholderText"/>
            </w:rPr>
            <w:t>Click or tap here to enter text.</w:t>
          </w:r>
        </w:p>
      </w:docPartBody>
    </w:docPart>
    <w:docPart>
      <w:docPartPr>
        <w:name w:val="1D986356756C42498A56C1D7A23C700D"/>
        <w:category>
          <w:name w:val="General"/>
          <w:gallery w:val="placeholder"/>
        </w:category>
        <w:types>
          <w:type w:val="bbPlcHdr"/>
        </w:types>
        <w:behaviors>
          <w:behavior w:val="content"/>
        </w:behaviors>
        <w:guid w:val="{29FCA687-4637-1B4A-B8E4-167D2D18C383}"/>
      </w:docPartPr>
      <w:docPartBody>
        <w:p w:rsidR="00A13E3C" w:rsidRDefault="00306220" w:rsidP="00306220">
          <w:pPr>
            <w:pStyle w:val="1D986356756C42498A56C1D7A23C700D"/>
          </w:pPr>
          <w:r w:rsidRPr="00357631">
            <w:rPr>
              <w:rStyle w:val="PlaceholderText"/>
            </w:rPr>
            <w:t>Click or tap here to enter text.</w:t>
          </w:r>
        </w:p>
      </w:docPartBody>
    </w:docPart>
    <w:docPart>
      <w:docPartPr>
        <w:name w:val="26A5D6560AE14C48A6AE1CF2A9D0B056"/>
        <w:category>
          <w:name w:val="General"/>
          <w:gallery w:val="placeholder"/>
        </w:category>
        <w:types>
          <w:type w:val="bbPlcHdr"/>
        </w:types>
        <w:behaviors>
          <w:behavior w:val="content"/>
        </w:behaviors>
        <w:guid w:val="{44BD009A-7842-384C-9CF2-775F9298F19E}"/>
      </w:docPartPr>
      <w:docPartBody>
        <w:p w:rsidR="00A13E3C" w:rsidRDefault="00306220" w:rsidP="00306220">
          <w:pPr>
            <w:pStyle w:val="26A5D6560AE14C48A6AE1CF2A9D0B056"/>
          </w:pPr>
          <w:r w:rsidRPr="00357631">
            <w:rPr>
              <w:rStyle w:val="PlaceholderText"/>
            </w:rPr>
            <w:t>Click or tap here to enter text.</w:t>
          </w:r>
        </w:p>
      </w:docPartBody>
    </w:docPart>
    <w:docPart>
      <w:docPartPr>
        <w:name w:val="7333319A5444094CA59CCAC5F04D39B2"/>
        <w:category>
          <w:name w:val="General"/>
          <w:gallery w:val="placeholder"/>
        </w:category>
        <w:types>
          <w:type w:val="bbPlcHdr"/>
        </w:types>
        <w:behaviors>
          <w:behavior w:val="content"/>
        </w:behaviors>
        <w:guid w:val="{191D6EEA-FEF0-E249-8CE1-41BED1B61ECE}"/>
      </w:docPartPr>
      <w:docPartBody>
        <w:p w:rsidR="00A13E3C" w:rsidRDefault="00306220" w:rsidP="00306220">
          <w:pPr>
            <w:pStyle w:val="7333319A5444094CA59CCAC5F04D39B2"/>
          </w:pPr>
          <w:r w:rsidRPr="00504464">
            <w:rPr>
              <w:rStyle w:val="PlaceholderText"/>
            </w:rPr>
            <w:t>Click or tap here to enter text.</w:t>
          </w:r>
        </w:p>
      </w:docPartBody>
    </w:docPart>
    <w:docPart>
      <w:docPartPr>
        <w:name w:val="4D2B1593934489448C75927B38C50731"/>
        <w:category>
          <w:name w:val="General"/>
          <w:gallery w:val="placeholder"/>
        </w:category>
        <w:types>
          <w:type w:val="bbPlcHdr"/>
        </w:types>
        <w:behaviors>
          <w:behavior w:val="content"/>
        </w:behaviors>
        <w:guid w:val="{79FCD8DB-EF59-5D43-99DD-D9FECAE74951}"/>
      </w:docPartPr>
      <w:docPartBody>
        <w:p w:rsidR="00A13E3C" w:rsidRDefault="00306220" w:rsidP="00306220">
          <w:pPr>
            <w:pStyle w:val="4D2B1593934489448C75927B38C50731"/>
          </w:pPr>
          <w:r w:rsidRPr="00504464">
            <w:rPr>
              <w:rStyle w:val="PlaceholderText"/>
            </w:rPr>
            <w:t>Click or tap here to enter text.</w:t>
          </w:r>
        </w:p>
      </w:docPartBody>
    </w:docPart>
    <w:docPart>
      <w:docPartPr>
        <w:name w:val="87A1258309EA1E4E92EFD41AAB434993"/>
        <w:category>
          <w:name w:val="General"/>
          <w:gallery w:val="placeholder"/>
        </w:category>
        <w:types>
          <w:type w:val="bbPlcHdr"/>
        </w:types>
        <w:behaviors>
          <w:behavior w:val="content"/>
        </w:behaviors>
        <w:guid w:val="{BF63B653-BA38-4742-B7B9-A636C42D2D89}"/>
      </w:docPartPr>
      <w:docPartBody>
        <w:p w:rsidR="00A13E3C" w:rsidRDefault="00306220" w:rsidP="00306220">
          <w:pPr>
            <w:pStyle w:val="87A1258309EA1E4E92EFD41AAB434993"/>
          </w:pPr>
          <w:r w:rsidRPr="00504464">
            <w:rPr>
              <w:rStyle w:val="PlaceholderText"/>
            </w:rPr>
            <w:t>Click or tap here to enter text.</w:t>
          </w:r>
        </w:p>
      </w:docPartBody>
    </w:docPart>
    <w:docPart>
      <w:docPartPr>
        <w:name w:val="39AFB668947D82479986A3A42E3A3DCF"/>
        <w:category>
          <w:name w:val="General"/>
          <w:gallery w:val="placeholder"/>
        </w:category>
        <w:types>
          <w:type w:val="bbPlcHdr"/>
        </w:types>
        <w:behaviors>
          <w:behavior w:val="content"/>
        </w:behaviors>
        <w:guid w:val="{F0B23B7E-8EF7-E74B-B13D-F02C8C6E7B28}"/>
      </w:docPartPr>
      <w:docPartBody>
        <w:p w:rsidR="00A13E3C" w:rsidRDefault="00306220" w:rsidP="00306220">
          <w:pPr>
            <w:pStyle w:val="39AFB668947D82479986A3A42E3A3DCF"/>
          </w:pPr>
          <w:r w:rsidRPr="00504464">
            <w:rPr>
              <w:rStyle w:val="PlaceholderText"/>
            </w:rPr>
            <w:t>Click or tap here to enter text.</w:t>
          </w:r>
        </w:p>
      </w:docPartBody>
    </w:docPart>
    <w:docPart>
      <w:docPartPr>
        <w:name w:val="C8A335E132C05045854E6167DD165EF9"/>
        <w:category>
          <w:name w:val="General"/>
          <w:gallery w:val="placeholder"/>
        </w:category>
        <w:types>
          <w:type w:val="bbPlcHdr"/>
        </w:types>
        <w:behaviors>
          <w:behavior w:val="content"/>
        </w:behaviors>
        <w:guid w:val="{214D6F98-3249-F340-A8CE-919575E9FA8D}"/>
      </w:docPartPr>
      <w:docPartBody>
        <w:p w:rsidR="00A13E3C" w:rsidRDefault="00306220" w:rsidP="00306220">
          <w:pPr>
            <w:pStyle w:val="C8A335E132C05045854E6167DD165EF9"/>
          </w:pPr>
          <w:r w:rsidRPr="00504464">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A7B8493-98A8-E840-BBC2-3D4E53FBD592}"/>
      </w:docPartPr>
      <w:docPartBody>
        <w:p w:rsidR="00A13E3C" w:rsidRDefault="00306220">
          <w:r w:rsidRPr="008E035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FrutigerLTPro">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20"/>
    <w:rsid w:val="00306220"/>
    <w:rsid w:val="003767D0"/>
    <w:rsid w:val="00976409"/>
    <w:rsid w:val="00A13E3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06220"/>
    <w:rPr>
      <w:color w:val="808080"/>
    </w:rPr>
  </w:style>
  <w:style w:type="paragraph" w:customStyle="1" w:styleId="8C10A7D549282E43B9079DAA59A69E79">
    <w:name w:val="8C10A7D549282E43B9079DAA59A69E79"/>
    <w:rsid w:val="00306220"/>
  </w:style>
  <w:style w:type="paragraph" w:customStyle="1" w:styleId="B7E6FEF7A415F94A92A0659E7B8A2BC1">
    <w:name w:val="B7E6FEF7A415F94A92A0659E7B8A2BC1"/>
    <w:rsid w:val="00306220"/>
  </w:style>
  <w:style w:type="paragraph" w:customStyle="1" w:styleId="29BC80A2CFFB0840884C250131914AA5">
    <w:name w:val="29BC80A2CFFB0840884C250131914AA5"/>
    <w:rsid w:val="00306220"/>
  </w:style>
  <w:style w:type="paragraph" w:customStyle="1" w:styleId="FCEE476B104C4B4291018713C9E8620A">
    <w:name w:val="FCEE476B104C4B4291018713C9E8620A"/>
    <w:rsid w:val="00306220"/>
  </w:style>
  <w:style w:type="paragraph" w:customStyle="1" w:styleId="4803C3F19C6E254695B97EE33E88B0C8">
    <w:name w:val="4803C3F19C6E254695B97EE33E88B0C8"/>
    <w:rsid w:val="00306220"/>
  </w:style>
  <w:style w:type="paragraph" w:customStyle="1" w:styleId="325D0C9402183D43A3261B4548851320">
    <w:name w:val="325D0C9402183D43A3261B4548851320"/>
    <w:rsid w:val="00306220"/>
  </w:style>
  <w:style w:type="paragraph" w:customStyle="1" w:styleId="6D69BD660C8BE049ADBA07D7C5F59C22">
    <w:name w:val="6D69BD660C8BE049ADBA07D7C5F59C22"/>
    <w:rsid w:val="00306220"/>
  </w:style>
  <w:style w:type="paragraph" w:customStyle="1" w:styleId="8ECF3854FD229E45A4AF50BFCBD67D51">
    <w:name w:val="8ECF3854FD229E45A4AF50BFCBD67D51"/>
    <w:rsid w:val="00306220"/>
  </w:style>
  <w:style w:type="paragraph" w:customStyle="1" w:styleId="B8C76C9AB9FD604FAE56D01958C6A044">
    <w:name w:val="B8C76C9AB9FD604FAE56D01958C6A044"/>
    <w:rsid w:val="00306220"/>
  </w:style>
  <w:style w:type="paragraph" w:customStyle="1" w:styleId="BB968E099DBC85449BFBAC208D8621AF">
    <w:name w:val="BB968E099DBC85449BFBAC208D8621AF"/>
    <w:rsid w:val="00306220"/>
  </w:style>
  <w:style w:type="paragraph" w:customStyle="1" w:styleId="12D4E7CF1F83AF4EACA34DA75BFAEE21">
    <w:name w:val="12D4E7CF1F83AF4EACA34DA75BFAEE21"/>
    <w:rsid w:val="00306220"/>
  </w:style>
  <w:style w:type="paragraph" w:customStyle="1" w:styleId="97FFBBC7BEEEAC468EFC402410CE50A2">
    <w:name w:val="97FFBBC7BEEEAC468EFC402410CE50A2"/>
    <w:rsid w:val="00306220"/>
  </w:style>
  <w:style w:type="paragraph" w:customStyle="1" w:styleId="76250CFC864DA348892D1ACF54134C27">
    <w:name w:val="76250CFC864DA348892D1ACF54134C27"/>
    <w:rsid w:val="00306220"/>
  </w:style>
  <w:style w:type="paragraph" w:customStyle="1" w:styleId="6B97CC78AC579E4F8131DABB8161AC26">
    <w:name w:val="6B97CC78AC579E4F8131DABB8161AC26"/>
    <w:rsid w:val="00306220"/>
  </w:style>
  <w:style w:type="paragraph" w:customStyle="1" w:styleId="83393E7107E2F34891442DFE68964E22">
    <w:name w:val="83393E7107E2F34891442DFE68964E22"/>
    <w:rsid w:val="00306220"/>
  </w:style>
  <w:style w:type="paragraph" w:customStyle="1" w:styleId="E2C60C6A96F60D4FA619376508148046">
    <w:name w:val="E2C60C6A96F60D4FA619376508148046"/>
    <w:rsid w:val="00306220"/>
  </w:style>
  <w:style w:type="paragraph" w:customStyle="1" w:styleId="451CCC1CF126184EA52C98C465F8D9C8">
    <w:name w:val="451CCC1CF126184EA52C98C465F8D9C8"/>
    <w:rsid w:val="00306220"/>
  </w:style>
  <w:style w:type="paragraph" w:customStyle="1" w:styleId="492FE553B0706B47AC254D7461AD1C4C">
    <w:name w:val="492FE553B0706B47AC254D7461AD1C4C"/>
    <w:rsid w:val="00306220"/>
  </w:style>
  <w:style w:type="paragraph" w:customStyle="1" w:styleId="77939600C5B0684297E38A0A3CD87879">
    <w:name w:val="77939600C5B0684297E38A0A3CD87879"/>
    <w:rsid w:val="00306220"/>
  </w:style>
  <w:style w:type="paragraph" w:customStyle="1" w:styleId="659B21E15593534B8981BC0095ED5E3F">
    <w:name w:val="659B21E15593534B8981BC0095ED5E3F"/>
    <w:rsid w:val="00306220"/>
  </w:style>
  <w:style w:type="paragraph" w:customStyle="1" w:styleId="F1C5CB9BBB181E42A4E1B7A074C07836">
    <w:name w:val="F1C5CB9BBB181E42A4E1B7A074C07836"/>
    <w:rsid w:val="00306220"/>
  </w:style>
  <w:style w:type="paragraph" w:customStyle="1" w:styleId="D8BD067244DF574A8F80D52C0B891617">
    <w:name w:val="D8BD067244DF574A8F80D52C0B891617"/>
    <w:rsid w:val="00306220"/>
  </w:style>
  <w:style w:type="paragraph" w:customStyle="1" w:styleId="E364E6E7FCF68848AC72FACE102AA74B">
    <w:name w:val="E364E6E7FCF68848AC72FACE102AA74B"/>
    <w:rsid w:val="00306220"/>
  </w:style>
  <w:style w:type="paragraph" w:customStyle="1" w:styleId="E436BA925DA89042B39F0C15DA8309B9">
    <w:name w:val="E436BA925DA89042B39F0C15DA8309B9"/>
    <w:rsid w:val="00306220"/>
  </w:style>
  <w:style w:type="paragraph" w:customStyle="1" w:styleId="99139BFB6BF2DF4D9E7F2D0A95417E2D">
    <w:name w:val="99139BFB6BF2DF4D9E7F2D0A95417E2D"/>
    <w:rsid w:val="00306220"/>
  </w:style>
  <w:style w:type="paragraph" w:customStyle="1" w:styleId="2DAA224429255148B9C5B6D9BE9EA835">
    <w:name w:val="2DAA224429255148B9C5B6D9BE9EA835"/>
    <w:rsid w:val="00306220"/>
  </w:style>
  <w:style w:type="paragraph" w:customStyle="1" w:styleId="59E4B5BCE35E7E459F98D24E338FBF30">
    <w:name w:val="59E4B5BCE35E7E459F98D24E338FBF30"/>
    <w:rsid w:val="00306220"/>
  </w:style>
  <w:style w:type="paragraph" w:customStyle="1" w:styleId="D38F979105D0C649BD23B0EB42E2D51B">
    <w:name w:val="D38F979105D0C649BD23B0EB42E2D51B"/>
    <w:rsid w:val="00306220"/>
  </w:style>
  <w:style w:type="paragraph" w:customStyle="1" w:styleId="5A7BA4F59F4F2A4B955C5646AAB4FFA6">
    <w:name w:val="5A7BA4F59F4F2A4B955C5646AAB4FFA6"/>
    <w:rsid w:val="00306220"/>
  </w:style>
  <w:style w:type="paragraph" w:customStyle="1" w:styleId="21C13A8F2AD92A408A49C143A0B6FD97">
    <w:name w:val="21C13A8F2AD92A408A49C143A0B6FD97"/>
    <w:rsid w:val="00306220"/>
  </w:style>
  <w:style w:type="paragraph" w:customStyle="1" w:styleId="7339F973BA39164EA02F0888C028AF20">
    <w:name w:val="7339F973BA39164EA02F0888C028AF20"/>
    <w:rsid w:val="00306220"/>
  </w:style>
  <w:style w:type="paragraph" w:customStyle="1" w:styleId="C515EA41A9DCF24D96ED4BA41445B9BA">
    <w:name w:val="C515EA41A9DCF24D96ED4BA41445B9BA"/>
    <w:rsid w:val="00306220"/>
  </w:style>
  <w:style w:type="paragraph" w:customStyle="1" w:styleId="D4212F0FBFBC6F40A38C7130E0034F19">
    <w:name w:val="D4212F0FBFBC6F40A38C7130E0034F19"/>
    <w:rsid w:val="00306220"/>
  </w:style>
  <w:style w:type="paragraph" w:customStyle="1" w:styleId="BAADA62F0B2E564D9E535D1F7E19A4F9">
    <w:name w:val="BAADA62F0B2E564D9E535D1F7E19A4F9"/>
    <w:rsid w:val="00306220"/>
  </w:style>
  <w:style w:type="paragraph" w:customStyle="1" w:styleId="CA012638ACBB0242BF221F4F1538624B">
    <w:name w:val="CA012638ACBB0242BF221F4F1538624B"/>
    <w:rsid w:val="00306220"/>
  </w:style>
  <w:style w:type="paragraph" w:customStyle="1" w:styleId="B8B9CFD66E130A47995C61631D0E8B25">
    <w:name w:val="B8B9CFD66E130A47995C61631D0E8B25"/>
    <w:rsid w:val="00306220"/>
  </w:style>
  <w:style w:type="paragraph" w:customStyle="1" w:styleId="096568BD9BD2374AB080944EBBCC76B8">
    <w:name w:val="096568BD9BD2374AB080944EBBCC76B8"/>
    <w:rsid w:val="00306220"/>
  </w:style>
  <w:style w:type="paragraph" w:customStyle="1" w:styleId="E15B91FC0A74564893FDAD38C1C395A1">
    <w:name w:val="E15B91FC0A74564893FDAD38C1C395A1"/>
    <w:rsid w:val="00306220"/>
  </w:style>
  <w:style w:type="paragraph" w:customStyle="1" w:styleId="E40319A1976BAE42847030382633CE2D">
    <w:name w:val="E40319A1976BAE42847030382633CE2D"/>
    <w:rsid w:val="00306220"/>
  </w:style>
  <w:style w:type="paragraph" w:customStyle="1" w:styleId="E7847584A010A840A3CA2FD374D8D4C8">
    <w:name w:val="E7847584A010A840A3CA2FD374D8D4C8"/>
    <w:rsid w:val="00306220"/>
  </w:style>
  <w:style w:type="paragraph" w:customStyle="1" w:styleId="8FCFFF5CE864BD4B9A6E416165BE52FE">
    <w:name w:val="8FCFFF5CE864BD4B9A6E416165BE52FE"/>
    <w:rsid w:val="00306220"/>
  </w:style>
  <w:style w:type="paragraph" w:customStyle="1" w:styleId="AAACDB868C801E4E807A04221409CEAA">
    <w:name w:val="AAACDB868C801E4E807A04221409CEAA"/>
    <w:rsid w:val="00306220"/>
  </w:style>
  <w:style w:type="paragraph" w:customStyle="1" w:styleId="28E052D2BB38314ABAD5257300FFD314">
    <w:name w:val="28E052D2BB38314ABAD5257300FFD314"/>
    <w:rsid w:val="00306220"/>
  </w:style>
  <w:style w:type="paragraph" w:customStyle="1" w:styleId="A5BCC1E3DD5C4645B9DE92E03995C59A">
    <w:name w:val="A5BCC1E3DD5C4645B9DE92E03995C59A"/>
    <w:rsid w:val="00306220"/>
  </w:style>
  <w:style w:type="paragraph" w:customStyle="1" w:styleId="9DAC99E35088914AAD75E5517F2B9F6B">
    <w:name w:val="9DAC99E35088914AAD75E5517F2B9F6B"/>
    <w:rsid w:val="00306220"/>
  </w:style>
  <w:style w:type="paragraph" w:customStyle="1" w:styleId="994D3AB81438544296605DE43850077E">
    <w:name w:val="994D3AB81438544296605DE43850077E"/>
    <w:rsid w:val="00306220"/>
  </w:style>
  <w:style w:type="paragraph" w:customStyle="1" w:styleId="B86BA1580F6AE84B889A256518E8C829">
    <w:name w:val="B86BA1580F6AE84B889A256518E8C829"/>
    <w:rsid w:val="00306220"/>
  </w:style>
  <w:style w:type="paragraph" w:customStyle="1" w:styleId="820CC769BDB4214AA50CC402DD36A343">
    <w:name w:val="820CC769BDB4214AA50CC402DD36A343"/>
    <w:rsid w:val="00306220"/>
  </w:style>
  <w:style w:type="paragraph" w:customStyle="1" w:styleId="4F0665E306264044BEB1944C5F70551B">
    <w:name w:val="4F0665E306264044BEB1944C5F70551B"/>
    <w:rsid w:val="00306220"/>
  </w:style>
  <w:style w:type="paragraph" w:customStyle="1" w:styleId="CEC7D89FC4E6624AB4D1BAEFDBEFFC19">
    <w:name w:val="CEC7D89FC4E6624AB4D1BAEFDBEFFC19"/>
    <w:rsid w:val="00306220"/>
  </w:style>
  <w:style w:type="paragraph" w:customStyle="1" w:styleId="1D986356756C42498A56C1D7A23C700D">
    <w:name w:val="1D986356756C42498A56C1D7A23C700D"/>
    <w:rsid w:val="00306220"/>
  </w:style>
  <w:style w:type="paragraph" w:customStyle="1" w:styleId="26A5D6560AE14C48A6AE1CF2A9D0B056">
    <w:name w:val="26A5D6560AE14C48A6AE1CF2A9D0B056"/>
    <w:rsid w:val="00306220"/>
  </w:style>
  <w:style w:type="paragraph" w:customStyle="1" w:styleId="7333319A5444094CA59CCAC5F04D39B2">
    <w:name w:val="7333319A5444094CA59CCAC5F04D39B2"/>
    <w:rsid w:val="00306220"/>
  </w:style>
  <w:style w:type="paragraph" w:customStyle="1" w:styleId="4D2B1593934489448C75927B38C50731">
    <w:name w:val="4D2B1593934489448C75927B38C50731"/>
    <w:rsid w:val="00306220"/>
  </w:style>
  <w:style w:type="paragraph" w:customStyle="1" w:styleId="87A1258309EA1E4E92EFD41AAB434993">
    <w:name w:val="87A1258309EA1E4E92EFD41AAB434993"/>
    <w:rsid w:val="00306220"/>
  </w:style>
  <w:style w:type="paragraph" w:customStyle="1" w:styleId="39AFB668947D82479986A3A42E3A3DCF">
    <w:name w:val="39AFB668947D82479986A3A42E3A3DCF"/>
    <w:rsid w:val="00306220"/>
  </w:style>
  <w:style w:type="paragraph" w:customStyle="1" w:styleId="C8A335E132C05045854E6167DD165EF9">
    <w:name w:val="C8A335E132C05045854E6167DD165EF9"/>
    <w:rsid w:val="00306220"/>
  </w:style>
  <w:style w:type="paragraph" w:customStyle="1" w:styleId="99AE9DBEAA569740A7A3803E0F59062D">
    <w:name w:val="99AE9DBEAA569740A7A3803E0F59062D"/>
    <w:rsid w:val="0030622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7A2B93A-9F22-4C44-8B53-6BE54E8F6883}">
  <we:reference id="f78a3046-9e99-4300-aa2b-5814002b01a2" version="1.46.0.0" store="EXCatalog" storeType="EXCatalog"/>
  <we:alternateReferences>
    <we:reference id="WA104382081" version="1.46.0.0" store="en-GB" storeType="OMEX"/>
  </we:alternateReferences>
  <we:properties>
    <we:property name="MENDELEY_CITATIONS" value="[{&quot;citationID&quot;:&quot;MENDELEY_CITATION_8ae06552-47b9-40c6-9e52-8c487d64c80f&quot;,&quot;properties&quot;:{&quot;noteIndex&quot;:0},&quot;isEdited&quot;:false,&quot;manualOverride&quot;:{&quot;isManuallyOverridden&quot;:false,&quot;citeprocText&quot;:&quot;(FAO, 2020)&quot;,&quot;manualOverrideText&quot;:&quot;&quot;},&quot;citationTag&quot;:&quot;MENDELEY_CITATION_v3_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&quot;,&quot;citationItems&quot;:[{&quot;id&quot;:&quot;4f3a8317-a25a-38a9-877f-9eb0ad148530&quot;,&quot;itemData&quot;:{&quot;type&quot;:&quot;book&quot;,&quot;id&quot;:&quot;4f3a8317-a25a-38a9-877f-9eb0ad148530&quot;,&quot;title&quot;:&quot;State of knowledge of soil biodiversity - Status, challenges and potentialities&quot;,&quot;author&quot;:[{&quot;family&quot;:&quot;FAO&quot;,&quot;given&quot;:&quot;&quot;,&quot;parse-names&quot;:false,&quot;dropping-particle&quot;:&quot;&quot;,&quot;non-dropping-particle&quot;:&quot;&quot;}],&quot;container-title&quot;:&quot;State of knowledge of soil biodiversity - Status, challenges and potentialities&quot;,&quot;DOI&quot;:&quot;10.4060/cb1928en&quot;,&quot;issued&quot;:{&quot;date-parts&quot;:[[2020]]},&quot;abstract&quot;:&quot;to save the part about biotechnology&quot;,&quot;container-title-short&quot;:&quot;&quot;},&quot;isTemporary&quot;:false}]},{&quot;citationID&quot;:&quot;MENDELEY_CITATION_5c6e77eb-bd6f-434b-9f06-6538e032f07a&quot;,&quot;properties&quot;:{&quot;noteIndex&quot;:0},&quot;isEdited&quot;:false,&quot;manualOverride&quot;:{&quot;isManuallyOverridden&quot;:false,&quot;citeprocText&quot;:&quot;(Tibbett et al., 2020)&quot;,&quot;manualOverrideText&quot;:&quot;&quot;},&quot;citationTag&quot;:&quot;MENDELEY_CITATION_v3_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&quot;,&quot;citationItems&quot;:[{&quot;id&quot;:&quot;ff11c28a-c304-3346-9635-fb358fd514c9&quot;,&quot;itemData&quot;:{&quot;type&quot;:&quot;article-journal&quot;,&quot;id&quot;:&quot;ff11c28a-c304-3346-9635-fb358fd514c9&quot;,&quot;title&quot;:&quot;Identifying potential threats to soil biodiversity&quot;,&quot;author&quot;:[{&quot;family&quot;:&quot;Tibbett&quot;,&quot;given&quot;:&quot;Mark&quot;,&quot;parse-names&quot;:false,&quot;dropping-particle&quot;:&quot;&quot;,&quot;non-dropping-particle&quot;:&quot;&quot;},{&quot;family&quot;:&quot;Fraser&quot;,&quot;given&quot;:&quot;Tandra D.&quot;,&quot;parse-names&quot;:false,&quot;dropping-particle&quot;:&quot;&quot;,&quot;non-dropping-particle&quot;:&quot;&quot;},{&quot;family&quot;:&quot;Duddigan&quot;,&quot;given&quot;:&quot;Sarah&quot;,&quot;parse-names&quot;:false,&quot;dropping-particle&quot;:&quot;&quot;,&quot;non-dropping-particle&quot;:&quot;&quot;}],&quot;container-title&quot;:&quot;PeerJ&quot;,&quot;DOI&quot;:&quot;10.7717/peerj.9271&quot;,&quot;ISSN&quot;:&quot;21678359&quot;,&quot;issued&quot;:{&quot;date-parts&quot;:[[2020]]},&quot;abstract&quot;:&quot;A decline in soil biodiversity is generally considered to be the reduction of forms of life living in soils, both in terms of quantity and variety. Where soil biodiversity decline occurs, it can significantly affect the soils' ability to function, respond to perturbations and recover from a disturbance. Several soil threats have been identified as having negative effects on soil biodiversity, including human intensive exploitation, land-use change and soil organic matter decline. In this review we consider what we mean by soil biodiversity, and why it is important to monitor. After a thorough review of the literature identified on a Web of Science search concerning threats to soil biodiversity (topic search: Threat \&quot;soil biodiversity\&quot;), we compiled a table of biodiversity threats considered in each paper including climate change, land use change, intensive human exploitation, decline in soil health or plastic; followed by detailed listings of threats studied. This we compared to a previously published expert assessment of threats to soil biodiversity. In addition, we identified emerging threats, particularly microplastics, in the 10 years following these knowledge based rankings. We found that many soil biodiversity studies do not focus on biodiversity sensu stricto, rather these studies examined either changes in abundance and/or diversity of individual groups of soil biota, instead of soil biodiversity as a whole, encompassing all levels of the soil food web. This highlights the complexity of soil biodiversity which is often impractical to assess in all but the largest studies. Published global scientific activity was only partially related to the threats identified by the expert panel assessment. The number of threats and the priority given to the threats (by number of publications) were quite different, indicating a disparity between research actions versus perceived threats. The lack of research effort in key areas of high priority in the threats to soil biodiversity are a concerning finding and requires some consideration and debate in the research community.&quot;,&quot;volume&quot;:&quot;8&quot;,&quot;container-title-short&quot;:&quot;PeerJ&quot;},&quot;isTemporary&quot;:false}]},{&quot;citationID&quot;:&quot;MENDELEY_CITATION_f6d57a4d-47d8-4c23-9f50-1b47065b4a88&quot;,&quot;properties&quot;:{&quot;noteIndex&quot;:0},&quot;isEdited&quot;:false,&quot;manualOverride&quot;:{&quot;isManuallyOverridden&quot;:false,&quot;citeprocText&quot;:&quot;(Y. Sun et al., 2007)&quot;,&quot;manualOverrideText&quot;:&quot;&quot;},&quot;citationTag&quot;:&quot;MENDELEY_CITATION_v3_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&quot;,&quot;citationItems&quot;:[{&quot;id&quot;:&quot;898da234-293d-35fe-bde8-295920b7f18b&quot;,&quot;itemData&quot;:{&quot;type&quot;:&quot;article-journal&quot;,&quot;id&quot;:&quot;898da234-293d-35fe-bde8-295920b7f18b&quot;,&quot;title&quot;:&quot;How often will it rain?&quot;,&quot;author&quot;:[{&quot;family&quot;:&quot;Sun&quot;,&quot;given&quot;:&quot;Ying&quot;,&quot;parse-names&quot;:false,&quot;dropping-particle&quot;:&quot;&quot;,&quot;non-dropping-particle&quot;:&quot;&quot;},{&quot;family&quot;:&quot;Solomon&quot;,&quot;given&quot;:&quot;Susan&quot;,&quot;parse-names&quot;:false,&quot;dropping-particle&quot;:&quot;&quot;,&quot;non-dropping-particle&quot;:&quot;&quot;},{&quot;family&quot;:&quot;Dai&quot;,&quot;given&quot;:&quot;Aiguo&quot;,&quot;parse-names&quot;:false,&quot;dropping-particle&quot;:&quot;&quot;,&quot;non-dropping-particle&quot;:&quot;&quot;},{&quot;family&quot;:&quot;Portmann&quot;,&quot;given&quot;:&quot;Robert W.&quot;,&quot;parse-names&quot;:false,&quot;dropping-particle&quot;:&quot;&quot;,&quot;non-dropping-particle&quot;:&quot;&quot;}],&quot;container-title&quot;:&quot;Journal of Climate&quot;,&quot;DOI&quot;:&quot;10.1175/JCLI4263.1&quot;,&quot;ISSN&quot;:&quot;08948755&quot;,&quot;issued&quot;:{&quot;date-parts&quot;:[[2007]]},&quot;abstract&quot;:&quot;Daily precipitation data from climate change simulations using the latest generation of coupled climate system models are analyzed for potential future changes in precipitation characteristics. For the Intergovernmental Panel on Climate Change (IPCC) Special Report on Emissions Scenarios (SRES) B1 (a low projection), A1B (a medium projection), and A2 (a high projection) during the twenty-first century, all the models consistently show a shift toward more intense and extreme precipitation for the globe as a whole and over various regions. For both SIZES B1 and A2, most models show decreased daily precipitation frequency and all the models show increased daily precipitation intensity. The multimodel averaged percentage increase in the precipitation intensity (2.0% K-1) is larger than the magnitude of the precipitation frequency decrease (-0.7% K-1). However, the shift in precipitation frequency distribution toward extremes results in large increases in very heavy precipitation events (&gt;50 mm day-1), so that for very heavy precipitation, the percentage increase in frequency is much larger than the increase in intensity (31.2% versus 2.4%). The climate model projected increases in daily precipitation intensity are, however, smaller than that based on simple thermodynamics (∼7% K-1). Multimodel ensemble means show that precipitation amount increases during the twenty-first century over high latitudes, as well as over currently wet regions in low- and midlatitudes more than other regions. This increase mostly results from a combination of increased frequency and intensity. Over the dry regions in the subtropics, the precipitation amount generally declines because of decreases in both frequency and intensity. This indicates that wet regions may get wetter and dry regions may become drier mostly because of a simultaneous increase (decrease) of precipitation frequency and intensity. © 2007 American Meteorological Society.&quot;,&quot;issue&quot;:&quot;19&quot;,&quot;volume&quot;:&quot;20&quot;,&quot;container-title-short&quot;:&quot;J Clim&quot;},&quot;isTemporary&quot;:false}]},{&quot;citationID&quot;:&quot;MENDELEY_CITATION_ea0c6378-75af-4433-b487-469298c486ed&quot;,&quot;properties&quot;:{&quot;noteIndex&quot;:0},&quot;isEdited&quot;:false,&quot;manualOverride&quot;:{&quot;isManuallyOverridden&quot;:false,&quot;citeprocText&quot;:&quot;(Knapp et al., 2008)&quot;,&quot;manualOverrideText&quot;:&quot;&quot;},&quot;citationTag&quot;:&quot;MENDELEY_CITATION_v3_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&quot;,&quot;citationItems&quot;:[{&quot;id&quot;:&quot;a5893f57-bc8c-3408-82e3-9736359b64da&quot;,&quot;itemData&quot;:{&quot;type&quot;:&quot;article-journal&quot;,&quot;id&quot;:&quot;a5893f57-bc8c-3408-82e3-9736359b64da&quot;,&quot;title&quot;:&quot;Consequences of More Extreme Precipitation Regimes for Terrestrial Ecosystems&quot;,&quot;author&quot;:[{&quot;family&quot;:&quot;Knapp&quot;,&quot;given&quot;:&quot;Alan K.&quot;,&quot;parse-names&quot;:false,&quot;dropping-particle&quot;:&quot;&quot;,&quot;non-dropping-particle&quot;:&quot;&quot;},{&quot;family&quot;:&quot;Beier&quot;,&quot;given&quot;:&quot;Claus&quot;,&quot;parse-names&quot;:false,&quot;dropping-particle&quot;:&quot;&quot;,&quot;non-dropping-particle&quot;:&quot;&quot;},{&quot;family&quot;:&quot;Briske&quot;,&quot;given&quot;:&quot;David D.&quot;,&quot;parse-names&quot;:false,&quot;dropping-particle&quot;:&quot;&quot;,&quot;non-dropping-particle&quot;:&quot;&quot;},{&quot;family&quot;:&quot;Classen&quot;,&quot;given&quot;:&quot;Aimée T.&quot;,&quot;parse-names&quot;:false,&quot;dropping-particle&quot;:&quot;&quot;,&quot;non-dropping-particle&quot;:&quot;&quot;},{&quot;family&quot;:&quot;Yiqi&quot;,&quot;given&quot;:&quot;Luo&quot;,&quot;parse-names&quot;:false,&quot;dropping-particle&quot;:&quot;&quot;,&quot;non-dropping-particle&quot;:&quot;&quot;},{&quot;family&quot;:&quot;Reichstein&quot;,&quot;given&quot;:&quot;Markus&quot;,&quot;parse-names&quot;:false,&quot;dropping-particle&quot;:&quot;&quot;,&quot;non-dropping-particle&quot;:&quot;&quot;},{&quot;family&quot;:&quot;Smith&quot;,&quot;given&quot;:&quot;Melinda D.&quot;,&quot;parse-names&quot;:false,&quot;dropping-particle&quot;:&quot;&quot;,&quot;non-dropping-particle&quot;:&quot;&quot;},{&quot;family&quot;:&quot;Smith&quot;,&quot;given&quot;:&quot;Stanley D.&quot;,&quot;parse-names&quot;:false,&quot;dropping-particle&quot;:&quot;&quot;,&quot;non-dropping-particle&quot;:&quot;&quot;},{&quot;family&quot;:&quot;Bell&quot;,&quot;given&quot;:&quot;Jesse E.&quot;,&quot;parse-names&quot;:false,&quot;dropping-particle&quot;:&quot;&quot;,&quot;non-dropping-particle&quot;:&quot;&quot;},{&quot;family&quot;:&quot;Fay&quot;,&quot;given&quot;:&quot;Philip A.&quot;,&quot;parse-names&quot;:false,&quot;dropping-particle&quot;:&quot;&quot;,&quot;non-dropping-particle&quot;:&quot;&quot;},{&quot;family&quot;:&quot;Heisler&quot;,&quot;given&quot;:&quot;Jana L.&quot;,&quot;parse-names&quot;:false,&quot;dropping-particle&quot;:&quot;&quot;,&quot;non-dropping-particle&quot;:&quot;&quot;},{&quot;family&quot;:&quot;Leavitt&quot;,&quot;given&quot;:&quot;Steven W.&quot;,&quot;parse-names&quot;:false,&quot;dropping-particle&quot;:&quot;&quot;,&quot;non-dropping-particle&quot;:&quot;&quot;},{&quot;family&quot;:&quot;Sherry&quot;,&quot;given&quot;:&quot;Rebecca&quot;,&quot;parse-names&quot;:false,&quot;dropping-particle&quot;:&quot;&quot;,&quot;non-dropping-particle&quot;:&quot;&quot;},{&quot;family&quot;:&quot;Smith&quot;,&quot;given&quot;:&quot;Benjamin&quot;,&quot;parse-names&quot;:false,&quot;dropping-particle&quot;:&quot;&quot;,&quot;non-dropping-particle&quot;:&quot;&quot;},{&quot;family&quot;:&quot;Weng&quot;,&quot;given&quot;:&quot;Ensheng&quot;,&quot;parse-names&quot;:false,&quot;dropping-particle&quot;:&quot;&quot;,&quot;non-dropping-particle&quot;:&quot;&quot;}],&quot;container-title&quot;:&quot;BioScience&quot;,&quot;accessed&quot;:{&quot;date-parts&quot;:[[2022,8,18]]},&quot;DOI&quot;:&quot;10.1641/B580908&quot;,&quot;ISSN&quot;:&quot;0006-3568&quot;,&quot;URL&quot;:&quot;https://academic.oup.com/bioscience/article/58/9/811/250853&quot;,&quot;issued&quot;:{&quot;date-parts&quot;:[[2008,10,1]]},&quot;page&quot;:&quot;811-821&quot;,&quot;abstract&quot;:&quot;Amplification of the hydrological cycle as a consequence of global warming is forecast to lead to more extreme intra-annual precipitation regimes characterized by larger rainfall events and longer intervals between events. We present a conceptual framework, based on past investigations and ecological theory, for predicting the consequences of this underappreciated aspect of climate change. We consider a broad range of terrestrial ecosystems that vary in their overall water balance. More extreme rainfall regimes are expected to increase the duration and severity of soil water stress in mesic ecosystems as intervals between rainfall events increase. In contrast, xeric ecosystems may exhibit the opposite response to extreme events. Larger but less frequent rainfall events may result in proportional reductions in evaporative losses in xeric systems, and thus may lead to greater soil water availability. Hydric (wetland) ecosystems are predicted to experience reduced periods of anoxia in response to prolonged intervals between rainfall events. Understanding these contingent effects of ecosystem water balance is necessary for predicting how more extreme precipitation regimes will modify ecosystem processes and alter interactions with related global change drivers. © 2008 American Institute of Biological Sciences.&quot;,&quot;publisher&quot;:&quot;Oxford Academic&quot;,&quot;issue&quot;:&quot;9&quot;,&quot;volume&quot;:&quot;58&quot;,&quot;container-title-short&quot;:&quot;Bioscience&quot;},&quot;isTemporary&quot;:false}]},{&quot;citationID&quot;:&quot;MENDELEY_CITATION_b4a88800-dd8d-4a06-8f1c-ba0e87b56317&quot;,&quot;properties&quot;:{&quot;noteIndex&quot;:0},&quot;isEdited&quot;:false,&quot;manualOverride&quot;:{&quot;isManuallyOverridden&quot;:true,&quot;citeprocText&quot;:&quot;(Friedlingstein et al., n.d.; Walker et al., 2021)&quot;,&quot;manualOverrideText&quot;:&quot;(Friedlingstein et al., 2020; Walker et al., 2021)&quot;},&quot;citationTag&quot;:&quot;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&quot;,&quot;citationItems&quot;:[{&quot;id&quot;:&quot;bce4bd76-fb12-3b0d-af25-9360ce0b8405&quot;,&quot;itemData&quot;:{&quot;type&quot;:&quot;article-journal&quot;,&quot;id&quot;:&quot;bce4bd76-fb12-3b0d-af25-9360ce0b8405&quot;,&quot;title&quot;:&quot;Global carbon budget 2019&quot;,&quot;author&quot;:[{&quot;family&quot;:&quot;Friedlingstein&quot;,&quot;given&quot;:&quot;P&quot;,&quot;parse-names&quot;:false,&quot;dropping-particle&quot;:&quot;&quot;,&quot;non-dropping-particle&quot;:&quot;&quot;},{&quot;family&quot;:&quot;Jones&quot;,&quot;given&quot;:&quot;MW&quot;,&quot;parse-names&quot;:false,&quot;dropping-particle&quot;:&quot;&quot;,&quot;non-dropping-particle&quot;:&quot;&quot;},{&quot;family&quot;:&quot;…&quot;,&quot;given&quot;:&quot;M O'sullivan - Earth System&quot;,&quot;parse-names&quot;:false,&quot;dropping-particle&quot;:&quot;&quot;,&quot;non-dropping-particle&quot;:&quot;&quot;},{&quot;family&quot;:&quot;2019&quot;,&quot;given&quot;:&quot;undefined&quot;,&quot;parse-names&quot;:false,&quot;dropping-particle&quot;:&quot;&quot;,&quot;non-dropping-particle&quot;:&quot;&quot;}],&quot;container-title&quot;:&quot;essd.copernicus.org&quot;,&quot;accessed&quot;:{&quot;date-parts&quot;:[[2022,8,18]]},&quot;URL&quot;:&quot;https://essd.copernicus.org/articles/11/1783/2019/&quot;,&quot;container-title-short&quot;:&quot;&quot;},&quot;isTemporary&quot;:false},{&quot;id&quot;:&quot;9b34299f-33a0-36b7-a363-55b7127c0415&quot;,&quot;itemData&quot;:{&quot;type&quot;:&quot;article-journal&quot;,&quot;id&quot;:&quot;9b34299f-33a0-36b7-a363-55b7127c0415&quot;,&quot;title&quot;:&quot;Integrating the evidence for a terrestrial carbon sink caused by increasing atmospheric CO2&quot;,&quot;author&quot;:[{&quot;family&quot;:&quot;Walker&quot;,&quot;given&quot;:&quot;Anthony P.&quot;,&quot;parse-names&quot;:false,&quot;dropping-particle&quot;:&quot;&quot;,&quot;non-dropping-particle&quot;:&quot;&quot;},{&quot;family&quot;:&quot;Kauwe&quot;,&quot;given&quot;:&quot;Martin G.&quot;,&quot;parse-names&quot;:false,&quot;dropping-particle&quot;:&quot;&quot;,&quot;non-dropping-particle&quot;:&quot;de&quot;},{&quot;family&quot;:&quot;Bastos&quot;,&quot;given&quot;:&quot;Ana&quot;,&quot;parse-names&quot;:false,&quot;dropping-particle&quot;:&quot;&quot;,&quot;non-dropping-particle&quot;:&quot;&quot;},{&quot;family&quot;:&quot;Belmecheri&quot;,&quot;given&quot;:&quot;Soumaya&quot;,&quot;parse-names&quot;:false,&quot;dropping-particle&quot;:&quot;&quot;,&quot;non-dropping-particle&quot;:&quot;&quot;},{&quot;family&quot;:&quot;Georgiou&quot;,&quot;given&quot;:&quot;Katerina&quot;,&quot;parse-names&quot;:false,&quot;dropping-particle&quot;:&quot;&quot;,&quot;non-dropping-particle&quot;:&quot;&quot;},{&quot;family&quot;:&quot;Keeling&quot;,&quot;given&quot;:&quot;Ralph F.&quot;,&quot;parse-names&quot;:false,&quot;dropping-particle&quot;:&quot;&quot;,&quot;non-dropping-particle&quot;:&quot;&quot;},{&quot;family&quot;:&quot;McMahon&quot;,&quot;given&quot;:&quot;Sean M.&quot;,&quot;parse-names&quot;:false,&quot;dropping-particle&quot;:&quot;&quot;,&quot;non-dropping-particle&quot;:&quot;&quot;},{&quot;family&quot;:&quot;Medlyn&quot;,&quot;given&quot;:&quot;Belinda E.&quot;,&quot;parse-names&quot;:false,&quot;dropping-particle&quot;:&quot;&quot;,&quot;non-dropping-particle&quot;:&quot;&quot;},{&quot;family&quot;:&quot;Moore&quot;,&quot;given&quot;:&quot;David J.P.&quot;,&quot;parse-names&quot;:false,&quot;dropping-particle&quot;:&quot;&quot;,&quot;non-dropping-particle&quot;:&quot;&quot;},{&quot;family&quot;:&quot;Norby&quot;,&quot;given&quot;:&quot;Richard J.&quot;,&quot;parse-names&quot;:false,&quot;dropping-particle&quot;:&quot;&quot;,&quot;non-dropping-particle&quot;:&quot;&quot;},{&quot;family&quot;:&quot;Zaehle&quot;,&quot;given&quot;:&quot;Sönke&quot;,&quot;parse-names&quot;:false,&quot;dropping-particle&quot;:&quot;&quot;,&quot;non-dropping-particle&quot;:&quot;&quot;},{&quot;family&quot;:&quot;Anderson-Teixeira&quot;,&quot;given&quot;:&quot;Kristina J.&quot;,&quot;parse-names&quot;:false,&quot;dropping-particle&quot;:&quot;&quot;,&quot;non-dropping-particle&quot;:&quot;&quot;},{&quot;family&quot;:&quot;Battipaglia&quot;,&quot;given&quot;:&quot;Giovanna&quot;,&quot;parse-names&quot;:false,&quot;dropping-particle&quot;:&quot;&quot;,&quot;non-dropping-particle&quot;:&quot;&quot;},{&quot;family&quot;:&quot;Brienen&quot;,&quot;given&quot;:&quot;Roel J.W.&quot;,&quot;parse-names&quot;:false,&quot;dropping-particle&quot;:&quot;&quot;,&quot;non-dropping-particle&quot;:&quot;&quot;},{&quot;family&quot;:&quot;Cabugao&quot;,&quot;given&quot;:&quot;Kristine G.&quot;,&quot;parse-names&quot;:false,&quot;dropping-particle&quot;:&quot;&quot;,&quot;non-dropping-particle&quot;:&quot;&quot;},{&quot;family&quot;:&quot;Cailleret&quot;,&quot;given&quot;:&quot;Maxime&quot;,&quot;parse-names&quot;:false,&quot;dropping-particle&quot;:&quot;&quot;,&quot;non-dropping-particle&quot;:&quot;&quot;},{&quot;family&quot;:&quot;Campbell&quot;,&quot;given&quot;:&quot;Elliott&quot;,&quot;parse-names&quot;:false,&quot;dropping-particle&quot;:&quot;&quot;,&quot;non-dropping-particle&quot;:&quot;&quot;},{&quot;family&quot;:&quot;Canadell&quot;,&quot;given&quot;:&quot;Josep G.&quot;,&quot;parse-names&quot;:false,&quot;dropping-particle&quot;:&quot;&quot;,&quot;non-dropping-particle&quot;:&quot;&quot;},{&quot;family&quot;:&quot;Ciais&quot;,&quot;given&quot;:&quot;Philippe&quot;,&quot;parse-names&quot;:false,&quot;dropping-particle&quot;:&quot;&quot;,&quot;non-dropping-particle&quot;:&quot;&quot;},{&quot;family&quot;:&quot;Craig&quot;,&quot;given&quot;:&quot;Matthew E.&quot;,&quot;parse-names&quot;:false,&quot;dropping-particle&quot;:&quot;&quot;,&quot;non-dropping-particle&quot;:&quot;&quot;},{&quot;family&quot;:&quot;Ellsworth&quot;,&quot;given&quot;:&quot;David S.&quot;,&quot;parse-names&quot;:false,&quot;dropping-particle&quot;:&quot;&quot;,&quot;non-dropping-particle&quot;:&quot;&quot;},{&quot;family&quot;:&quot;Farquhar&quot;,&quot;given&quot;:&quot;Graham D.&quot;,&quot;parse-names&quot;:false,&quot;dropping-particle&quot;:&quot;&quot;,&quot;non-dropping-particle&quot;:&quot;&quot;},{&quot;family&quot;:&quot;Fatichi&quot;,&quot;given&quot;:&quot;Simone&quot;,&quot;parse-names&quot;:false,&quot;dropping-particle&quot;:&quot;&quot;,&quot;non-dropping-particle&quot;:&quot;&quot;},{&quot;family&quot;:&quot;Fisher&quot;,&quot;given&quot;:&quot;Joshua B.&quot;,&quot;parse-names&quot;:false,&quot;dropping-particle&quot;:&quot;&quot;,&quot;non-dropping-particle&quot;:&quot;&quot;},{&quot;family&quot;:&quot;Frank&quot;,&quot;given&quot;:&quot;David C.&quot;,&quot;parse-names&quot;:false,&quot;dropping-particle&quot;:&quot;&quot;,&quot;non-dropping-particle&quot;:&quot;&quot;},{&quot;family&quot;:&quot;Graven&quot;,&quot;given&quot;:&quot;Heather&quot;,&quot;parse-names&quot;:false,&quot;dropping-particle&quot;:&quot;&quot;,&quot;non-dropping-particle&quot;:&quot;&quot;},{&quot;family&quot;:&quot;Gu&quot;,&quot;given&quot;:&quot;Lianhong&quot;,&quot;parse-names&quot;:false,&quot;dropping-particle&quot;:&quot;&quot;,&quot;non-dropping-particle&quot;:&quot;&quot;},{&quot;family&quot;:&quot;Haverd&quot;,&quot;given&quot;:&quot;Vanessa&quot;,&quot;parse-names&quot;:false,&quot;dropping-particle&quot;:&quot;&quot;,&quot;non-dropping-particle&quot;:&quot;&quot;},{&quot;family&quot;:&quot;Heilman&quot;,&quot;given&quot;:&quot;Kelly&quot;,&quot;parse-names&quot;:false,&quot;dropping-particle&quot;:&quot;&quot;,&quot;non-dropping-particle&quot;:&quot;&quot;},{&quot;family&quot;:&quot;Heimann&quot;,&quot;given&quot;:&quot;Martin&quot;,&quot;parse-names&quot;:false,&quot;dropping-particle&quot;:&quot;&quot;,&quot;non-dropping-particle&quot;:&quot;&quot;},{&quot;family&quot;:&quot;Hungate&quot;,&quot;given&quot;:&quot;Bruce A.&quot;,&quot;parse-names&quot;:false,&quot;dropping-particle&quot;:&quot;&quot;,&quot;non-dropping-particle&quot;:&quot;&quot;},{&quot;family&quot;:&quot;Iversen&quot;,&quot;given&quot;:&quot;Colleen M.&quot;,&quot;parse-names&quot;:false,&quot;dropping-particle&quot;:&quot;&quot;,&quot;non-dropping-particle&quot;:&quot;&quot;},{&quot;family&quot;:&quot;Joos&quot;,&quot;given&quot;:&quot;Fortunat&quot;,&quot;parse-names&quot;:false,&quot;dropping-particle&quot;:&quot;&quot;,&quot;non-dropping-particle&quot;:&quot;&quot;},{&quot;family&quot;:&quot;Jiang&quot;,&quot;given&quot;:&quot;Mingkai&quot;,&quot;parse-names&quot;:false,&quot;dropping-particle&quot;:&quot;&quot;,&quot;non-dropping-particle&quot;:&quot;&quot;},{&quot;family&quot;:&quot;Keenan&quot;,&quot;given&quot;:&quot;Trevor F.&quot;,&quot;parse-names&quot;:false,&quot;dropping-particle&quot;:&quot;&quot;,&quot;non-dropping-particle&quot;:&quot;&quot;},{&quot;family&quot;:&quot;Knauer&quot;,&quot;given&quot;:&quot;Jürgen&quot;,&quot;parse-names&quot;:false,&quot;dropping-particle&quot;:&quot;&quot;,&quot;non-dropping-particle&quot;:&quot;&quot;},{&quot;family&quot;:&quot;Körner&quot;,&quot;given&quot;:&quot;Christian&quot;,&quot;parse-names&quot;:false,&quot;dropping-particle&quot;:&quot;&quot;,&quot;non-dropping-particle&quot;:&quot;&quot;},{&quot;family&quot;:&quot;Leshyk&quot;,&quot;given&quot;:&quot;Victor O.&quot;,&quot;parse-names&quot;:false,&quot;dropping-particle&quot;:&quot;&quot;,&quot;non-dropping-particle&quot;:&quot;&quot;},{&quot;family&quot;:&quot;Leuzinger&quot;,&quot;given&quot;:&quot;Sebastian&quot;,&quot;parse-names&quot;:false,&quot;dropping-particle&quot;:&quot;&quot;,&quot;non-dropping-particle&quot;:&quot;&quot;},{&quot;family&quot;:&quot;Liu&quot;,&quot;given&quot;:&quot;Yao&quot;,&quot;parse-names&quot;:false,&quot;dropping-particle&quot;:&quot;&quot;,&quot;non-dropping-particle&quot;:&quot;&quot;},{&quot;family&quot;:&quot;MacBean&quot;,&quot;given&quot;:&quot;Natasha&quot;,&quot;parse-names&quot;:false,&quot;dropping-particle&quot;:&quot;&quot;,&quot;non-dropping-particle&quot;:&quot;&quot;},{&quot;family&quot;:&quot;Malhi&quot;,&quot;given&quot;:&quot;Yadvinder&quot;,&quot;parse-names&quot;:false,&quot;dropping-particle&quot;:&quot;&quot;,&quot;non-dropping-particle&quot;:&quot;&quot;},{&quot;family&quot;:&quot;McVicar&quot;,&quot;given&quot;:&quot;Tim R.&quot;,&quot;parse-names&quot;:false,&quot;dropping-particle&quot;:&quot;&quot;,&quot;non-dropping-particle&quot;:&quot;&quot;},{&quot;family&quot;:&quot;Penuelas&quot;,&quot;given&quot;:&quot;Josep&quot;,&quot;parse-names&quot;:false,&quot;dropping-particle&quot;:&quot;&quot;,&quot;non-dropping-particle&quot;:&quot;&quot;},{&quot;family&quot;:&quot;Pongratz&quot;,&quot;given&quot;:&quot;Julia&quot;,&quot;parse-names&quot;:false,&quot;dropping-particle&quot;:&quot;&quot;,&quot;non-dropping-particle&quot;:&quot;&quot;},{&quot;family&quot;:&quot;Powell&quot;,&quot;given&quot;:&quot;A. Shafer&quot;,&quot;parse-names&quot;:false,&quot;dropping-particle&quot;:&quot;&quot;,&quot;non-dropping-particle&quot;:&quot;&quot;},{&quot;family&quot;:&quot;Riutta&quot;,&quot;given&quot;:&quot;Terhi&quot;,&quot;parse-names&quot;:false,&quot;dropping-particle&quot;:&quot;&quot;,&quot;non-dropping-particle&quot;:&quot;&quot;},{&quot;family&quot;:&quot;Sabot&quot;,&quot;given&quot;:&quot;Manon E.B.&quot;,&quot;parse-names&quot;:false,&quot;dropping-particle&quot;:&quot;&quot;,&quot;non-dropping-particle&quot;:&quot;&quot;},{&quot;family&quot;:&quot;Schleucher&quot;,&quot;given&quot;:&quot;Juergen&quot;,&quot;parse-names&quot;:false,&quot;dropping-particle&quot;:&quot;&quot;,&quot;non-dropping-particle&quot;:&quot;&quot;},{&quot;family&quot;:&quot;Sitch&quot;,&quot;given&quot;:&quot;Stephen&quot;,&quot;parse-names&quot;:false,&quot;dropping-particle&quot;:&quot;&quot;,&quot;non-dropping-particle&quot;:&quot;&quot;},{&quot;family&quot;:&quot;Smith&quot;,&quot;given&quot;:&quot;William K.&quot;,&quot;parse-names&quot;:false,&quot;dropping-particle&quot;:&quot;&quot;,&quot;non-dropping-particle&quot;:&quot;&quot;},{&quot;family&quot;:&quot;Sulman&quot;,&quot;given&quot;:&quot;Benjamin&quot;,&quot;parse-names&quot;:false,&quot;dropping-particle&quot;:&quot;&quot;,&quot;non-dropping-particle&quot;:&quot;&quot;},{&quot;family&quot;:&quot;Taylor&quot;,&quot;given&quot;:&quot;Benton&quot;,&quot;parse-names&quot;:false,&quot;dropping-particle&quot;:&quot;&quot;,&quot;non-dropping-particle&quot;:&quot;&quot;},{&quot;family&quot;:&quot;Terrer&quot;,&quot;given&quot;:&quot;César&quot;,&quot;parse-names&quot;:false,&quot;dropping-particle&quot;:&quot;&quot;,&quot;non-dropping-particle&quot;:&quot;&quot;},{&quot;family&quot;:&quot;Torn&quot;,&quot;given&quot;:&quot;Margaret S.&quot;,&quot;parse-names&quot;:false,&quot;dropping-particle&quot;:&quot;&quot;,&quot;non-dropping-particle&quot;:&quot;&quot;},{&quot;family&quot;:&quot;Treseder&quot;,&quot;given&quot;:&quot;Kathleen K.&quot;,&quot;parse-names&quot;:false,&quot;dropping-particle&quot;:&quot;&quot;,&quot;non-dropping-particle&quot;:&quot;&quot;},{&quot;family&quot;:&quot;Trugman&quot;,&quot;given&quot;:&quot;Anna T.&quot;,&quot;parse-names&quot;:false,&quot;dropping-particle&quot;:&quot;&quot;,&quot;non-dropping-particle&quot;:&quot;&quot;},{&quot;family&quot;:&quot;Trumbore&quot;,&quot;given&quot;:&quot;Susan E.&quot;,&quot;parse-names&quot;:false,&quot;dropping-particle&quot;:&quot;&quot;,&quot;non-dropping-particle&quot;:&quot;&quot;},{&quot;family&quot;:&quot;Mantgem&quot;,&quot;given&quot;:&quot;Phillip J.&quot;,&quot;parse-names&quot;:false,&quot;dropping-particle&quot;:&quot;&quot;,&quot;non-dropping-particle&quot;:&quot;van&quot;},{&quot;family&quot;:&quot;Voelker&quot;,&quot;given&quot;:&quot;Steve L.&quot;,&quot;parse-names&quot;:false,&quot;dropping-particle&quot;:&quot;&quot;,&quot;non-dropping-particle&quot;:&quot;&quot;},{&quot;family&quot;:&quot;Whelan&quot;,&quot;given&quot;:&quot;Mary E.&quot;,&quot;parse-names&quot;:false,&quot;dropping-particle&quot;:&quot;&quot;,&quot;non-dropping-particle&quot;:&quot;&quot;},{&quot;family&quot;:&quot;Zuidema&quot;,&quot;given&quot;:&quot;Pieter A.&quot;,&quot;parse-names&quot;:false,&quot;dropping-particle&quot;:&quot;&quot;,&quot;non-dropping-particle&quot;:&quot;&quot;}],&quot;container-title&quot;:&quot;New Phytologist&quot;,&quot;accessed&quot;:{&quot;date-parts&quot;:[[2022,8,18]]},&quot;DOI&quot;:&quot;10.1111/NPH.16866&quot;,&quot;ISSN&quot;:&quot;1469-8137&quot;,&quot;PMID&quot;:&quot;32789857&quot;,&quot;URL&quot;:&quot;https://onlinelibrary.wiley.com/doi/full/10.1111/nph.16866&quot;,&quot;issued&quot;:{&quot;date-parts&quot;:[[2021,3,1]]},&quot;page&quot;:&quot;2413-2445&quot;,&quot;abstract&quot;:&quot;Atmospheric carbon dioxide concentration ([CO2]) is increasing, which increases leaf-scale photosynthesis and intrinsic water-use efficiency. These direct responses have the potential to increase plant growth, vegetation biomass, and soil organic matter; transferring carbon from the atmosphere into terrestrial ecosystems (a carbon sink). A substantial global terrestrial carbon sink would slow the rate of [CO2] increase and thus climate change. However, ecosystem CO2 responses are complex or confounded by concurrent changes in multiple agents of global change and evidence for a [CO2]-driven terrestrial carbon sink can appear contradictory. Here we synthesize theory and broad, multidisciplinary evidence for the effects of increasing [CO2] (iCO2) on the global terrestrial carbon sink. Evidence suggests a substantial increase in global photosynthesis since pre-industrial times. Established theory, supported by experiments, indicates that iCO2 is likely responsible for about half of the increase. Global carbon budgeting, atmospheric data, and forest inventories indicate a historical carbon sink, and these apparent iCO2 responses are high in comparison to experiments and predictions from theory. Plant mortality and soil carbon iCO2 responses are highly uncertain. In conclusion, a range of evidence supports a positive terrestrial carbon sink in response to iCO2, albeit with uncertain magnitude and strong suggestion of a role for additional agents of global change.&quot;,&quot;publisher&quot;:&quot;John Wiley &amp; Sons, Ltd&quot;,&quot;issue&quot;:&quot;5&quot;,&quot;volume&quot;:&quot;229&quot;,&quot;container-title-short&quot;:&quot;&quot;},&quot;isTemporary&quot;:false}]},{&quot;citationID&quot;:&quot;MENDELEY_CITATION_7a493407-e282-48d0-82eb-f78ed6f6debe&quot;,&quot;properties&quot;:{&quot;noteIndex&quot;:0},&quot;isEdited&quot;:false,&quot;manualOverride&quot;:{&quot;isManuallyOverridden&quot;:false,&quot;citeprocText&quot;:&quot;(Thompson et al., 2011)&quot;,&quot;manualOverrideText&quot;:&quot;&quot;},&quot;citationTag&quot;:&quot;MENDELEY_CITATION_v3_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&quot;,&quot;citationItems&quot;:[{&quot;id&quot;:&quot;681cb9b6-2084-3100-87d1-239853a7896b&quot;,&quot;itemData&quot;:{&quot;type&quot;:&quot;article-journal&quot;,&quot;id&quot;:&quot;681cb9b6-2084-3100-87d1-239853a7896b&quot;,&quot;title&quot;:&quot;Forest biodiversity and the delivery of Ecosystem goods and services: Translating science into Policy&quot;,&quot;author&quot;:[{&quot;family&quot;:&quot;Thompson&quot;,&quot;given&quot;:&quot;Ian D.&quot;,&quot;parse-names&quot;:false,&quot;dropping-particle&quot;:&quot;&quot;,&quot;non-dropping-particle&quot;:&quot;&quot;},{&quot;family&quot;:&quot;Okabe&quot;,&quot;given&quot;:&quot;Kimiko&quot;,&quot;parse-names&quot;:false,&quot;dropping-particle&quot;:&quot;&quot;,&quot;non-dropping-particle&quot;:&quot;&quot;},{&quot;family&quot;:&quot;Tylianakis&quot;,&quot;given&quot;:&quot;Jason M.&quot;,&quot;parse-names&quot;:false,&quot;dropping-particle&quot;:&quot;&quot;,&quot;non-dropping-particle&quot;:&quot;&quot;},{&quot;family&quot;:&quot;Kumar&quot;,&quot;given&quot;:&quot;Pushpam&quot;,&quot;parse-names&quot;:false,&quot;dropping-particle&quot;:&quot;&quot;,&quot;non-dropping-particle&quot;:&quot;&quot;},{&quot;family&quot;:&quot;Brockerhoff&quot;,&quot;given&quot;:&quot;Eckehard G.&quot;,&quot;parse-names&quot;:false,&quot;dropping-particle&quot;:&quot;&quot;,&quot;non-dropping-particle&quot;:&quot;&quot;},{&quot;family&quot;:&quot;Schellhorn&quot;,&quot;given&quot;:&quot;Nancy A.&quot;,&quot;parse-names&quot;:false,&quot;dropping-particle&quot;:&quot;&quot;,&quot;non-dropping-particle&quot;:&quot;&quot;},{&quot;family&quot;:&quot;Parrotta&quot;,&quot;given&quot;:&quot;John A.&quot;,&quot;parse-names&quot;:false,&quot;dropping-particle&quot;:&quot;&quot;,&quot;non-dropping-particle&quot;:&quot;&quot;},{&quot;family&quot;:&quot;Nasi&quot;,&quot;given&quot;:&quot;Robert&quot;,&quot;parse-names&quot;:false,&quot;dropping-particle&quot;:&quot;&quot;,&quot;non-dropping-particle&quot;:&quot;&quot;}],&quot;container-title&quot;:&quot;BioScience&quot;,&quot;container-title-short&quot;:&quot;Bioscience&quot;,&quot;DOI&quot;:&quot;10.1525/bio.2011.61.12.7&quot;,&quot;ISSN&quot;:&quot;00063568&quot;,&quot;issued&quot;:{&quot;date-parts&quot;:[[2011]]},&quot;abstract&quot;:&quot;Biodiversity is integral to almost all ecosystem processes, with some species playing key functional roles that are essential for maintaining the value of ecosystems to humans. However, many ecosystem services remain nonvalued, and decisionmakers rarely consider biodiversity in policy development, in part because the relationships between biodiversity and the provision of ecosystem services are not generally appreciated. To date, the majority of work in which the functional importance of biodiversity has been examined has been conducted in relatively species-poor systems. Focusing on forest and agroforest systems, we synthesize recent research on the role of biodiversity in the provision of ecosystem services and provide examples of biodiversity science that informs ecosystem management and policy. Finally, we highlight barriers to the transfer of knowledge from scientists to decisionmakers and suggest that scientists can be much more effective at informing policy and improving resource management by asking policy-relevant questions and providing timely and consistent information to decisionmakers and the public on the linkages among biodiversity, ecosystem services, and their value to people. © 2011 by American Institute of Biological Sciences. All rights reserved.&quot;,&quot;issue&quot;:&quot;12&quot;,&quot;volume&quot;:&quot;61&quot;},&quot;isTemporary&quot;:false}]},{&quot;citationID&quot;:&quot;MENDELEY_CITATION_5533b932-0ea6-4347-86a8-fad227f7de76&quot;,&quot;properties&quot;:{&quot;noteIndex&quot;:0},&quot;isEdited&quot;:false,&quot;manualOverride&quot;:{&quot;isManuallyOverridden&quot;:false,&quot;citeprocText&quot;:&quot;(Franklin et al., 2002; Kuuluvainen &amp;#38; Aakala, 2011)&quot;,&quot;manualOverrideText&quot;:&quot;&quot;},&quot;citationTag&quot;:&quot;MENDELEY_CITATION_v3_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&quot;,&quot;citationItems&quot;:[{&quot;id&quot;:&quot;21f56432-4583-3d75-be4e-22bb6afb098d&quot;,&quot;itemData&quot;:{&quot;type&quot;:&quot;article-journal&quot;,&quot;id&quot;:&quot;21f56432-4583-3d75-be4e-22bb6afb098d&quot;,&quot;title&quot;:&quot;Disturbances and structural development of natural forest ecosystems with silvicultural implications, using Douglas-fir forests as an example&quot;,&quot;author&quot;:[{&quot;family&quot;:&quot;Franklin&quot;,&quot;given&quot;:&quot;Jerry F.&quot;,&quot;parse-names&quot;:false,&quot;dropping-particle&quot;:&quot;&quot;,&quot;non-dropping-particle&quot;:&quot;&quot;},{&quot;family&quot;:&quot;Spies&quot;,&quot;given&quot;:&quot;Thomas A.&quot;,&quot;parse-names&quot;:false,&quot;dropping-particle&quot;:&quot;&quot;,&quot;non-dropping-particle&quot;:&quot;&quot;},{&quot;family&quot;:&quot;Pelt&quot;,&quot;given&quot;:&quot;Robert&quot;,&quot;parse-names&quot;:false,&quot;dropping-particle&quot;:&quot;van&quot;,&quot;non-dropping-particle&quot;:&quot;&quot;},{&quot;family&quot;:&quot;Carey&quot;,&quot;given&quot;:&quot;Andrew B.&quot;,&quot;parse-names&quot;:false,&quot;dropping-particle&quot;:&quot;&quot;,&quot;non-dropping-particle&quot;:&quot;&quot;},{&quot;family&quot;:&quot;Thornburgh&quot;,&quot;given&quot;:&quot;Dale A.&quot;,&quot;parse-names&quot;:false,&quot;dropping-particle&quot;:&quot;&quot;,&quot;non-dropping-particle&quot;:&quot;&quot;},{&quot;family&quot;:&quot;Berg&quot;,&quot;given&quot;:&quot;Dean Rae&quot;,&quot;parse-names&quot;:false,&quot;dropping-particle&quot;:&quot;&quot;,&quot;non-dropping-particle&quot;:&quot;&quot;},{&quot;family&quot;:&quot;Lindenmayer&quot;,&quot;given&quot;:&quot;David B.&quot;,&quot;parse-names&quot;:false,&quot;dropping-particle&quot;:&quot;&quot;,&quot;non-dropping-particle&quot;:&quot;&quot;},{&quot;family&quot;:&quot;Harmon&quot;,&quot;given&quot;:&quot;Mark E.&quot;,&quot;parse-names&quot;:false,&quot;dropping-particle&quot;:&quot;&quot;,&quot;non-dropping-particle&quot;:&quot;&quot;},{&quot;family&quot;:&quot;Keeton&quot;,&quot;given&quot;:&quot;William S.&quot;,&quot;parse-names&quot;:false,&quot;dropping-particle&quot;:&quot;&quot;,&quot;non-dropping-particle&quot;:&quot;&quot;},{&quot;family&quot;:&quot;Shaw&quot;,&quot;given&quot;:&quot;David C.&quot;,&quot;parse-names&quot;:false,&quot;dropping-particle&quot;:&quot;&quot;,&quot;non-dropping-particle&quot;:&quot;&quot;},{&quot;family&quot;:&quot;Bible&quot;,&quot;given&quot;:&quot;Ken&quot;,&quot;parse-names&quot;:false,&quot;dropping-particle&quot;:&quot;&quot;,&quot;non-dropping-particle&quot;:&quot;&quot;},{&quot;family&quot;:&quot;Chen&quot;,&quot;given&quot;:&quot;Jiquan&quot;,&quot;parse-names&quot;:false,&quot;dropping-particle&quot;:&quot;&quot;,&quot;non-dropping-particle&quot;:&quot;&quot;}],&quot;container-title&quot;:&quot;Forest Ecology and Management&quot;,&quot;DOI&quot;:&quot;10.1016/S0378-1127(01)00575-8&quot;,&quot;ISSN&quot;:&quot;03781127&quot;,&quot;issued&quot;:{&quot;date-parts&quot;:[[2002]]},&quot;abstract&quot;:&quot;Forest managers need a comprehensive scientific understanding of natural stand development processes when designing silvicultural systems that integrate ecological and economic objectives, including a better appreciation of the nature of disturbance regimes and the biological legacies, such as live trees, snags, and logs, that they leave behind. Most conceptual forest development models do not incorporate current knowledge of the: (1) complexity of structures (including spatial patterns) and developmental processes; (2) duration of development in long-lived forests; (3) complex spatial patterns of stands that develop in later stages of seres; and particularly (4) the role of disturbances in creating structural legacies that become key elements of the post-disturbance stands. We elaborate on existing models for stand structural development using natural stand development of the Douglas-fir - western hemlock sere in the Pacific Northwest as our primary example; most of the principles are broadly applicable while some processes (e.g. role of epicormic branches) are related to specific species. We discuss the use of principles from disturbance ecology and natural stand development to create silvicultural approaches that are more aligned with natural processes. Such approaches provide for a greater abundance of standing dead and down wood and large old trees, perhaps reducing short-term commercial productivity but ultimately enhancing wildlife habitat, biodiversity, and ecosystem function, including soil protection and nutrient retention. © 2002 Elsevier Science B.V. All rights reserved.&quot;,&quot;issue&quot;:&quot;1-3&quot;,&quot;volume&quot;:&quot;155&quot;,&quot;container-title-short&quot;:&quot;For Ecol Manage&quot;},&quot;isTemporary&quot;:false},{&quot;id&quot;:&quot;68e976f2-4ec1-36ec-8c11-fbbefcd89be0&quot;,&quot;itemData&quot;:{&quot;type&quot;:&quot;article&quot;,&quot;id&quot;:&quot;68e976f2-4ec1-36ec-8c11-fbbefcd89be0&quot;,&quot;title&quot;:&quot;Natural forest dynamics in boreal Fennoscandia: A review and Classification&quot;,&quot;author&quot;:[{&quot;family&quot;:&quot;Kuuluvainen&quot;,&quot;given&quot;:&quot;Timo&quot;,&quot;parse-names&quot;:false,&quot;dropping-particle&quot;:&quot;&quot;,&quot;non-dropping-particle&quot;:&quot;&quot;},{&quot;family&quot;:&quot;Aakala&quot;,&quot;given&quot;:&quot;Tuomas&quot;,&quot;parse-names&quot;:false,&quot;dropping-particle&quot;:&quot;&quot;,&quot;non-dropping-particle&quot;:&quot;&quot;}],&quot;container-title&quot;:&quot;Silva Fennica&quot;,&quot;DOI&quot;:&quot;10.14214/sf.73&quot;,&quot;ISSN&quot;:&quot;00375330&quot;,&quot;issued&quot;:{&quot;date-parts&quot;:[[2011]]},&quot;abstract&quot;:&quot;The aim here was to review and summarize the findings of scientific studies concerning the types of forest dynamics which occur in natural forests (i.e. forests with negligible human impact) of boreal Fennoscandia. We conducted a systematic search for relevant studies from selected reference databases, using search terms describing the location, structure and processes, and degree of naturalness of the forest. The studies resulting from these searches were supplemented with other known works that were not indexed in the databases. This procedure yielded a total of 43 studies. The studies were grouped into four types of forest dynamics according to the information presented on the characteristics of the native disturbancesuccession cycle: 1) even-aged stand dynamics driven by stand-replacing disturbances, 2) cohort dynamics driven by partial disturbances, 3) patch dynamics driven by tree mortality at intermediate scales (&gt; 200 m2) and 4) gap dynamics driven by tree mortality at fine scales (&lt; 200 m2). All four dynamic types were reported from both spruce and pine dominated forests, but their commonness differed. Gap dynamics was most commonly reported in spruce forests, and cohort dynamics in pine forests. The studies reviewed provide the best obtainable overall picture of scientific findings concerning the characteristics and variability of the unmanaged boreal forest dynamics in Fennoscandia. The results demonstrate that the unmanaged Fennoscandian forests are characterized by more diverse and complex dynamics than has traditionally been acknowledged.&quot;,&quot;issue&quot;:&quot;5&quot;,&quot;volume&quot;:&quot;45&quot;,&quot;container-title-short&quot;:&quot;&quot;},&quot;isTemporary&quot;:false}]},{&quot;citationID&quot;:&quot;MENDELEY_CITATION_bd15fa16-0f05-47da-b44b-8a93546db2aa&quot;,&quot;properties&quot;:{&quot;noteIndex&quot;:0},&quot;isEdited&quot;:false,&quot;manualOverride&quot;:{&quot;isManuallyOverridden&quot;:false,&quot;citeprocText&quot;:&quot;(Swift et al., 1979)&quot;,&quot;manualOverrideText&quot;:&quot;&quot;},&quot;citationTag&quot;:&quot;MENDELEY_CITATION_v3_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&quot;,&quot;citationItems&quot;:[{&quot;id&quot;:&quot;3181003e-5c1b-3703-b0d3-daec272025cf&quot;,&quot;itemData&quot;:{&quot;type&quot;:&quot;article-journal&quot;,&quot;id&quot;:&quot;3181003e-5c1b-3703-b0d3-daec272025cf&quot;,&quot;title&quot;:&quot;Decomposition in terrestrial ecosystems&quot;,&quot;author&quot;:[{&quot;family&quot;:&quot;Swift&quot;,&quot;given&quot;:&quot;M. J.&quot;,&quot;parse-names&quot;:false,&quot;dropping-particle&quot;:&quot;&quot;,&quot;non-dropping-particle&quot;:&quot;&quot;},{&quot;family&quot;:&quot;Heal&quot;,&quot;given&quot;:&quot;O. W.&quot;,&quot;parse-names&quot;:false,&quot;dropping-particle&quot;:&quot;&quot;,&quot;non-dropping-particle&quot;:&quot;&quot;},{&quot;family&quot;:&quot;Anderson&quot;,&quot;given&quot;:&quot;J. M.&quot;,&quot;parse-names&quot;:false,&quot;dropping-particle&quot;:&quot;&quot;,&quot;non-dropping-particle&quot;:&quot;&quot;}],&quot;container-title&quot;:&quot;Studies in Ecology&quot;,&quot;issued&quot;:{&quot;date-parts&quot;:[[1979]]},&quot;abstract&quot;:&quot;Swift, M. J., Heal, O. W., &amp; Anderson, J. M. (1979). Decomposition in terrestrial ecosystems (Vol. 5). Univ of California Press.&quot;,&quot;volume&quot;:&quot;5&quot;,&quot;container-title-short&quot;:&quot;&quot;},&quot;isTemporary&quot;:false}]},{&quot;citationID&quot;:&quot;MENDELEY_CITATION_c9c4df18-e9a9-41ba-ba0a-620310024e73&quot;,&quot;properties&quot;:{&quot;noteIndex&quot;:0},&quot;isEdited&quot;:false,&quot;manualOverride&quot;:{&quot;isManuallyOverridden&quot;:false,&quot;citeprocText&quot;:&quot;(DeLuca et al., 2019)&quot;,&quot;manualOverrideText&quot;:&quot;&quot;},&quot;citationTag&quot;:&quot;MENDELEY_CITATION_v3_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&quot;,&quot;citationItems&quot;:[{&quot;id&quot;:&quot;e54b49f3-2d91-33ba-b486-05517b4357d7&quot;,&quot;itemData&quot;:{&quot;type&quot;:&quot;chapter&quot;,&quot;id&quot;:&quot;e54b49f3-2d91-33ba-b486-05517b4357d7&quot;,&quot;title&quot;:&quot;Assessing soil biological health in forest soils&quot;,&quot;author&quot;:[{&quot;family&quot;:&quot;DeLuca&quot;,&quot;given&quot;:&quot;T.H.&quot;,&quot;parse-names&quot;:false,&quot;dropping-particle&quot;:&quot;&quot;,&quot;non-dropping-particle&quot;:&quot;&quot;},{&quot;family&quot;:&quot;Pingree&quot;,&quot;given&quot;:&quot;M.R.A.&quot;,&quot;parse-names&quot;:false,&quot;dropping-particle&quot;:&quot;&quot;,&quot;non-dropping-particle&quot;:&quot;&quot;},{&quot;family&quot;:&quot;Gao&quot;,&quot;given&quot;:&quot;S.&quot;,&quot;parse-names&quot;:false,&quot;dropping-particle&quot;:&quot;&quot;,&quot;non-dropping-particle&quot;:&quot;&quot;}],&quot;DOI&quot;:&quot;10.1016/b978-0-444-63998-1.00016-1&quot;,&quot;issued&quot;:{&quot;date-parts&quot;:[[2019]]},&quot;abstract&quot;:&quot;The sustainability of the world's forest ecosystems is greatly dependent upon the health and function of soils, unfortunately, there is ambiguity in the term “soil health” and only limited understanding of biotic function in soils. This discord leaves land managers and policy makers to formulate decisions without adequate consideration of the soil as a living resource. The following chapter is structured to provide an overview of the unique qualities and characteristics of forest soils followed by a synthesis of knowledge on functional roles of soil organisms, soil carbon (C) as the currency for microbial abundance and activity, and assessing biotic abundance and diversity in forest soils.&quot;,&quot;container-title-short&quot;:&quot;&quot;},&quot;isTemporary&quot;:false}]},{&quot;citationID&quot;:&quot;MENDELEY_CITATION_9a4a03f4-3387-4221-9dad-527dead728cb&quot;,&quot;properties&quot;:{&quot;noteIndex&quot;:0},&quot;isEdited&quot;:false,&quot;manualOverride&quot;:{&quot;isManuallyOverridden&quot;:false,&quot;citeprocText&quot;:&quot;(Paul et al., 2015)&quot;,&quot;manualOverrideText&quot;:&quot;&quot;},&quot;citationTag&quot;:&quot;MENDELEY_CITATION_v3_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&quot;,&quot;citationItems&quot;:[{&quot;id&quot;:&quot;f2f34704-444a-3b57-8f55-9d13ef848bc5&quot;,&quot;itemData&quot;:{&quot;type&quot;:&quot;chapter&quot;,&quot;id&quot;:&quot;f2f34704-444a-3b57-8f55-9d13ef848bc5&quot;,&quot;title&quot;:&quot;Chapter 5 – Soil Fauna: Occurrence, Biodiversity, and Roles in Ecosystem Function&quot;,&quot;author&quot;:[{&quot;family&quot;:&quot;Paul&quot;,&quot;given&quot;:&quot;Eldor A.&quot;,&quot;parse-names&quot;:false,&quot;dropping-particle&quot;:&quot;&quot;,&quot;non-dropping-particle&quot;:&quot;&quot;},{&quot;family&quot;:&quot;Coleman&quot;,&quot;given&quot;:&quot;David C&quot;,&quot;parse-names&quot;:false,&quot;dropping-particle&quot;:&quot;&quot;,&quot;non-dropping-particle&quot;:&quot;&quot;},{&quot;family&quot;:&quot;Wall&quot;,&quot;given&quot;:&quot;Diana H&quot;,&quot;parse-names&quot;:false,&quot;dropping-particle&quot;:&quot;&quot;,&quot;non-dropping-particle&quot;:&quot;&quot;}],&quot;container-title&quot;:&quot;Soil Microbiology, Ecology and Biochemistry&quot;,&quot;issued&quot;:{&quot;date-parts&quot;:[[2015]]},&quot;abstract&quot;:&quot;This chapter emphasizes the effects of faunal biodiversity in soil on ecosystem functioning. It covers fauna ranging in size from micro- (protists and rotifers), meso- (nematodes and microarthropods and their roles in detrital food webs), to macrofauna (macroarthropods, earthworms, ants, and termites). Roles of soil fauna in ecosystems globally are evaluated in terms of their responses to global environmental change. Food web ecology will act as an integrating concept across conservation biology, community and ecosystem ecology, and provision of ecosystem services.&quot;,&quot;container-title-short&quot;:&quot;&quot;},&quot;isTemporary&quot;:false}]},{&quot;citationID&quot;:&quot;MENDELEY_CITATION_8b971995-7762-475a-a3b8-002336dbadbb&quot;,&quot;properties&quot;:{&quot;noteIndex&quot;:0},&quot;isEdited&quot;:false,&quot;manualOverride&quot;:{&quot;isManuallyOverridden&quot;:false,&quot;citeprocText&quot;:&quot;(van Straalen, 1998)&quot;,&quot;manualOverrideText&quot;:&quot;&quot;},&quot;citationTag&quot;:&quot;MENDELEY_CITATION_v3_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&quot;,&quot;citationItems&quot;:[{&quot;id&quot;:&quot;8b942012-210f-31c9-b0ed-01664cbd56e8&quot;,&quot;itemData&quot;:{&quot;type&quot;:&quot;article-journal&quot;,&quot;id&quot;:&quot;8b942012-210f-31c9-b0ed-01664cbd56e8&quot;,&quot;title&quot;:&quot;Evaluation of bioindicator systems derived from soil arthropod communities&quot;,&quot;author&quot;:[{&quot;family&quot;:&quot;Straalen&quot;,&quot;given&quot;:&quot;Nico M.&quot;,&quot;parse-names&quot;:false,&quot;dropping-particle&quot;:&quot;&quot;,&quot;non-dropping-particle&quot;:&quot;van&quot;}],&quot;container-title&quot;:&quot;Applied Soil Ecology&quot;,&quot;DOI&quot;:&quot;10.1016/S0929-1393(98)00101-2&quot;,&quot;ISSN&quot;:&quot;09291393&quot;,&quot;issued&quot;:{&quot;date-parts&quot;:[[1998]]},&quot;abstract&quot;:&quot;Communities of microarthropods, especially those in forest soils with a well-developed litter and humus layer, are characterized by a great diversity of species. The intricate relationships of soil invertebrates with their ecological niches in the soil, the fact that many of them live a rather sedentary life, and the stability of community composition at a specific site provide good starting points for bioindication of changes in soil properties and impact of human activities. There are various ways in which the composition of a soil microarthropod community can be characterized. Nine different approaches towards the development of community bioindicators may be recognized in the soil zoology literature. Each of these approaches exploits a different aspect of community structure. For example, community composition may be summarized by its dominance structure, its diversity of feeding types, its diversity of life history patterns, etc. The different approaches are evaluated according to two criteria: specificity (how specifically does the indicator react to a certain soil factor or impact?) and resolution (how sensitively does it react to changes?). A conclusion from the review may be that a combination of physiotype classification and multivariate statistical analysis holds the greatest promise at the moment. Two examples of recent bioindicator approaches are discussed in more detail: the 'bioindicator index for toxicant residues', which measures the extent to which internal concentrations of toxicants pose a risk to a soil community, and the 'arthropod acidity index', which measures the average pH preference of a microarthropod community based on substrate choice experiments. © 1998 Elsevier Science B.V.&quot;,&quot;issue&quot;:&quot;1-3&quot;,&quot;volume&quot;:&quot;9&quot;,&quot;container-title-short&quot;:&quot;&quot;},&quot;isTemporary&quot;:false}]},{&quot;citationID&quot;:&quot;MENDELEY_CITATION_57d2fd3d-c715-4a20-a897-8036f9bb2b62&quot;,&quot;properties&quot;:{&quot;noteIndex&quot;:0},&quot;isEdited&quot;:false,&quot;manualOverride&quot;:{&quot;isManuallyOverridden&quot;:false,&quot;citeprocText&quot;:&quot;(Fierer et al., 2009; Wardle et al., 2004)&quot;,&quot;manualOverrideText&quot;:&quot;&quot;},&quot;citationTag&quot;:&quot;MENDELEY_CITATION_v3_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&quot;,&quot;citationItems&quot;:[{&quot;id&quot;:&quot;800cde11-368d-3889-bafe-d7018dbced5f&quot;,&quot;itemData&quot;:{&quot;type&quot;:&quot;article&quot;,&quot;id&quot;:&quot;800cde11-368d-3889-bafe-d7018dbced5f&quot;,&quot;title&quot;:&quot;Global patterns in belowground communities&quot;,&quot;author&quot;:[{&quot;family&quot;:&quot;Fierer&quot;,&quot;given&quot;:&quot;Noah&quot;,&quot;parse-names&quot;:false,&quot;dropping-particle&quot;:&quot;&quot;,&quot;non-dropping-particle&quot;:&quot;&quot;},{&quot;family&quot;:&quot;Strickland&quot;,&quot;given&quot;:&quot;Michael S.&quot;,&quot;parse-names&quot;:false,&quot;dropping-particle&quot;:&quot;&quot;,&quot;non-dropping-particle&quot;:&quot;&quot;},{&quot;family&quot;:&quot;Liptzin&quot;,&quot;given&quot;:&quot;Daniel&quot;,&quot;parse-names&quot;:false,&quot;dropping-particle&quot;:&quot;&quot;,&quot;non-dropping-particle&quot;:&quot;&quot;},{&quot;family&quot;:&quot;Bradford&quot;,&quot;given&quot;:&quot;Mark A.&quot;,&quot;parse-names&quot;:false,&quot;dropping-particle&quot;:&quot;&quot;,&quot;non-dropping-particle&quot;:&quot;&quot;},{&quot;family&quot;:&quot;Cleveland&quot;,&quot;given&quot;:&quot;Cory C.&quot;,&quot;parse-names&quot;:false,&quot;dropping-particle&quot;:&quot;&quot;,&quot;non-dropping-particle&quot;:&quot;&quot;}],&quot;container-title&quot;:&quot;Ecology Letters&quot;,&quot;DOI&quot;:&quot;10.1111/j.1461-0248.2009.01360.x&quot;,&quot;ISSN&quot;:&quot;1461023X&quot;,&quot;issued&quot;:{&quot;date-parts&quot;:[[2009]]},&quot;abstract&quot;:&quot;Although belowground ecosystems have been studied extensively and soil biota play integral roles in biogeochemical processes, surprisingly we have a limited understanding of global patterns in belowground biomass and community structure. To address this critical gap, we conducted a meta-analysis of published data (&gt; 1300 datapoints) to compare belowground plant, microbial and faunal biomass across seven of the major biomes on Earth. We also assembled data to assess biome-level patterns in belowground microbial community composition. Our analysis suggests that variation in microbial biomass is predictable across biomes, with microbial biomass carbon representing 0.6-1.1% of soil organic carbon (r2 = 0.91) and 1-20% of total plant biomass carbon (r2 = 0.42). Approximately 50% of total animal biomass can be found belowground and soil faunal biomass represents &lt; 4% of microbial biomass across all biomes. The structure of belowground microbial communities is also predictable: bacterial community composition and fungal : bacterial gene ratios can be predicted reasonably well from soil pH and soil C : N ratios respectively. Together these results identify robust patterns in the structure of belowground microbial and faunal communities at broad scales which may be explained by universal mechanisms that regulate belowground biota across biomes. © 2009 Blackwell Publishing Ltd/CNRS.&quot;,&quot;issue&quot;:&quot;11&quot;,&quot;volume&quot;:&quot;12&quot;,&quot;container-title-short&quot;:&quot;Ecol Lett&quot;},&quot;isTemporary&quot;:false},{&quot;id&quot;:&quot;19cc031a-ef31-3a9f-844f-684c98f63ef1&quot;,&quot;itemData&quot;:{&quot;type&quot;:&quot;article&quot;,&quot;id&quot;:&quot;19cc031a-ef31-3a9f-844f-684c98f63ef1&quot;,&quot;title&quot;:&quot;Ecological linkages between aboveground and belowground biota&quot;,&quot;author&quot;:[{&quot;family&quot;:&quot;Wardle&quot;,&quot;given&quot;:&quot;David A.&quot;,&quot;parse-names&quot;:false,&quot;dropping-particle&quot;:&quot;&quot;,&quot;non-dropping-particle&quot;:&quot;&quot;},{&quot;family&quot;:&quot;Bardgett&quot;,&quot;given&quot;:&quot;Richard D.&quot;,&quot;parse-names&quot;:false,&quot;dropping-particle&quot;:&quot;&quot;,&quot;non-dropping-particle&quot;:&quot;&quot;},{&quot;family&quot;:&quot;Klironomos&quot;,&quot;given&quot;:&quot;John N.&quot;,&quot;parse-names&quot;:false,&quot;dropping-particle&quot;:&quot;&quot;,&quot;non-dropping-particle&quot;:&quot;&quot;},{&quot;family&quot;:&quot;Setälä&quot;,&quot;given&quot;:&quot;Heikki&quot;,&quot;parse-names&quot;:false,&quot;dropping-particle&quot;:&quot;&quot;,&quot;non-dropping-particle&quot;:&quot;&quot;},{&quot;family&quot;:&quot;Putten&quot;,&quot;given&quot;:&quot;Wim H.&quot;,&quot;parse-names&quot;:false,&quot;dropping-particle&quot;:&quot;&quot;,&quot;non-dropping-particle&quot;:&quot;van der&quot;},{&quot;family&quot;:&quot;Wall&quot;,&quot;given&quot;:&quot;Diana H.&quot;,&quot;parse-names&quot;:false,&quot;dropping-particle&quot;:&quot;&quot;,&quot;non-dropping-particle&quot;:&quot;&quot;}],&quot;container-title&quot;:&quot;Science&quot;,&quot;DOI&quot;:&quot;10.1126/science.1094875&quot;,&quot;ISSN&quot;:&quot;00368075&quot;,&quot;issued&quot;:{&quot;date-parts&quot;:[[2004]]},&quot;abstract&quot;:&quot;All terrestrial ecosystems consist of aboveground and belowground components that interact to influence community- and ecosystem-level processes and properties. Here we show how these components are closely interlinked at the community level, reinforced by a greater degree of specificity between plants and soil organisms than has been previously supposed. As such, aboveground and belowground communities can be powerful mutual drivers, with both positive and negative feedbacks. A combined aboveground-belowground approach to community and ecosystem ecology is enhancing our understanding of the regulation and functional significance of biodiversity and of the environmental impacts of human-induced global change phenomena.&quot;,&quot;issue&quot;:&quot;5677&quot;,&quot;volume&quot;:&quot;304&quot;,&quot;container-title-short&quot;:&quot;Science (1979)&quot;},&quot;isTemporary&quot;:false}]},{&quot;citationID&quot;:&quot;MENDELEY_CITATION_d8e92dd1-a94b-45b0-bd76-33a1bddcd864&quot;,&quot;properties&quot;:{&quot;noteIndex&quot;:0},&quot;isEdited&quot;:false,&quot;manualOverride&quot;:{&quot;isManuallyOverridden&quot;:false,&quot;citeprocText&quot;:&quot;(Wagg et al., 2014)&quot;,&quot;manualOverrideText&quot;:&quot;&quot;},&quot;citationTag&quot;:&quot;MENDELEY_CITATION_v3_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&quot;,&quot;citationItems&quot;:[{&quot;id&quot;:&quot;228ece6c-6c73-3289-b37e-7d04d8597c39&quot;,&quot;itemData&quot;:{&quot;type&quot;:&quot;article-journal&quot;,&quot;id&quot;:&quot;228ece6c-6c73-3289-b37e-7d04d8597c39&quot;,&quot;title&quot;:&quot;Soil biodiversity and soil community composition determine ecosystem multifunctionality&quot;,&quot;author&quot;:[{&quot;family&quot;:&quot;Wagg&quot;,&quot;given&quot;:&quot;Cameron&quot;,&quot;parse-names&quot;:false,&quot;dropping-particle&quot;:&quot;&quot;,&quot;non-dropping-particle&quot;:&quot;&quot;},{&quot;family&quot;:&quot;Bender&quot;,&quot;given&quot;:&quot;S. Franz&quot;,&quot;parse-names&quot;:false,&quot;dropping-particle&quot;:&quot;&quot;,&quot;non-dropping-particle&quot;:&quot;&quot;},{&quot;family&quot;:&quot;Widmer&quot;,&quot;given&quot;:&quot;Franco&quot;,&quot;parse-names&quot;:false,&quot;dropping-particle&quot;:&quot;&quot;,&quot;non-dropping-particle&quot;:&quot;&quot;},{&quot;family&quot;:&quot;Heijden&quot;,&quot;given&quot;:&quot;Marcel G.A.&quot;,&quot;parse-names&quot;:false,&quot;dropping-particle&quot;:&quot;&quot;,&quot;non-dropping-particle&quot;:&quot;van der&quot;}],&quot;container-title&quot;:&quot;Proceedings of the National Academy of Sciences of the United States of America&quot;,&quot;DOI&quot;:&quot;10.1073/pnas.1320054111&quot;,&quot;ISSN&quot;:&quot;10916490&quot;,&quot;issued&quot;:{&quot;date-parts&quot;:[[2014]]},&quot;abstract&quot;:&quot;Biodiversity loss has become a global concern as evidence accumulates that it will negatively affect ecosystem services on which society depends. So far, most studies have focused on the ecological consequences of above-ground biodiversity loss; yet a large part of Earth's biodiversity is literally hidden below ground. Whether reductions of biodiversity in soil communities below ground have consequences for the overall performance of an ecosystem remains unresolved. It is important to investigate this in view of recent observations that soil biodiversity is declining and that soil communities are changing upon land use intensification. We established soil communities differing in composition and diversity and tested their impact on eight ecosystem functions in model grassland communities. We show that soil biodiversity loss and simplification of soil community composition impair multiple ecosystem functions, including plant diversity, decomposition, nutrient retention, and nutrient cycling. The average response of all measured ecosystem functions (ecosystem multifunctionality) exhibited a strong positive linear relationship to indicators of soil biodiversity, suggesting that soil community composition is a key factor in regulating ecosystem functioning. Our results indicate that changes in soil communities and the loss of soil biodiversity threaten ecosystem multifunctionality and sustainability.&quot;,&quot;issue&quot;:&quot;14&quot;,&quot;volume&quot;:&quot;111&quot;,&quot;container-title-short&quot;:&quot;Proc Natl Acad Sci U S A&quot;},&quot;isTemporary&quot;:false}]},{&quot;citationID&quot;:&quot;MENDELEY_CITATION_c715a001-96a8-42d0-8baa-7bae43aaf816&quot;,&quot;properties&quot;:{&quot;noteIndex&quot;:0},&quot;isEdited&quot;:false,&quot;manualOverride&quot;:{&quot;isManuallyOverridden&quot;:false,&quot;citeprocText&quot;:&quot;(Hole, 1981)&quot;,&quot;manualOverrideText&quot;:&quot;&quot;},&quot;citationTag&quot;:&quot;MENDELEY_CITATION_v3_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&quot;,&quot;citationItems&quot;:[{&quot;id&quot;:&quot;cd0dc282-aac4-3ac4-b8ea-643578acdb98&quot;,&quot;itemData&quot;:{&quot;type&quot;:&quot;article-journal&quot;,&quot;id&quot;:&quot;cd0dc282-aac4-3ac4-b8ea-643578acdb98&quot;,&quot;title&quot;:&quot;Effects of animals on soil&quot;,&quot;author&quot;:[{&quot;family&quot;:&quot;Hole&quot;,&quot;given&quot;:&quot;Francis D.&quot;,&quot;parse-names&quot;:false,&quot;dropping-particle&quot;:&quot;&quot;,&quot;non-dropping-particle&quot;:&quot;&quot;}],&quot;container-title&quot;:&quot;Geoderma&quot;,&quot;DOI&quot;:&quot;10.1016/0016-7061(81)90008-2&quot;,&quot;ISSN&quot;:&quot;00167061&quot;,&quot;issued&quot;:{&quot;date-parts&quot;:[[1981]]},&quot;abstract&quot;:&quot;Soil is defined here in terms of arbitrary boundaries rather than of functions of a soil body. Soil animals are defined in relation to their effects on the soil body. Animals living in the soil body and intimately related to it are indeed part of the soil. Animals living above the soil make contributions to it. Many animals are amphihabitant, that is, they live for a time in the soil and then in environments outside the soil. Exopedonic (outside the soil) and endopedonic (inside the soil) animals are considered with respect to twelve activities: mounding, mixing, forming voids, back-filling voids, forming and destroying peds, regulating soil erosion, regulating movement of water and air in soil, regulating plant litter, regulating nutrient cycling, regulating biota, and producing special constituents. Animals participate in numerous processes of soil formation and effect the usefulness of soils. © 1981.&quot;,&quot;issue&quot;:&quot;1-2&quot;,&quot;volume&quot;:&quot;25&quot;,&quot;container-title-short&quot;:&quot;Geoderma&quot;},&quot;isTemporary&quot;:false}]},{&quot;citationID&quot;:&quot;MENDELEY_CITATION_2d9029c8-1d31-42e3-98ef-4ecd5360b476&quot;,&quot;properties&quot;:{&quot;noteIndex&quot;:0},&quot;isEdited&quot;:false,&quot;manualOverride&quot;:{&quot;isManuallyOverridden&quot;:false,&quot;citeprocText&quot;:&quot;(Márquez et al., 2007; Redman et al., 2002)&quot;,&quot;manualOverrideText&quot;:&quot;&quot;},&quot;citationTag&quot;:&quot;MENDELEY_CITATION_v3_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&quot;,&quot;citationItems&quot;:[{&quot;id&quot;:&quot;fffc6550-c17f-3a24-abcc-590befdc3ce6&quot;,&quot;itemData&quot;:{&quot;type&quot;:&quot;article&quot;,&quot;id&quot;:&quot;fffc6550-c17f-3a24-abcc-590befdc3ce6&quot;,&quot;title&quot;:&quot;Thermotolerance generated by plant/fungal symbiosis&quot;,&quot;author&quot;:[{&quot;family&quot;:&quot;Redman&quot;,&quot;given&quot;:&quot;Regina S.&quot;,&quot;parse-names&quot;:false,&quot;dropping-particle&quot;:&quot;&quot;,&quot;non-dropping-particle&quot;:&quot;&quot;},{&quot;family&quot;:&quot;Sheehan&quot;,&quot;given&quot;:&quot;Kathy B.&quot;,&quot;parse-names&quot;:false,&quot;dropping-particle&quot;:&quot;&quot;,&quot;non-dropping-particle&quot;:&quot;&quot;},{&quot;family&quot;:&quot;Stout&quot;,&quot;given&quot;:&quot;Richard G.&quot;,&quot;parse-names&quot;:false,&quot;dropping-particle&quot;:&quot;&quot;,&quot;non-dropping-particle&quot;:&quot;&quot;},{&quot;family&quot;:&quot;Rodriguez&quot;,&quot;given&quot;:&quot;Russell J.&quot;,&quot;parse-names&quot;:false,&quot;dropping-particle&quot;:&quot;&quot;,&quot;non-dropping-particle&quot;:&quot;&quot;},{&quot;family&quot;:&quot;Henson&quot;,&quot;given&quot;:&quot;Joan M.&quot;,&quot;parse-names&quot;:false,&quot;dropping-particle&quot;:&quot;&quot;,&quot;non-dropping-particle&quot;:&quot;&quot;}],&quot;container-title&quot;:&quot;Science&quot;,&quot;DOI&quot;:&quot;10.1126/science.1072191&quot;,&quot;ISSN&quot;:&quot;00368075&quot;,&quot;issued&quot;:{&quot;date-parts&quot;:[[2002]]},&quot;issue&quot;:&quot;5598&quot;,&quot;volume&quot;:&quot;298&quot;,&quot;container-title-short&quot;:&quot;Science (1979)&quot;},&quot;isTemporary&quot;:false},{&quot;id&quot;:&quot;b2ae6e54-71c1-3e05-97de-e15b3ac785dc&quot;,&quot;itemData&quot;:{&quot;type&quot;:&quot;article-journal&quot;,&quot;id&quot;:&quot;b2ae6e54-71c1-3e05-97de-e15b3ac785dc&quot;,&quot;title&quot;:&quot;A virus in a fungus in a plant: Three-way symbiosis required for thermal tolerance&quot;,&quot;author&quot;:[{&quot;family&quot;:&quot;Márquez&quot;,&quot;given&quot;:&quot;Luis M.&quot;,&quot;parse-names&quot;:false,&quot;dropping-particle&quot;:&quot;&quot;,&quot;non-dropping-particle&quot;:&quot;&quot;},{&quot;family&quot;:&quot;Redman&quot;,&quot;given&quot;:&quot;Regina S.&quot;,&quot;parse-names&quot;:false,&quot;dropping-particle&quot;:&quot;&quot;,&quot;non-dropping-particle&quot;:&quot;&quot;},{&quot;family&quot;:&quot;Rodriguez&quot;,&quot;given&quot;:&quot;Russell J.&quot;,&quot;parse-names&quot;:false,&quot;dropping-particle&quot;:&quot;&quot;,&quot;non-dropping-particle&quot;:&quot;&quot;},{&quot;family&quot;:&quot;Roossinck&quot;,&quot;given&quot;:&quot;Marilyn J.&quot;,&quot;parse-names&quot;:false,&quot;dropping-particle&quot;:&quot;&quot;,&quot;non-dropping-particle&quot;:&quot;&quot;}],&quot;container-title&quot;:&quot;Science&quot;,&quot;DOI&quot;:&quot;10.1126/science.1136237&quot;,&quot;ISSN&quot;:&quot;00368075&quot;,&quot;issued&quot;:{&quot;date-parts&quot;:[[2007]]},&quot;abstract&quot;:&quot;A mutualistic association between a fungal endophyte and a tropical panic grass allows both organisms to grow at high soil temperatures. We characterized a virus from this fungus that is involved in the mutualistic interaction. Fungal isolates cured of the virus are unable to confer heat tolerance, but heat tolerance is restored after the virus is reintroduced. The virus-infected fungus confers heat tolerance not only to its native monocot host but also to a eudicot host, which suggests that the underlying mechanism involves pathways conserved between these two groups of plants.&quot;,&quot;issue&quot;:&quot;5811&quot;,&quot;volume&quot;:&quot;315&quot;,&quot;container-title-short&quot;:&quot;Science (1979)&quot;},&quot;isTemporary&quot;:false}]},{&quot;citationID&quot;:&quot;MENDELEY_CITATION_a3cb8265-aab9-4730-bc2a-c00d9621b2df&quot;,&quot;properties&quot;:{&quot;noteIndex&quot;:0},&quot;isEdited&quot;:false,&quot;manualOverride&quot;:{&quot;isManuallyOverridden&quot;:false,&quot;citeprocText&quot;:&quot;(Bardgett, 2002; Wardle et al., 2002)&quot;,&quot;manualOverrideText&quot;:&quot;&quot;},&quot;citationTag&quot;:&quot;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&quot;,&quot;citationItems&quot;:[{&quot;id&quot;:&quot;14f5543d-a4bb-3cd8-8cc7-a3d5f23c6506&quot;,&quot;itemData&quot;:{&quot;type&quot;:&quot;article-journal&quot;,&quot;id&quot;:&quot;14f5543d-a4bb-3cd8-8cc7-a3d5f23c6506&quot;,&quot;title&quot;:&quot;Linkages between plant litter decomposition, litter quality, and vegetation responses to herbivores&quot;,&quot;author&quot;:[{&quot;family&quot;:&quot;Wardle&quot;,&quot;given&quot;:&quot;D. A.&quot;,&quot;parse-names&quot;:false,&quot;dropping-particle&quot;:&quot;&quot;,&quot;non-dropping-particle&quot;:&quot;&quot;},{&quot;family&quot;:&quot;Bonner&quot;,&quot;given&quot;:&quot;K. I.&quot;,&quot;parse-names&quot;:false,&quot;dropping-particle&quot;:&quot;&quot;,&quot;non-dropping-particle&quot;:&quot;&quot;},{&quot;family&quot;:&quot;Barker&quot;,&quot;given&quot;:&quot;G. M.&quot;,&quot;parse-names&quot;:false,&quot;dropping-particle&quot;:&quot;&quot;,&quot;non-dropping-particle&quot;:&quot;&quot;}],&quot;container-title&quot;:&quot;Functional Ecology&quot;,&quot;DOI&quot;:&quot;10.1046/j.1365-2435.2002.00659.x&quot;,&quot;ISSN&quot;:&quot;02698463&quot;,&quot;issued&quot;:{&quot;date-parts&quot;:[[2002]]},&quot;abstract&quot;:&quot;1. There is increasing awareness that similar suites of plant traits may govern foliage palatability and litter decomposability, but whether there is an association between the response of vegetation to herbivory and litter decomposition rates across plant species remains unexplored. 2. We collected 141 samples of litter from 59 understorey and 18 canopy tree species from a total of 28 sites under natural forest throughout New Zealand. We assessed whether variables related to decomposition and quality of litter of the understorey species showed a statistical relationship with the response of vegetation density (assessed using a pole-intercept method) of the same species at the same locations to browsing by deer and goats. Decomposition and nutrient-loss data from litter were obtained using standardized laboratory bioassays. 3. There was a significant positive correlation between litter decomposition rate and the extent to which vegetation density was reduced by browsing mammals (r = 0·488, P &lt; 0·001). Further, decomposition rate and vegetation response to herbivory were both correlated with several of the same litter quality variables. 4. The proportion of total initial phosphorus and nitrogen released from litter during decomposition was correlated with litter decomposition rate, but not with vegetation density response to browsing. This suggests that effects of browsers on vegetation composition are more likely to influence ecosystem carbon flow than nitrogen or phosphorus flow. 5. Litter-mixing experiments showed that good quality litters produced by plant species reduced by browsers tended to promote the decomposition of other litters. Meanwhile, poor quality litters from species promoted by browsers tended to decompose more rapidly when mixed with other litter types than when by themselves. However, these effects were weak and likely to be less important than the more direct effects of browsing mammals on vegetation composition. 6. The relationships between litter decomposition and effect of herbivory on vegetation density were driven primarily by differences among the main plant functional groups, which showed the same decreasing rank order for both variables: large-leaved dicots, small-leaved dicots, Nothofagus, ferns, and monocots. 7. The implications of these results for understanding how herbivores affect the decomposer subsystem are considered. Because the results of this work are only partially consistent with those of an earlier study on how browsers affect decomposer organisms and processes, conducted at the same 28 field sites, other mechanisms through which browser effects are manifested below-ground must often override that investigated in this study.&quot;,&quot;issue&quot;:&quot;5&quot;,&quot;volume&quot;:&quot;16&quot;,&quot;container-title-short&quot;:&quot;Funct Ecol&quot;},&quot;isTemporary&quot;:false},{&quot;id&quot;:&quot;e982ff6b-08ee-33da-86cd-84d0d1052c3e&quot;,&quot;itemData&quot;:{&quot;type&quot;:&quot;paper-conference&quot;,&quot;id&quot;:&quot;e982ff6b-08ee-33da-86cd-84d0d1052c3e&quot;,&quot;title&quot;:&quot;Causes and consequences of biological diversity in soil&quot;,&quot;author&quot;:[{&quot;family&quot;:&quot;Bardgett&quot;,&quot;given&quot;:&quot;Richard D.&quot;,&quot;parse-names&quot;:false,&quot;dropping-particle&quot;:&quot;&quot;,&quot;non-dropping-particle&quot;:&quot;&quot;}],&quot;container-title&quot;:&quot;Zoology&quot;,&quot;DOI&quot;:&quot;10.1078/0944-2006-00072&quot;,&quot;ISSN&quot;:&quot;09442006&quot;,&quot;issued&quot;:{&quot;date-parts&quot;:[[2002]]},&quot;abstract&quot;:&quot;There is a vast diversity of organisms that live in the soil, and the activities of the total soil biota, together with the diverse forms and functions of plant roots, have critical roles in soil functioning. In this paper I discuss the likely determinants of soil diversity and also comment on recent studies that have explored whether or not there is a relationship between soil organism diversity and ecosystem function. There is little evidence to suggest that soil diversity is regulated in a predicable fashion by competition or disturbance; rather it is attributed to the nature of the soil environment, in that soil offers an extremely heterogeneous habitat, both spatially and temporally, proving unrivalled potential for niche partitioning, or resource or habitat specialisation, thereby enabling co-existence of species. Most evidence that is available suggests that there is no predictable relationship between diversity and function in soils, and that ecosystem properties are governed more by individual traits of dominant species, and by the extraordinary complexity of biotic interactions that occur between components of soil food webs. There is evidence of redundancy in soil communities with respect to soil functions, but the scale of effect of changes in soil diversity on process rates depends on which species are removed from the community and the degree to which remaining species can compensate. As in aboveground communities, therefore, it would appear that species traits and changes in species composition, and alterations in the nature of the many important species interactions that occur in soil, are likely to be the main biotic control of ecosystem function. In view of this, consideration of these important biotic interactions and their sensitivity to environmental change must be a key priority for future research.&quot;,&quot;issue&quot;:&quot;4&quot;,&quot;volume&quot;:&quot;105&quot;,&quot;container-title-short&quot;:&quot;&quot;},&quot;isTemporary&quot;:false}]},{&quot;citationID&quot;:&quot;MENDELEY_CITATION_08a5282e-8eec-4c40-b3b7-58c9e8b32104&quot;,&quot;properties&quot;:{&quot;noteIndex&quot;:0},&quot;isEdited&quot;:false,&quot;manualOverride&quot;:{&quot;isManuallyOverridden&quot;:false,&quot;citeprocText&quot;:&quot;(Haines-Young &amp;#38; Potschin, 2012; Yang et al., 2018)&quot;,&quot;manualOverrideText&quot;:&quot;&quot;},&quot;citationTag&quot;:&quot;MENDELEY_CITATION_v3_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&quot;,&quot;citationItems&quot;:[{&quot;id&quot;:&quot;f4a4fc7b-22bf-345e-a35d-536bd42c9e27&quot;,&quot;itemData&quot;:{&quot;type&quot;:&quot;article-journal&quot;,&quot;id&quot;:&quot;f4a4fc7b-22bf-345e-a35d-536bd42c9e27&quot;,&quot;title&quot;:&quot;Influence of land use change on the ecosystem service trade-offs in the ecological restoration area: Dynamics and scenarios in the Yanhe watershed, China&quot;,&quot;author&quot;:[{&quot;family&quot;:&quot;Yang&quot;,&quot;given&quot;:&quot;Siqi&quot;,&quot;parse-names&quot;:false,&quot;dropping-particle&quot;:&quot;&quot;,&quot;non-dropping-particle&quot;:&quot;&quot;},{&quot;family&quot;:&quot;Zhao&quot;,&quot;given&quot;:&quot;Wenwu&quot;,&quot;parse-names&quot;:false,&quot;dropping-particle&quot;:&quot;&quot;,&quot;non-dropping-particle&quot;:&quot;&quot;},{&quot;family&quot;:&quot;Liu&quot;,&quot;given&quot;:&quot;Yanxu&quot;,&quot;parse-names&quot;:false,&quot;dropping-particle&quot;:&quot;&quot;,&quot;non-dropping-particle&quot;:&quot;&quot;},{&quot;family&quot;:&quot;Wang&quot;,&quot;given&quot;:&quot;Shuai&quot;,&quot;parse-names&quot;:false,&quot;dropping-particle&quot;:&quot;&quot;,&quot;non-dropping-particle&quot;:&quot;&quot;},{&quot;family&quot;:&quot;Wang&quot;,&quot;given&quot;:&quot;Jing&quot;,&quot;parse-names&quot;:false,&quot;dropping-particle&quot;:&quot;&quot;,&quot;non-dropping-particle&quot;:&quot;&quot;},{&quot;family&quot;:&quot;Zhai&quot;,&quot;given&quot;:&quot;Ruijie&quot;,&quot;parse-names&quot;:false,&quot;dropping-particle&quot;:&quot;&quot;,&quot;non-dropping-particle&quot;:&quot;&quot;}],&quot;container-title&quot;:&quot;Science of the Total Environment&quot;,&quot;DOI&quot;:&quot;10.1016/j.scitotenv.2018.06.348&quot;,&quot;ISSN&quot;:&quot;18791026&quot;,&quot;issued&quot;:{&quot;date-parts&quot;:[[2018]]},&quot;abstract&quot;:&quot;Land use change can result in variations in ecosystem services (ESs) and their relationships. Studying the temporal dynamics of ESs and their relationships can support scenario analyses that provide the theoretical basis for policy decisions and regional ecosystem management. Previous studies have revealed the trade-offs between two ESs on multiple scales, while the trade-offs between multiple ESs require further analysis. Furthermore, trade-offs are rarely considered in scenario constructions, which weakens the ability of scenarios to inform land use policy. In this study, the InVEST model was applied to assess carbon sequestration, habitat quality, nutrient retention, sediment retention and seasonal water yield at five-year intervals from 1990 to 2015 and to construct five simulated scenarios that represented different ecological restoration and land reclamation policies. The results indicated that the Grain for Green Project (GFGP) increased all ESs, with seasonal water yield increasing by approximately 1.29 times above the initial stage. However, decreasing cropland area reduced the correlations between ESs both in trade-offs and synergies. Among all scenarios studied, the Returning Cropland to Grassland trade-off scenario had the maximum effect, while the natural succession to shrubland scenario had a minimum effect at the pixel level. Except for the land reclamation scenario, the overall ES benefits in the other scenarios exceeded the benefits received in 2015. Given the extent of watershed areas impacted by different overall ES benefit and trade-off situations, the Returning Cropland to Grassland scenario appears to best reduce the impacts of the worst situation compared to 2015, reducing the negative impacts by 22.6%. We suggest that scenarios that combine both overall ESs values and their trade-offs can support more effective and efficient land use decisions.&quot;,&quot;volume&quot;:&quot;644&quot;,&quot;container-title-short&quot;:&quot;&quot;},&quot;isTemporary&quot;:false},{&quot;id&quot;:&quot;f341ede1-b0c8-3401-a225-8b3dad25e995&quot;,&quot;itemData&quot;:{&quot;type&quot;:&quot;chapter&quot;,&quot;id&quot;:&quot;f341ede1-b0c8-3401-a225-8b3dad25e995&quot;,&quot;title&quot;:&quot;The links between biodiversity, ecosystem services and human well-being&quot;,&quot;author&quot;:[{&quot;family&quot;:&quot;Haines-Young&quot;,&quot;given&quot;:&quot;Roy&quot;,&quot;parse-names&quot;:false,&quot;dropping-particle&quot;:&quot;&quot;,&quot;non-dropping-particle&quot;:&quot;&quot;},{&quot;family&quot;:&quot;Potschin&quot;,&quot;given&quot;:&quot;Marion&quot;,&quot;parse-names&quot;:false,&quot;dropping-particle&quot;:&quot;&quot;,&quot;non-dropping-particle&quot;:&quot;&quot;}],&quot;container-title&quot;:&quot;Ecosystem Ecology&quot;,&quot;DOI&quot;:&quot;10.1017/cbo9780511750458.007&quot;,&quot;issued&quot;:{&quot;date-parts&quot;:[[2012]]},&quot;abstract&quot;:&quot;No matter who we are, or where we live, our well-being depends on the way ecosystems work. Most obviously, ecosystems can provide us with material things that are essential for our daily lives, such as food, wood, wool and medicines. Although the other types of ... \\n&quot;,&quot;container-title-short&quot;:&quot;&quot;},&quot;isTemporary&quot;:false}]},{&quot;citationID&quot;:&quot;MENDELEY_CITATION_9047eae4-c5f3-4b68-b715-b43c789d733e&quot;,&quot;properties&quot;:{&quot;noteIndex&quot;:0},&quot;isEdited&quot;:false,&quot;manualOverride&quot;:{&quot;isManuallyOverridden&quot;:false,&quot;citeprocText&quot;:&quot;(Piao et al., 2019)&quot;,&quot;manualOverrideText&quot;:&quot;&quot;},&quot;citationTag&quot;:&quot;MENDELEY_CITATION_v3_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&quot;,&quot;citationItems&quot;:[{&quot;id&quot;:&quot;50a53951-71c7-3254-9ed7-270bc44d4a1c&quot;,&quot;itemData&quot;:{&quot;type&quot;:&quot;article-journal&quot;,&quot;id&quot;:&quot;50a53951-71c7-3254-9ed7-270bc44d4a1c&quot;,&quot;title&quot;:&quot;The impacts of climate extremes on the terrestrial carbon cycle: A review SCIENCE CHINA&quot;,&quot;author&quot;:[{&quot;family&quot;:&quot;Piao&quot;,&quot;given&quot;:&quot;Shilong&quot;,&quot;parse-names&quot;:false,&quot;dropping-particle&quot;:&quot;&quot;,&quot;non-dropping-particle&quot;:&quot;&quot;},{&quot;family&quot;:&quot;Zhang&quot;,&quot;given&quot;:&quot;Xinping&quot;,&quot;parse-names&quot;:false,&quot;dropping-particle&quot;:&quot;&quot;,&quot;non-dropping-particle&quot;:&quot;&quot;},{&quot;family&quot;:&quot;Chen&quot;,&quot;given&quot;:&quot;Anping&quot;,&quot;parse-names&quot;:false,&quot;dropping-particle&quot;:&quot;&quot;,&quot;non-dropping-particle&quot;:&quot;&quot;},{&quot;family&quot;:&quot;Liu&quot;,&quot;given&quot;:&quot;Qiang&quot;,&quot;parse-names&quot;:false,&quot;dropping-particle&quot;:&quot;&quot;,&quot;non-dropping-particle&quot;:&quot;&quot;},{&quot;family&quot;:&quot;Lian&quot;,&quot;given&quot;:&quot;Xu&quot;,&quot;parse-names&quot;:false,&quot;dropping-particle&quot;:&quot;&quot;,&quot;non-dropping-particle&quot;:&quot;&quot;},{&quot;family&quot;:&quot;Wang&quot;,&quot;given&quot;:&quot;Xuhui&quot;,&quot;parse-names&quot;:false,&quot;dropping-particle&quot;:&quot;&quot;,&quot;non-dropping-particle&quot;:&quot;&quot;},{&quot;family&quot;:&quot;Peng&quot;,&quot;given&quot;:&quot;Shushi&quot;,&quot;parse-names&quot;:false,&quot;dropping-particle&quot;:&quot;&quot;,&quot;non-dropping-particle&quot;:&quot;&quot;},{&quot;family&quot;:&quot;Sciences&quot;,&quot;given&quot;:&quot;Earth&quot;,&quot;parse-names&quot;:false,&quot;dropping-particle&quot;:&quot;&quot;,&quot;non-dropping-particle&quot;:&quot;&quot;}],&quot;DOI&quot;:&quot;10.1007/s11430-018-9363-5&quot;,&quot;ISBN&quot;:&quot;1143001893635&quot;,&quot;URL&quot;:&quot;https://doi.org/10.1007/s11430-018-9363-5&quot;,&quot;issued&quot;:{&quot;date-parts&quot;:[[2019]]},&quot;page&quot;:&quot;1551-1563&quot;,&quot;abstract&quot;:&quot;The increased frequency of climate extremes in recent years has profoundly affected terrestrial ecosystem functions and the welfare of human society. The carbon cycle is a key process of terrestrial ecosystem changes. Therefore, a better understanding and assessment of the impacts of climate extremes on the terrestrial carbon cycle could provide an important scientific basis to facilitate the mitigation and adaption of our society to climate change. In this paper, we systematically review the impacts of climate extremes (e.g. drought, extreme precipitation, extreme hot and extreme cold) on terrestrial ecosystems and their mechanisms. Existing studies have suggested that drought is one of the most important stressors on the terrestrial carbon sink, and that it can inhibit both ecosystem productivity and respiration. Because ecosystem productivity is usually more sensitive to drought than respiration, drought can significantly reduce the strength of terrestrial ecosystem carbon sinks and even turn them into carbon sources. Large inter-model variations have been found in the simulations of drought-induced changes in the carbon cycle, suggesting the existence of a large gap in current understanding of the mechanisms behind the responses of ecosystem carbon balance to drought, especially for tropical vegetation. The effects of extreme precipitation on the carbon cycle vary across different regions. In general, extreme precipitation enhances carbon accumulation in arid ecosystems, but restrains carbon sequestration in moist ecosystems. However, current knowledge on the indirect effects of extreme precipitation on the carbon cycle through regulating processes such as soil carbon lateral transportation and nutrient loss is still limited. This knowledge gap has caused large uncertainties in assessing the total carbon cycle impact of extreme precipitation. Extreme hot and extreme cold can affect the terrestrial carbon cycle through various ecosystem processes. Note that the severity of such climate extremes depends greatly on their timing, which needs to be investigated thoroughly in future studies. In light of current knowledge and gaps in the understanding of how extreme climates affect the terrestrial carbon cycle, we strongly recommend that future studies should place more attention on the long-term impacts and on the driving mechanisms at different time scales. Studies based on multi-source data, methods and across multiple spatial-temporal scales, are also necessary to better characterize the response of terrestrial ecosystems to climate extremes. X. 2019. The impacts of climate extremes on the terrestrial carbon cycle: A review. Science China Earth Sciences, 62: 1551-1563, https://doi.&quot;,&quot;issue&quot;:&quot;10&quot;,&quot;volume&quot;:&quot;62&quot;,&quot;container-title-short&quot;:&quot;&quot;},&quot;isTemporary&quot;:false}]},{&quot;citationID&quot;:&quot;MENDELEY_CITATION_3b2345bc-06bb-499e-9ed8-3d7a77686909&quot;,&quot;properties&quot;:{&quot;noteIndex&quot;:0},&quot;isEdited&quot;:false,&quot;manualOverride&quot;:{&quot;isManuallyOverridden&quot;:false,&quot;citeprocText&quot;:&quot;(Homet et al., 2021; Tsiafouli et al., 2018)&quot;,&quot;manualOverrideText&quot;:&quot;&quot;},&quot;citationTag&quot;:&quot;MENDELEY_CITATION_v3_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&quot;,&quot;citationItems&quot;:[{&quot;id&quot;:&quot;1f661f8a-7868-38e1-8528-9c0e5a3ba1b8&quot;,&quot;itemData&quot;:{&quot;type&quot;:&quot;article-journal&quot;,&quot;id&quot;:&quot;1f661f8a-7868-38e1-8528-9c0e5a3ba1b8&quot;,&quot;title&quot;:&quot;Drought in spring increases microbial carbon loss through respiration in a Mediterranean pine forest&quot;,&quot;author&quot;:[{&quot;family&quot;:&quot;Tsiafouli&quot;,&quot;given&quot;:&quot;Maria A.&quot;,&quot;parse-names&quot;:false,&quot;dropping-particle&quot;:&quot;&quot;,&quot;non-dropping-particle&quot;:&quot;&quot;},{&quot;family&quot;:&quot;Monokrousos&quot;,&quot;given&quot;:&quot;Nikolaos&quot;,&quot;parse-names&quot;:false,&quot;dropping-particle&quot;:&quot;&quot;,&quot;non-dropping-particle&quot;:&quot;&quot;},{&quot;family&quot;:&quot;Sgardelis&quot;,&quot;given&quot;:&quot;Stefanos P.&quot;,&quot;parse-names&quot;:false,&quot;dropping-particle&quot;:&quot;&quot;,&quot;non-dropping-particle&quot;:&quot;&quot;}],&quot;container-title&quot;:&quot;Soil Biology and Biochemistry&quot;,&quot;DOI&quot;:&quot;10.1016/j.soilbio.2018.01.010&quot;,&quot;ISSN&quot;:&quot;00380717&quot;,&quot;issued&quot;:{&quot;date-parts&quot;:[[2018]]},&quot;abstract&quot;:&quot;We investigated the effect of drought in spring (earlier onset of summer drought) on litter decomposition in a Mediterranean pine forest, in Greece. We exposed litterbags filled with decomposed or fresh pine litter in the forest floor from January to November and simulated drought from April to May (season with usually high activity in soil). The drought treatment resulted in a significant increase of microbial respiration and litter weight loss and a decrease of microbial C. Both litter types were similarly affected by drought, but differed in parameters related to decomposer community succession (Collembola and Acari abundances, organic C and N, microbial N). Our results indicate that drought during the highly biologically active season might have significant implications for soil Carbon sequestration/storage.&quot;,&quot;volume&quot;:&quot;119&quot;,&quot;container-title-short&quot;:&quot;Soil Biol Biochem&quot;},&quot;isTemporary&quot;:false},{&quot;id&quot;:&quot;7ac91eb5-9f5a-32f6-971e-f822c331d14d&quot;,&quot;itemData&quot;:{&quot;type&quot;:&quot;article-journal&quot;,&quot;id&quot;:&quot;7ac91eb5-9f5a-32f6-971e-f822c331d14d&quot;,&quot;title&quot;:&quot;Soil fauna modulates the effect of experimental drought on litter decomposition in forests invaded by an exotic pathogen&quot;,&quot;author&quot;:[{&quot;family&quot;:&quot;Homet&quot;,&quot;given&quot;:&quot;Pablo&quot;,&quot;parse-names&quot;:false,&quot;dropping-particle&quot;:&quot;&quot;,&quot;non-dropping-particle&quot;:&quot;&quot;},{&quot;family&quot;:&quot;Gómez-Aparicio&quot;,&quot;given&quot;:&quot;Lorena&quot;,&quot;parse-names&quot;:false,&quot;dropping-particle&quot;:&quot;&quot;,&quot;non-dropping-particle&quot;:&quot;&quot;},{&quot;family&quot;:&quot;Matías&quot;,&quot;given&quot;:&quot;Luis&quot;,&quot;parse-names&quot;:false,&quot;dropping-particle&quot;:&quot;&quot;,&quot;non-dropping-particle&quot;:&quot;&quot;},{&quot;family&quot;:&quot;Godoy&quot;,&quot;given&quot;:&quot;Oscar&quot;,&quot;parse-names&quot;:false,&quot;dropping-particle&quot;:&quot;&quot;,&quot;non-dropping-particle&quot;:&quot;&quot;}],&quot;container-title&quot;:&quot;Journal of Ecology&quot;,&quot;DOI&quot;:&quot;10.1111/1365-2745.13711&quot;,&quot;ISSN&quot;:&quot;13652745&quot;,&quot;issued&quot;:{&quot;date-parts&quot;:[[2021]]},&quot;abstract&quot;:&quot;Litter decomposition is a fundamental process for nutrient cycling and C fluxes between terrestrial ecosystems and the atmosphere. Multiple factors such as environmental conditions, litter quality and decomposer organisms are known to influence this ecological process in direct and indirect ways. However, it remains poorly understood to what extent this entangled bank of complex interactions can be disrupted by several global change drivers such as climate change and invasive species. Here we reported main findings from a litter decomposition experiment conducted in a natural mixed forest invaded by Phytophthora cinnamomi, an exotic oomycete well known for causing tree disease and forest decline. In two Mediterranean forest types (namely woodland and closed forest), we first built a rainfall exclusion infrastructure to reduce natural precipitation by 30%. Then, we followed the spatial variation in C and N leaf litter dynamics as well as the abundance of the exotic oomycete P. cinnamomi for 18 months under both control and rainfall exclusion conditions using a litter bag methodology with different mesh sizes to further evaluate the indirect role of mesofauna abundance and diversity in litter C and N temporal dynamics. Significant reductions in soil moisture produced by the experimental rainfall exclusion increased C litter loss with time directly, and indirectly via increases in overall mesofauna abundance and changes in the ratio between predators and decomposers. N litter dynamics were in contrast modulated mainly by initial litter quality. Surprisingly, P. cinnamomi abundance did not correlate with variation in initial litter quality as previously suggested, but we found that the exotic oomycete was negatively correlated with both decomposer and predator abundances. These results suggest it might participate indirectly in litter decomposition dynamics through the biotic soil component. Synthesis. Contrary to expected, our results show that a moderate but realistic rainfall reduction can accelerate the litter decomposition process. It also points out to litter fauna as a key component modulating the indirect impacts of global change drivers on litter decomposition.&quot;,&quot;issue&quot;:&quot;8&quot;,&quot;volume&quot;:&quot;109&quot;,&quot;container-title-short&quot;:&quot;&quot;},&quot;isTemporary&quot;:false}]},{&quot;citationID&quot;:&quot;MENDELEY_CITATION_d5afc908-cda1-4d1f-a309-246cc255c7a0&quot;,&quot;properties&quot;:{&quot;noteIndex&quot;:0},&quot;isEdited&quot;:false,&quot;manualOverride&quot;:{&quot;isManuallyOverridden&quot;:true,&quot;citeprocText&quot;:&quot;(Santonja et al., 2017)&quot;,&quot;manualOverrideText&quot;:&quot;(2017)&quot;},&quot;citationTag&quot;:&quot;MENDELEY_CITATION_v3_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&quot;,&quot;citationItems&quot;:[{&quot;id&quot;:&quot;03b16661-a9a8-32a0-a15c-b3e18aa6e74a&quot;,&quot;itemData&quot;:{&quot;type&quot;:&quot;article-journal&quot;,&quot;id&quot;:&quot;03b16661-a9a8-32a0-a15c-b3e18aa6e74a&quot;,&quot;title&quot;:&quot;Plant litter mixture partly mitigates the negative effects of extended drought on soil biota and litter decomposition in a Mediterranean oak forest&quot;,&quot;author&quot;:[{&quot;family&quot;:&quot;Santonja&quot;,&quot;given&quot;:&quot;Mathieu&quot;,&quot;parse-names&quot;:false,&quot;dropping-particle&quot;:&quot;&quot;,&quot;non-dropping-particle&quot;:&quot;&quot;},{&quot;family&quot;:&quot;Fernandez&quot;,&quot;given&quot;:&quot;Catherine&quot;,&quot;parse-names&quot;:false,&quot;dropping-particle&quot;:&quot;&quot;,&quot;non-dropping-particle&quot;:&quot;&quot;},{&quot;family&quot;:&quot;Proffit&quot;,&quot;given&quot;:&quot;Magali&quot;,&quot;parse-names&quot;:false,&quot;dropping-particle&quot;:&quot;&quot;,&quot;non-dropping-particle&quot;:&quot;&quot;},{&quot;family&quot;:&quot;Gers&quot;,&quot;given&quot;:&quot;Charles&quot;,&quot;parse-names&quot;:false,&quot;dropping-particle&quot;:&quot;&quot;,&quot;non-dropping-particle&quot;:&quot;&quot;},{&quot;family&quot;:&quot;Gauquelin&quot;,&quot;given&quot;:&quot;Thierry&quot;,&quot;parse-names&quot;:false,&quot;dropping-particle&quot;:&quot;&quot;,&quot;non-dropping-particle&quot;:&quot;&quot;},{&quot;family&quot;:&quot;Reiter&quot;,&quot;given&quot;:&quot;Ilja M.&quot;,&quot;parse-names&quot;:false,&quot;dropping-particle&quot;:&quot;&quot;,&quot;non-dropping-particle&quot;:&quot;&quot;},{&quot;family&quot;:&quot;Cramer&quot;,&quot;given&quot;:&quot;Wolfgang&quot;,&quot;parse-names&quot;:false,&quot;dropping-particle&quot;:&quot;&quot;,&quot;non-dropping-particle&quot;:&quot;&quot;},{&quot;family&quot;:&quot;Baldy&quot;,&quot;given&quot;:&quot;Virginie&quot;,&quot;parse-names&quot;:false,&quot;dropping-particle&quot;:&quot;&quot;,&quot;non-dropping-particle&quot;:&quot;&quot;}],&quot;container-title&quot;:&quot;Journal of Ecology&quot;,&quot;DOI&quot;:&quot;10.1111/1365-2745.12711&quot;,&quot;ISSN&quot;:&quot;13652745&quot;,&quot;issued&quot;:{&quot;date-parts&quot;:[[2017]]},&quot;abstract&quot;:&quot;A major challenge of current ecological research is to determine the responses of plant and animal communities and ecosystem processes to future environmental conditions. Ecosystems respond to climate change in complex ways, and the outcome may significantly depend on biodiversity. We studied the relative effects of enhanced drought and of plant species mixture on soil biota and on litter decomposition in a Mediterranean oak forest. We experimentally reduced precipitation, accounting for seasonal precipitation variability, and created a single-species litter (Quercus pubescens), a two-species litter mixture (Q. pubescens + Acer monspessulanum) and a three-species litter mixture (Q. pubescens + A. monspessulanum + Cotinus coggygria). In general, drier conditions affected decomposers negatively, directly by reducing fungal biomass and detritivorous mesofauna, and also indirectly by increasing the predation pressure on detritivorous mesofauna by predatory mesofauna. This is reflected under drier conditions in that Collembola abundance decreased more strongly than Acari abundance. One Collembola group (i.e. Neelipleona) even disappeared completely. Increased drought strongly decreased litter decomposition rates. Mixed litter with two and three plant species positively affected soil biota communities and led to a more efficient litter decomposition process, probably through a greater litter quality. Faster decomposition in mixed litter can thus compensate slower decomposition rates under drier condition. Synthesis. Our results highlight that, within our study system, drier climate strongly impacts on soil biodiversity and hence litter decomposition. Species-rich litter may mitigate such a decline in decomposition rates. Diverse plant communities should hence be maintained to reduce shifts in ecosystem functioning under climate change.&quot;,&quot;issue&quot;:&quot;3&quot;,&quot;volume&quot;:&quot;105&quot;,&quot;container-title-short&quot;:&quot;&quot;},&quot;isTemporary&quot;:false}]},{&quot;citationID&quot;:&quot;MENDELEY_CITATION_574f65f7-0ae9-4dfe-82ef-60626ea125e5&quot;,&quot;properties&quot;:{&quot;noteIndex&quot;:0},&quot;isEdited&quot;:false,&quot;manualOverride&quot;:{&quot;isManuallyOverridden&quot;:false,&quot;citeprocText&quot;:&quot;(Bardgett &amp;#38; van der Putten, 2014; Fanin et al., 2018; Hautier et al., 2015)&quot;,&quot;manualOverrideText&quot;:&quot;&quot;},&quot;citationTag&quot;:&quot;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&quot;,&quot;citationItems&quot;:[{&quot;id&quot;:&quot;09f73fca-e609-3dac-a61a-9afdb54574a4&quot;,&quot;itemData&quot;:{&quot;type&quot;:&quot;article&quot;,&quot;id&quot;:&quot;09f73fca-e609-3dac-a61a-9afdb54574a4&quot;,&quot;title&quot;:&quot;Belowground biodiversity and ecosystem functioning&quot;,&quot;author&quot;:[{&quot;family&quot;:&quot;Bardgett&quot;,&quot;given&quot;:&quot;Richard D.&quot;,&quot;parse-names&quot;:false,&quot;dropping-particle&quot;:&quot;&quot;,&quot;non-dropping-particle&quot;:&quot;&quot;},{&quot;family&quot;:&quot;Putten&quot;,&quot;given&quot;:&quot;Wim H.&quot;,&quot;parse-names&quot;:false,&quot;dropping-particle&quot;:&quot;&quot;,&quot;non-dropping-particle&quot;:&quot;van der&quot;}],&quot;container-title&quot;:&quot;Nature&quot;,&quot;DOI&quot;:&quot;10.1038/nature13855&quot;,&quot;ISSN&quot;:&quot;14764687&quot;,&quot;issued&quot;:{&quot;date-parts&quot;:[[2014]]},&quot;abstract&quot;:&quot;Evidence is mounting that the immense diversity of microorganisms and animals that live belowground contributes significantly to shaping aboveground biodiversity and the functioning of terrestrial ecosystems. Our understanding of how this belowground biodiversity is distributed, and how it regulates the structure and functioning of terrestrial ecosystems, is rapidly growing. Evidence also points to soil biodiversity as having a key role in determining the ecological and evolutionary responses of terrestrial ecosystems to current and future environmental change. Here we review recent progress and propose avenues for further research in this field.&quot;,&quot;issue&quot;:&quot;7528&quot;,&quot;volume&quot;:&quot;515&quot;,&quot;container-title-short&quot;:&quot;Nature&quot;},&quot;isTemporary&quot;:false},{&quot;id&quot;:&quot;57973ccc-0fba-3535-95e6-95fb11e738ee&quot;,&quot;itemData&quot;:{&quot;type&quot;:&quot;article-journal&quot;,&quot;id&quot;:&quot;57973ccc-0fba-3535-95e6-95fb11e738ee&quot;,&quot;title&quot;:&quot;Anthropogenic environmental changes affect ecosystem stability via biodiversity&quot;,&quot;author&quot;:[{&quot;family&quot;:&quot;Hautier&quot;,&quot;given&quot;:&quot;Yann&quot;,&quot;parse-names&quot;:false,&quot;dropping-particle&quot;:&quot;&quot;,&quot;non-dropping-particle&quot;:&quot;&quot;},{&quot;family&quot;:&quot;Tilman&quot;,&quot;given&quot;:&quot;David&quot;,&quot;parse-names&quot;:false,&quot;dropping-particle&quot;:&quot;&quot;,&quot;non-dropping-particle&quot;:&quot;&quot;},{&quot;family&quot;:&quot;Isbell&quot;,&quot;given&quot;:&quot;Forest&quot;,&quot;parse-names&quot;:false,&quot;dropping-particle&quot;:&quot;&quot;,&quot;non-dropping-particle&quot;:&quot;&quot;},{&quot;family&quot;:&quot;Seabloom&quot;,&quot;given&quot;:&quot;Eric W.&quot;,&quot;parse-names&quot;:false,&quot;dropping-particle&quot;:&quot;&quot;,&quot;non-dropping-particle&quot;:&quot;&quot;},{&quot;family&quot;:&quot;Borer&quot;,&quot;given&quot;:&quot;Elizabeth T.&quot;,&quot;parse-names&quot;:false,&quot;dropping-particle&quot;:&quot;&quot;,&quot;non-dropping-particle&quot;:&quot;&quot;},{&quot;family&quot;:&quot;Reich&quot;,&quot;given&quot;:&quot;Peter B.&quot;,&quot;parse-names&quot;:false,&quot;dropping-particle&quot;:&quot;&quot;,&quot;non-dropping-particle&quot;:&quot;&quot;}],&quot;container-title&quot;:&quot;Science&quot;,&quot;DOI&quot;:&quot;10.1126/science.aaa1788&quot;,&quot;ISSN&quot;:&quot;10959203&quot;,&quot;issued&quot;:{&quot;date-parts&quot;:[[2015]]},&quot;abstract&quot;:&quot;Human-driven environmental changes may simultaneously affect the biodiversity, productivity, and stability of Earth's ecosystems, but there is no consensus on the causal relationships linking these variables. Data from 12 multiyear experiments that manipulate important anthropogenic drivers, including plant diversity, nitrogen, carbon dioxide, fire, herbivory, and water, show that each driver influences ecosystem productivity. However, the stability of ecosystem productivity is only changed by those drivers that alter biodiversity, with a given decrease in plant species numbers leading to a quantitatively similar decrease in ecosystem stability regardless of which driver caused the biodiversity loss. These results suggest that changes in biodiversity caused by drivers of environmental change may be a major factor determining how global environmental changes affect ecosystem stability.&quot;,&quot;issue&quot;:&quot;6232&quot;,&quot;volume&quot;:&quot;348&quot;,&quot;container-title-short&quot;:&quot;Science (1979)&quot;},&quot;isTemporary&quot;:false},{&quot;id&quot;:&quot;974c4597-365d-3373-9b2d-ecdf1796e317&quot;,&quot;itemData&quot;:{&quot;type&quot;:&quot;article-journal&quot;,&quot;id&quot;:&quot;974c4597-365d-3373-9b2d-ecdf1796e317&quot;,&quot;title&quot;:&quot;Consistent effects of biodiversity loss on multifunctionality across contrasting ecosystems&quot;,&quot;author&quot;:[{&quot;family&quot;:&quot;Fanin&quot;,&quot;given&quot;:&quot;Nicolas&quot;,&quot;parse-names&quot;:false,&quot;dropping-particle&quot;:&quot;&quot;,&quot;non-dropping-particle&quot;:&quot;&quot;},{&quot;family&quot;:&quot;Gundale&quot;,&quot;given&quot;:&quot;Michael J.&quot;,&quot;parse-names&quot;:false,&quot;dropping-particle&quot;:&quot;&quot;,&quot;non-dropping-particle&quot;:&quot;&quot;},{&quot;family&quot;:&quot;Farrell&quot;,&quot;given&quot;:&quot;Mark&quot;,&quot;parse-names&quot;:false,&quot;dropping-particle&quot;:&quot;&quot;,&quot;non-dropping-particle&quot;:&quot;&quot;},{&quot;family&quot;:&quot;Ciobanu&quot;,&quot;given&quot;:&quot;Marcel&quot;,&quot;parse-names&quot;:false,&quot;dropping-particle&quot;:&quot;&quot;,&quot;non-dropping-particle&quot;:&quot;&quot;},{&quot;family&quot;:&quot;Baldock&quot;,&quot;given&quot;:&quot;Jeff A.&quot;,&quot;parse-names&quot;:false,&quot;dropping-particle&quot;:&quot;&quot;,&quot;non-dropping-particle&quot;:&quot;&quot;},{&quot;family&quot;:&quot;Nilsson&quot;,&quot;given&quot;:&quot;Marie Charlotte&quot;,&quot;parse-names&quot;:false,&quot;dropping-particle&quot;:&quot;&quot;,&quot;non-dropping-particle&quot;:&quot;&quot;},{&quot;family&quot;:&quot;Kardol&quot;,&quot;given&quot;:&quot;Paul&quot;,&quot;parse-names&quot;:false,&quot;dropping-particle&quot;:&quot;&quot;,&quot;non-dropping-particle&quot;:&quot;&quot;},{&quot;family&quot;:&quot;Wardle&quot;,&quot;given&quot;:&quot;David A.&quot;,&quot;parse-names&quot;:false,&quot;dropping-particle&quot;:&quot;&quot;,&quot;non-dropping-particle&quot;:&quot;&quot;}],&quot;container-title&quot;:&quot;Nature Ecology and Evolution&quot;,&quot;DOI&quot;:&quot;10.1038/s41559-017-0415-0&quot;,&quot;ISSN&quot;:&quot;2397334X&quot;,&quot;issued&quot;:{&quot;date-parts&quot;:[[2018]]},&quot;abstract&quot;:&quot;Understanding how loss of biodiversity affects ecosystem functioning, and thus the delivery of ecosystem goods and services, has become increasingly necessary in a changing world. Considerable recent attention has focused on predicting how biodiversity loss simultaneously impacts multiple ecosystem functions (that is, ecosystem multifunctionality), but the ways in which these effects vary across ecosystems remain unclear. Here, we report the results of two 19-year plant diversity manipulation experiments, each established across a strong environmental gradient. Although the effects of plant and associated fungal diversity loss on individual functions frequently differed among ecosystems, the consequences of biodiversity loss for multifunctionality were relatively invariant. However, the context-dependency of biodiversity effects also worked in opposing directions for different individual functions, meaning that similar multifunctionality values across contrasting ecosystems could potentially mask important differences in the effects of biodiversity on functioning among ecosystems. Our findings highlight that an understanding of the relative contribution of species or functional groups to individual ecosystem functions among contrasting ecosystems and their interactions (that is, complementarity versus competition) is critical for guiding management efforts aimed at maintaining ecosystem multifunctionality and the delivery of multiple ecosystem services.&quot;,&quot;issue&quot;:&quot;2&quot;,&quot;volume&quot;:&quot;2&quot;,&quot;container-title-short&quot;:&quot;Nat Ecol Evol&quot;},&quot;isTemporary&quot;:false}]},{&quot;citationID&quot;:&quot;MENDELEY_CITATION_94643403-d645-47b9-b0f6-38e842bb0f0f&quot;,&quot;properties&quot;:{&quot;noteIndex&quot;:0},&quot;isEdited&quot;:false,&quot;manualOverride&quot;:{&quot;isManuallyOverridden&quot;:true,&quot;citeprocText&quot;:&quot;(Wellnitz &amp;#38; LeRoy Poff, 2001)&quot;,&quot;manualOverrideText&quot;:&quot;Wellnitz and LeRoy Poff, 2001)&quot;},&quot;citationTag&quot;:&quot;MENDELEY_CITATION_v3_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&quot;,&quot;citationItems&quot;:[{&quot;id&quot;:&quot;49f02d6d-721d-354a-a4ac-5fcf0cac39bb&quot;,&quot;itemData&quot;:{&quot;type&quot;:&quot;article&quot;,&quot;id&quot;:&quot;49f02d6d-721d-354a-a4ac-5fcf0cac39bb&quot;,&quot;title&quot;:&quot;Functional redundancy in heterogeneous environments: Implications for conservation&quot;,&quot;author&quot;:[{&quot;family&quot;:&quot;Wellnitz&quot;,&quot;given&quot;:&quot;T.&quot;,&quot;parse-names&quot;:false,&quot;dropping-particle&quot;:&quot;&quot;,&quot;non-dropping-particle&quot;:&quot;&quot;},{&quot;family&quot;:&quot;LeRoy Poff&quot;,&quot;given&quot;:&quot;N.&quot;,&quot;parse-names&quot;:false,&quot;dropping-particle&quot;:&quot;&quot;,&quot;non-dropping-particle&quot;:&quot;&quot;}],&quot;container-title&quot;:&quot;Ecology Letters&quot;,&quot;DOI&quot;:&quot;10.1046/j.1461-0248.2001.00221.x&quot;,&quot;ISSN&quot;:&quot;1461023X&quot;,&quot;issued&quot;:{&quot;date-parts&quot;:[[2001]]},&quot;abstract&quot;:&quot;It has been argued that one of the best ways to conserve biological diversity is to maintain the integrity of functional processes within communities, and this can be accomplished by assessing how much ecological redundancy exists in communities. Evidence suggests, however, that the functional roles species play are subject to the influences of local environmental conditions. Species may appear to perform the same function (i.e. be redundant) under a restricted set of conditions, yet their functional roles may vary in naturally heterogeneous environments. Incorporating the environmental context into ecological experiments would provide a critical perspective for examining functional redundancy among species.&quot;,&quot;issue&quot;:&quot;3&quot;,&quot;volume&quot;:&quot;4&quot;,&quot;container-title-short&quot;:&quot;Ecol Lett&quot;},&quot;isTemporary&quot;:false}]},{&quot;citationID&quot;:&quot;MENDELEY_CITATION_96c687c2-bec5-4ae5-8380-af35ae5053b3&quot;,&quot;properties&quot;:{&quot;noteIndex&quot;:0},&quot;isEdited&quot;:false,&quot;manualOverride&quot;:{&quot;isManuallyOverridden&quot;:false,&quot;citeprocText&quot;:&quot;(Bloemers et al., 1997)&quot;,&quot;manualOverrideText&quot;:&quot;&quot;},&quot;citationTag&quot;:&quot;MENDELEY_CITATION_v3_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&quot;,&quot;citationItems&quot;:[{&quot;id&quot;:&quot;dc40e204-01ac-3d95-9fea-adb1c7154536&quot;,&quot;itemData&quot;:{&quot;type&quot;:&quot;article-journal&quot;,&quot;id&quot;:&quot;dc40e204-01ac-3d95-9fea-adb1c7154536&quot;,&quot;title&quot;:&quot;The effects of forest disturbance on diversity of tropical soil nematodes&quot;,&quot;author&quot;:[{&quot;family&quot;:&quot;Bloemers&quot;,&quot;given&quot;:&quot;G. F.&quot;,&quot;parse-names&quot;:false,&quot;dropping-particle&quot;:&quot;&quot;,&quot;non-dropping-particle&quot;:&quot;&quot;},{&quot;family&quot;:&quot;Hodda&quot;,&quot;given&quot;:&quot;M.&quot;,&quot;parse-names&quot;:false,&quot;dropping-particle&quot;:&quot;&quot;,&quot;non-dropping-particle&quot;:&quot;&quot;},{&quot;family&quot;:&quot;Lambshead&quot;,&quot;given&quot;:&quot;P. J.D.&quot;,&quot;parse-names&quot;:false,&quot;dropping-particle&quot;:&quot;&quot;,&quot;non-dropping-particle&quot;:&quot;&quot;},{&quot;family&quot;:&quot;Lawton&quot;,&quot;given&quot;:&quot;J. H.&quot;,&quot;parse-names&quot;:false,&quot;dropping-particle&quot;:&quot;&quot;,&quot;non-dropping-particle&quot;:&quot;&quot;},{&quot;family&quot;:&quot;Wanless&quot;,&quot;given&quot;:&quot;F. R.&quot;,&quot;parse-names&quot;:false,&quot;dropping-particle&quot;:&quot;&quot;,&quot;non-dropping-particle&quot;:&quot;&quot;}],&quot;container-title&quot;:&quot;Oecologia&quot;,&quot;DOI&quot;:&quot;10.1007/s004420050274&quot;,&quot;ISSN&quot;:&quot;00298549&quot;,&quot;issued&quot;:{&quot;date-parts&quot;:[[1997]]},&quot;abstract&quot;:&quot;We provide the first account of the effects of forest disturbance on species richness of nematodes in tropical forest soils, from 24 sites along gradients of disturbance and regeneration in the Mbalmayo Forest Reserve, Cameroon. Species richness was very high. Samples of 200 nematodes from individual soil cores contained a maximum of 89 and an average of 61 species; in total we recorded 431 species and approximately 194 genera. The model of Siemann et al. (1996), predicting that species richness scales as the number of individuals I0.5, underestimates nematode diversity 4-6 fold in these samples. Over 90% of specimens cannot be assigned to known species. Although nematode species richness declined with forest disturbance, statistically significant effects were detectable only under the most extreme conditions (active slash-and-burn agriculture and complete mechanical forest clearance) and even here remained at 40% of the richness of near primary sites. Impacts on trophic structure were also small, and there were no significant changes in the maturity index (MI) (Bongers 1990) with disturbance (mean MI across all treatments was very high, at 3.58). In the light of this study, the problems of completing reliable all-taxon inventories in tropical forests are briefly discussed.&quot;,&quot;issue&quot;:&quot;4&quot;,&quot;volume&quot;:&quot;111&quot;,&quot;container-title-short&quot;:&quot;Oecologia&quot;},&quot;isTemporary&quot;:false}]},{&quot;citationID&quot;:&quot;MENDELEY_CITATION_4070c561-3748-4915-8a70-4752701a6c3e&quot;,&quot;properties&quot;:{&quot;noteIndex&quot;:0},&quot;isEdited&quot;:false,&quot;manualOverride&quot;:{&quot;isManuallyOverridden&quot;:false,&quot;citeprocText&quot;:&quot;(Kreyling et al., 2008)&quot;,&quot;manualOverrideText&quot;:&quot;&quot;},&quot;citationTag&quot;:&quot;MENDELEY_CITATION_v3_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&quot;,&quot;citationItems&quot;:[{&quot;id&quot;:&quot;755a8cdc-1287-3528-a3f6-4ef61544bc02&quot;,&quot;itemData&quot;:{&quot;type&quot;:&quot;article-journal&quot;,&quot;id&quot;:&quot;755a8cdc-1287-3528-a3f6-4ef61544bc02&quot;,&quot;title&quot;:&quot;Soil biotic processes remain remarkably stable after 100-year extreme weather events in experimental grassland and heath&quot;,&quot;author&quot;:[{&quot;family&quot;:&quot;Kreyling&quot;,&quot;given&quot;:&quot;Juergen&quot;,&quot;parse-names&quot;:false,&quot;dropping-particle&quot;:&quot;&quot;,&quot;non-dropping-particle&quot;:&quot;&quot;},{&quot;family&quot;:&quot;Beierkuhnlein&quot;,&quot;given&quot;:&quot;Carl&quot;,&quot;parse-names&quot;:false,&quot;dropping-particle&quot;:&quot;&quot;,&quot;non-dropping-particle&quot;:&quot;&quot;},{&quot;family&quot;:&quot;Elmer&quot;,&quot;given&quot;:&quot;Michael&quot;,&quot;parse-names&quot;:false,&quot;dropping-particle&quot;:&quot;&quot;,&quot;non-dropping-particle&quot;:&quot;&quot;},{&quot;family&quot;:&quot;Pritsch&quot;,&quot;given&quot;:&quot;Karin&quot;,&quot;parse-names&quot;:false,&quot;dropping-particle&quot;:&quot;&quot;,&quot;non-dropping-particle&quot;:&quot;&quot;},{&quot;family&quot;:&quot;Radovski&quot;,&quot;given&quot;:&quot;Monica&quot;,&quot;parse-names&quot;:false,&quot;dropping-particle&quot;:&quot;&quot;,&quot;non-dropping-particle&quot;:&quot;&quot;},{&quot;family&quot;:&quot;Schloter&quot;,&quot;given&quot;:&quot;Michael&quot;,&quot;parse-names&quot;:false,&quot;dropping-particle&quot;:&quot;&quot;,&quot;non-dropping-particle&quot;:&quot;&quot;},{&quot;family&quot;:&quot;Wöllecke&quot;,&quot;given&quot;:&quot;Jens&quot;,&quot;parse-names&quot;:false,&quot;dropping-particle&quot;:&quot;&quot;,&quot;non-dropping-particle&quot;:&quot;&quot;},{&quot;family&quot;:&quot;Jentsch&quot;,&quot;given&quot;:&quot;Anke&quot;,&quot;parse-names&quot;:false,&quot;dropping-particle&quot;:&quot;&quot;,&quot;non-dropping-particle&quot;:&quot;&quot;}],&quot;container-title&quot;:&quot;Plant and Soil&quot;,&quot;DOI&quot;:&quot;10.1007/s11104-008-9617-1&quot;,&quot;ISSN&quot;:&quot;0032079X&quot;,&quot;issued&quot;:{&quot;date-parts&quot;:[[2008]]},&quot;abstract&quot;:&quot;Climate change will increase the recurrence of extreme weather events such as drought and heavy rainfall. Evidence suggests that extreme weather events pose threats to ecosystem functioning, particularly to nutrient cycling and biomass production. These ecosystem functions depend strongly on below-ground biotic processes, including the activity and interactions among plants, soil fauna, and micro-organisms. Here, experimental grassland and heath communities of three phytodiversity levels were exposed either to a simulated single drought or to a heavy rainfall event. Both weather manipulations were repeated for two consecutive years. The magnitude of manipulations imitated the local 100-year extreme weather event. Heavy rainfall events increased below-ground plant biomass and stimulated soil enzyme activities as well as decomposition rates for both plant communities. In contrast, extreme drought did not reduce below-ground plant biomass and root length, soil enzyme activities, and cellulose decomposition rate. The low responsiveness of the measured ecosystem properties in face of the applied weather manipulations rendered the detection of significant interactions between weather events and phytodiversity impossible. Our data indicate on the one hand the close interaction between below ground plant parameters and microbial turnover processes in soil; on the other hand it shows that the plant-soil system can buffer against extreme drought events, at last for the period of investigation. © 2008 Springer Science+Business Media B.V.&quot;,&quot;issue&quot;:&quot;1-2&quot;,&quot;volume&quot;:&quot;308&quot;,&quot;container-title-short&quot;:&quot;Plant Soil&quot;},&quot;isTemporary&quot;:false}]},{&quot;citationID&quot;:&quot;MENDELEY_CITATION_e1d28647-59dc-43fe-bbe8-84252590aaad&quot;,&quot;properties&quot;:{&quot;noteIndex&quot;:0},&quot;isEdited&quot;:false,&quot;manualOverride&quot;:{&quot;isManuallyOverridden&quot;:true,&quot;citeprocText&quot;:&quot;(Landesman et al., 2011; C. Wang et al., 2021)&quot;,&quot;manualOverrideText&quot;:&quot;(Landesman, Treonis and Dighton, 2011; C. Wang et al., 2021; &quot;},&quot;citationTag&quot;:&quot;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&quot;,&quot;citationItems&quot;:[{&quot;id&quot;:&quot;3a039291-1b38-3df1-8bf2-598db45c2b20&quot;,&quot;itemData&quot;:{&quot;type&quot;:&quot;article-journal&quot;,&quot;id&quot;:&quot;3a039291-1b38-3df1-8bf2-598db45c2b20&quot;,&quot;title&quot;:&quot;Meta-analysis shows non-uniform responses of above- and belowground productivity to drought&quot;,&quot;author&quot;:[{&quot;family&quot;:&quot;Wang&quot;,&quot;given&quot;:&quot;Cuiting&quot;,&quot;parse-names&quot;:false,&quot;dropping-particle&quot;:&quot;&quot;,&quot;non-dropping-particle&quot;:&quot;&quot;},{&quot;family&quot;:&quot;Sun&quot;,&quot;given&quot;:&quot;Yuan&quot;,&quot;parse-names&quot;:false,&quot;dropping-particle&quot;:&quot;&quot;,&quot;non-dropping-particle&quot;:&quot;&quot;},{&quot;family&quot;:&quot;Chen&quot;,&quot;given&quot;:&quot;Han Y.H.&quot;,&quot;parse-names&quot;:false,&quot;dropping-particle&quot;:&quot;&quot;,&quot;non-dropping-particle&quot;:&quot;&quot;},{&quot;family&quot;:&quot;Yang&quot;,&quot;given&quot;:&quot;Jinyan&quot;,&quot;parse-names&quot;:false,&quot;dropping-particle&quot;:&quot;&quot;,&quot;non-dropping-particle&quot;:&quot;&quot;},{&quot;family&quot;:&quot;Ruan&quot;,&quot;given&quot;:&quot;Honghua&quot;,&quot;parse-names&quot;:false,&quot;dropping-particle&quot;:&quot;&quot;,&quot;non-dropping-particle&quot;:&quot;&quot;}],&quot;container-title&quot;:&quot;Science of The Total Environment&quot;,&quot;accessed&quot;:{&quot;date-parts&quot;:[[2022,8,6]]},&quot;DOI&quot;:&quot;10.1016/J.SCITOTENV.2021.146901&quot;,&quot;ISSN&quot;:&quot;0048-9697&quot;,&quot;PMID&quot;:&quot;33848873&quot;,&quot;issued&quot;:{&quot;date-parts&quot;:[[2021,8,15]]},&quot;page&quot;:&quot;146901&quot;,&quot;abstract&quot;:&quot;Terrestrial productivity underpins ecosystem carbon (C) cycling and multi-trophic diversity. Despite the negative impacts of drought on terrestrial C cycling, our understanding of the responses of above- and belowground productivity to drought remains incomplete. Here, we synthesized the responses of terrestrial productivity and soil factors (e.g., soil moisture, soil pH, soil C, soil nitrogen (N), soil C:N, fungi:bacteria ratio, and microbial biomass C) to drought via a global meta-analysis of 734 observations from 107 studies. Our results revealed that the productivity variables above- and belowground (i.e., net primary productivity, aboveground net primary productivity, belowground net primary productivity, total biomass, aboveground biomass, root biomass, gross ecosystem productivity, and net ecosystem productivity) were decreased across all ecosystems. However, drought did not significantly affect litter mass across all ecosystems, and the responses of above- and belowground productivity to drought were non-uniform. Furthermore, the responses of these productivity variables to drought were more pronounced with drought intensity and duration, and consistent across ecosystem types and background climates. Drought significantly decreased soil moisture, soil C concentrations, soil C:N ratios, and microbial biomass C, whereas it enhanced soil pH values and fungi:bacteria ratios. Moreover, the negative effects of drought on above- and belowground productivity variables were correlated mostly with the response of soil pH to drought among all soil factors. Our study indicated that litter biomass, which mostly represents productivity levels via traditional ecosystem models, was not able to predict the responses of terrestrial ecosystem productivity to drought. The strong relationship between the responses of soil pH and terrestrial productivity to drought suggests that the incorporation of soil pH into Earth system models might facilitate the prediction of terrestrial C cycling and its feedbacks to drought.&quot;,&quot;publisher&quot;:&quot;Elsevier&quot;,&quot;volume&quot;:&quot;782&quot;,&quot;container-title-short&quot;:&quot;&quot;},&quot;isTemporary&quot;:false},{&quot;id&quot;:&quot;0a46fe51-5acf-3980-af0c-cf9cb10b9b6f&quot;,&quot;itemData&quot;:{&quot;type&quot;:&quot;article-journal&quot;,&quot;id&quot;:&quot;0a46fe51-5acf-3980-af0c-cf9cb10b9b6f&quot;,&quot;title&quot;:&quot;Effects of a one-year rainfall manipulation on soil nematode abundances and community composition&quot;,&quot;author&quot;:[{&quot;family&quot;:&quot;Landesman&quot;,&quot;given&quot;:&quot;William J.&quot;,&quot;parse-names&quot;:false,&quot;dropping-particle&quot;:&quot;&quot;,&quot;non-dropping-particle&quot;:&quot;&quot;},{&quot;family&quot;:&quot;Treonis&quot;,&quot;given&quot;:&quot;Amy M.&quot;,&quot;parse-names&quot;:false,&quot;dropping-particle&quot;:&quot;&quot;,&quot;non-dropping-particle&quot;:&quot;&quot;},{&quot;family&quot;:&quot;Dighton&quot;,&quot;given&quot;:&quot;John&quot;,&quot;parse-names&quot;:false,&quot;dropping-particle&quot;:&quot;&quot;,&quot;non-dropping-particle&quot;:&quot;&quot;}],&quot;container-title&quot;:&quot;Pedobiologia&quot;,&quot;DOI&quot;:&quot;10.1016/j.pedobi.2010.10.002&quot;,&quot;ISSN&quot;:&quot;00314056&quot;,&quot;issued&quot;:{&quot;date-parts&quot;:[[2011]]},&quot;abstract&quot;:&quot;Soil nematodes play a crucial role in the terrestrial nitrogen cycle by accelerating the release of ammonium from microorganisms (bacteria and fungi). As aquatic organisms, nematodes are likely to be affected by predicted changes in precipitation patterns and soil moisture during the 21st century. The objective of this study was to measure the response of soil nematodes to a one-year rainfall manipulation in the sandy, forest soils of the New Jersey Pinelands (USA). We excluded all rain from four replicate field plots and applied double the amount of natural rainfall to four additional plots. We then assessed the impact of these precipitation treatments on nematode abundance and community composition. We found that total nematode abundance increased with more precipitation, and were highly sensitive to annual precipitation amount. This is in contrast to microbial biomass which was previously found to be insensitive to precipitation change. We suggest that any increased microbial growth in high rainfall plots was consumed by microbivorous nematodes. We further suggest that nematodes in the freely draining, sandy soils we studied may be unsuccessful at surviving drought because few water-filled pore spaces remain, as compared to more aggregated soils. All nematode families were sensitive to drought, but the effect was greatest on the Plectidae, while no significant effects were found for the Cephalobidae and Qudsianematidae. While not directly measured, these results provide insight into the relative anhydrobiotic abilities of these families. We found that bacterial-feeding nematodes were most sensitive to drought, suggesting that grazer-induced alterations to the nitrogen cycle are possible if precipitation patterns change in the future. © 2010 Elsevier GmbH.&quot;,&quot;issue&quot;:&quot;2&quot;,&quot;volume&quot;:&quot;54&quot;,&quot;container-title-short&quot;:&quot;Pedobiologia (Jena)&quot;},&quot;isTemporary&quot;:false}]},{&quot;citationID&quot;:&quot;MENDELEY_CITATION_68b56eb5-9474-4fc3-8b07-2af4f81dc42a&quot;,&quot;properties&quot;:{&quot;noteIndex&quot;:0},&quot;isEdited&quot;:false,&quot;manualOverride&quot;:{&quot;isManuallyOverridden&quot;:true,&quot;citeprocText&quot;:&quot;(Kuperman et al., 2002; Pflug &amp;#38; Wolters, 2001)&quot;,&quot;manualOverrideText&quot;:&quot;Pflug and Wolters, 2001; Kuperman, Potapov and Sinitzina, 2002)&quot;},&quot;citationTag&quot;:&quot;MENDELEY_CITATION_v3_eyJjaXRhdGlvbklEIjoiTUVOREVMRVlfQ0lUQVRJT05fNjhiNTZlYjUtOTQ3NC00ZmMzLThiMDctMmFmNGY4MWRjNDJhIiwicHJvcGVydGllcyI6eyJub3RlSW5kZXgiOjB9LCJpc0VkaXRlZCI6ZmFsc2UsIm1hbnVhbE92ZXJyaWRlIjp7ImlzTWFudWFsbHlPdmVycmlkZGVuIjp0cnVlLCJjaXRlcHJvY1RleHQiOiIoS3VwZXJtYW4gZXQgYWwuLCAyMDAyOyBQZmx1ZyAmIzM4OyBXb2x0ZXJzLCAyMDAxKSIsIm1hbnVhbE92ZXJyaWRlVGV4dCI6IlBmbHVnIGFuZCBXb2x0ZXJzLCAyMDAxOyBLdXBlcm1hbiwgUG90YXBvdiBhbmQgU2luaXR6aW5hLCAyMDAyKSJ9LCJjaXRhdGlvbkl0ZW1zIjpb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&quot;,&quot;citationItems&quot;:[{&quot;id&quot;:&quot;c6673639-a9f4-37b6-beb6-41d0cac1aeaa&quot;,&quot;itemData&quot;:{&quot;type&quot;:&quot;article-journal&quot;,&quot;id&quot;:&quot;c6673639-a9f4-37b6-beb6-41d0cac1aeaa&quot;,&quot;title&quot;:&quot;Influence of drought and litter age on Collembola communities&quot;,&quot;author&quot;:[{&quot;family&quot;:&quot;Pflug&quot;,&quot;given&quot;:&quot;Anne&quot;,&quot;parse-names&quot;:false,&quot;dropping-particle&quot;:&quot;&quot;,&quot;non-dropping-particle&quot;:&quot;&quot;},{&quot;family&quot;:&quot;Wolters&quot;,&quot;given&quot;:&quot;Volkmar&quot;,&quot;parse-names&quot;:false,&quot;dropping-particle&quot;:&quot;&quot;,&quot;non-dropping-particle&quot;:&quot;&quot;}],&quot;container-title&quot;:&quot;European Journal of Soil Biology&quot;,&quot;DOI&quot;:&quot;10.1016/S1164-5563(01)01101-3&quot;,&quot;ISSN&quot;:&quot;11645563&quot;,&quot;issued&quot;:{&quot;date-parts&quot;:[[2001]]},&quot;abstract&quot;:&quot;A field experiment was carried out to study the impact of drought and litter quality on the structure and performance of collembolan communities. The hypothesis was tested that changes in substrate humidity and resource quality significantly influence decomposition processes via alterations in soil faunal community structure. Litterbags (1000 μm mesh size) containing either freshly fallen or aged spruce litter were placed on the floor of a German spruce forest for one year. The bags were exposed to either ambient conditions (control) or drought (covered with roofs). Drought-induced changes in biological parameters were associated with a strong reduction in decomposition rates. Moreover, drought stress decreased Collembola abundance and species richness. The influence of drought on some microbiological parameters strongly depended on the litter age. A comparison of the two litter treatments revealed major effects of litter age on microbiological and physico-chemical parameters, but no effects on Collembola abundance and species richness. A detailed analysis of the collembolan community structure showed that certain species are highly adapted to specific characteristics of the substrate and thus rapidly respond to changes in microhabitat conditions. © 2001 Éditions scientifiques et médicales Elsevier SAS.&quot;,&quot;issue&quot;:&quot;4&quot;,&quot;volume&quot;:&quot;37&quot;,&quot;container-title-short&quot;:&quot;Eur J Soil Biol&quot;},&quot;isTemporary&quot;:false},{&quot;id&quot;:&quot;0863dfb2-8a74-3289-a9ea-9184394b04fd&quot;,&quot;itemData&quot;:{&quot;type&quot;:&quot;article-journal&quot;,&quot;id&quot;:&quot;0863dfb2-8a74-3289-a9ea-9184394b04fd&quot;,&quot;title&quot;:&quot;Precipitation and pollution interaction effect on the abundance of Collembola in hardwood forests in the lower Midwestern United States&quot;,&quot;author&quot;:[{&quot;family&quot;:&quot;Kuperman&quot;,&quot;given&quot;:&quot;Roman G.&quot;,&quot;parse-names&quot;:false,&quot;dropping-particle&quot;:&quot;&quot;,&quot;non-dropping-particle&quot;:&quot;&quot;},{&quot;family&quot;:&quot;Potapov&quot;,&quot;given&quot;:&quot;Michael B.&quot;,&quot;parse-names&quot;:false,&quot;dropping-particle&quot;:&quot;&quot;,&quot;non-dropping-particle&quot;:&quot;&quot;},{&quot;family&quot;:&quot;Sinitzina&quot;,&quot;given&quot;:&quot;E. A.&quot;,&quot;parse-names&quot;:false,&quot;dropping-particle&quot;:&quot;&quot;,&quot;non-dropping-particle&quot;:&quot;&quot;}],&quot;container-title&quot;:&quot;European Journal of Soil Biology&quot;,&quot;DOI&quot;:&quot;10.1016/S1164-5563(02)01159-7&quot;,&quot;ISSN&quot;:&quot;11645563&quot;,&quot;issued&quot;:{&quot;date-parts&quot;:[[2002]]},&quot;abstract&quot;:&quot;The Collembola communities were studied in ecologically analogous oak-hickory forests in the Ohio River valley, USA, along a long-term atmospheric sulfur and nitrogen deposition gradient in Illinois, Indiana and Ohio. We found 71 Collembola species among which families of Onychiuridae and Isotomidae were the most abundant. Species diversity in study sites was not affected by atmospheric deposition. However, changes in the relative abundance of acidophilic and acidophobic species paralleled the deposition gradient. Total Collembola abundance was not adversely affected by the atmospheric deposition alone when the region received normal precipitation levels. Total numbers of Collembola were reduced by 50-85% in the high deposition sites compared to low deposition site during the drought period in the lower Midwestern United States in 1989 and during summer 1990. Collembola abundance was not adversely affected in the high deposition sites compared with a low deposition site when all sites received normal precipitation amounts. Results of the study suggest that total Collembola abundance can be adversely affected by the interaction of drought and pollution stress factors. © 2002 Éditions scientifiques et médicales Elsevier SAS. All rights reserved.&quot;,&quot;issue&quot;:&quot;3-4&quot;,&quot;volume&quot;:&quot;38&quot;,&quot;container-title-short&quot;:&quot;Eur J Soil Biol&quot;},&quot;isTemporary&quot;:false}]},{&quot;citationID&quot;:&quot;MENDELEY_CITATION_ae8d83e6-305b-4e87-8e66-9c70207e8447&quot;,&quot;properties&quot;:{&quot;noteIndex&quot;:0},&quot;isEdited&quot;:false,&quot;manualOverride&quot;:{&quot;isManuallyOverridden&quot;:true,&quot;citeprocText&quot;:&quot;(Lindberg &amp;#38; Bengtsson, 2005)&quot;,&quot;manualOverrideText&quot;:&quot;(Lindberg and Bengtsson, 2005; &quot;},&quot;citationTag&quot;:&quot;MENDELEY_CITATION_v3_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&quot;,&quot;citationItems&quot;:[{&quot;id&quot;:&quot;a74a8a3d-f412-3c16-a96a-53c05290b20f&quot;,&quot;itemData&quot;:{&quot;type&quot;:&quot;article-journal&quot;,&quot;id&quot;:&quot;a74a8a3d-f412-3c16-a96a-53c05290b20f&quot;,&quot;title&quot;:&quot;Population responses of oribatid mites and collembolans after drought&quot;,&quot;author&quot;:[{&quot;family&quot;:&quot;Lindberg&quot;,&quot;given&quot;:&quot;N.&quot;,&quot;parse-names&quot;:false,&quot;dropping-particle&quot;:&quot;&quot;,&quot;non-dropping-particle&quot;:&quot;&quot;},{&quot;family&quot;:&quot;Bengtsson&quot;,&quot;given&quot;:&quot;J.&quot;,&quot;parse-names&quot;:false,&quot;dropping-particle&quot;:&quot;&quot;,&quot;non-dropping-particle&quot;:&quot;&quot;}],&quot;container-title&quot;:&quot;Applied Soil Ecology&quot;,&quot;DOI&quot;:&quot;10.1016/j.apsoil.2004.07.003&quot;,&quot;ISSN&quot;:&quot;09291393&quot;,&quot;issued&quot;:{&quot;date-parts&quot;:[[2005]]},&quot;abstract&quot;:&quot;To compare the effects of a drought disturbance on species of Oribatida and Collembola, and subsequent recovery of their populations after the drought, we examined a Norway spruce, Picea abies, stand in south-western Sweden, where 6 years of experimentally induced summer droughts had resulted in major changes in the soil faunal communities. We followed the population densities during a 4-year period and sought correlations between the species' drought responses and their ecological characteristics. Data on depth preference, habitat choice and reproductive mode were collected from the literature. Surface-living species, which tended to have narrow habitat width, were less negatively affected by the drought. However, among species showing negative population responses to drought, species with large habitat widths tended to recover faster after the drought. Furthermore, parthenogenesis was more common among the oribatid species that showed a population recovery than among those that did not. Overall, collembolan species recovered faster than oribatids, and among the species that did not recover, Oribatida were over-represented. No general differences in characteristics between oribatids and collembolans were observed that could explain their different responses. Possibly, traits other than those examined were more important, such as differences in dispersal rates between the two groups. © 2004 Elsevier B.V. All rights reserved.&quot;,&quot;issue&quot;:&quot;2&quot;,&quot;volume&quot;:&quot;28&quot;,&quot;container-title-short&quot;:&quot;&quot;},&quot;isTemporary&quot;:false}]},{&quot;citationID&quot;:&quot;MENDELEY_CITATION_aa0326e2-30b1-4aa0-852e-73482c0af0d7&quot;,&quot;properties&quot;:{&quot;noteIndex&quot;:0},&quot;isEdited&quot;:false,&quot;manualOverride&quot;:{&quot;isManuallyOverridden&quot;:true,&quot;citeprocText&quot;:&quot;(R. S. Williams et al., 2014)&quot;,&quot;manualOverrideText&quot;:&quot;Williams et al., 2014)&quot;},&quot;citationTag&quot;:&quot;MENDELEY_CITATION_v3_eyJjaXRhdGlvbklEIjoiTUVOREVMRVlfQ0lUQVRJT05fYWEwMzI2ZTItMzBiMS00YWEwLTg1MmUtNzM0ODJjMGFmMGQ3IiwicHJvcGVydGllcyI6eyJub3RlSW5kZXgiOjB9LCJpc0VkaXRlZCI6ZmFsc2UsIm1hbnVhbE92ZXJyaWRlIjp7ImlzTWFudWFsbHlPdmVycmlkZGVuIjp0cnVlLCJjaXRlcHJvY1RleHQiOiIoUi4gUy4gV2lsbGlhbXMgZXQgYWwuLCAyMDE0KSIsIm1hbnVhbE92ZXJyaWRlVGV4dCI6IldpbGxpYW1zIGV0IGFsLiwgMjAxNCkifSwiY2l0YXRpb25JdGVtcyI6W3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quot;,&quot;citationItems&quot;:[{&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3eefeaf1-85f5-44f4-9e81-da071939b160&quot;,&quot;properties&quot;:{&quot;noteIndex&quot;:0},&quot;isEdited&quot;:false,&quot;manualOverride&quot;:{&quot;isManuallyOverridden&quot;:false,&quot;citeprocText&quot;:&quot;(Ashton et al., 2019)&quot;,&quot;manualOverrideText&quot;:&quot;&quot;},&quot;citationTag&quot;:&quot;MENDELEY_CITATION_v3_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&quot;,&quot;citationItems&quot;:[{&quot;id&quot;:&quot;223b0cc8-b5be-3b54-9d69-b3925d00e537&quot;,&quot;itemData&quot;:{&quot;type&quot;:&quot;article-journal&quot;,&quot;id&quot;:&quot;223b0cc8-b5be-3b54-9d69-b3925d00e537&quot;,&quot;title&quot;:&quot;Termites mitigate the effects of drought in tropical rainforest&quot;,&quot;author&quot;:[{&quot;family&quot;:&quot;Ashton&quot;,&quot;given&quot;:&quot;L. A.&quot;,&quot;parse-names&quot;:false,&quot;dropping-particle&quot;:&quot;&quot;,&quot;non-dropping-particle&quot;:&quot;&quot;},{&quot;family&quot;:&quot;Griffiths&quot;,&quot;given&quot;:&quot;H. M.&quot;,&quot;parse-names&quot;:false,&quot;dropping-particle&quot;:&quot;&quot;,&quot;non-dropping-particle&quot;:&quot;&quot;},{&quot;family&quot;:&quot;Parr&quot;,&quot;given&quot;:&quot;C. L.&quot;,&quot;parse-names&quot;:false,&quot;dropping-particle&quot;:&quot;&quot;,&quot;non-dropping-particle&quot;:&quot;&quot;},{&quot;family&quot;:&quot;Evans&quot;,&quot;given&quot;:&quot;T. A.&quot;,&quot;parse-names&quot;:false,&quot;dropping-particle&quot;:&quot;&quot;,&quot;non-dropping-particle&quot;:&quot;&quot;},{&quot;family&quot;:&quot;Didham&quot;,&quot;given&quot;:&quot;R. K.&quot;,&quot;parse-names&quot;:false,&quot;dropping-particle&quot;:&quot;&quot;,&quot;non-dropping-particle&quot;:&quot;&quot;},{&quot;family&quot;:&quot;Hasan&quot;,&quot;given&quot;:&quot;F.&quot;,&quot;parse-names&quot;:false,&quot;dropping-particle&quot;:&quot;&quot;,&quot;non-dropping-particle&quot;:&quot;&quot;},{&quot;family&quot;:&quot;Teh&quot;,&quot;given&quot;:&quot;Y. A.&quot;,&quot;parse-names&quot;:false,&quot;dropping-particle&quot;:&quot;&quot;,&quot;non-dropping-particle&quot;:&quot;&quot;},{&quot;family&quot;:&quot;Tin&quot;,&quot;given&quot;:&quot;H. S.&quot;,&quot;parse-names&quot;:false,&quot;dropping-particle&quot;:&quot;&quot;,&quot;non-dropping-particle&quot;:&quot;&quot;},{&quot;family&quot;:&quot;Vairappan&quot;,&quot;given&quot;:&quot;C. S.&quot;,&quot;parse-names&quot;:false,&quot;dropping-particle&quot;:&quot;&quot;,&quot;non-dropping-particle&quot;:&quot;&quot;},{&quot;family&quot;:&quot;Eggleton&quot;,&quot;given&quot;:&quot;P.&quot;,&quot;parse-names&quot;:false,&quot;dropping-particle&quot;:&quot;&quot;,&quot;non-dropping-particle&quot;:&quot;&quot;}],&quot;container-title&quot;:&quot;Science&quot;,&quot;DOI&quot;:&quot;10.1126/science.aau9565&quot;,&quot;ISSN&quot;:&quot;10959203&quot;,&quot;issued&quot;:{&quot;date-parts&quot;:[[2019]]},&quot;abstract&quot;:&quot;Termites perform key ecological functions in tropical ecosystems, are strongly affected by variation in rainfall, and respond negatively to habitat disturbance. However, it is not known how the projected increase in frequency and severity of droughts in tropical rainforests will alter termite communities and the maintenance of ecosystem processes. Using a large-scale termite suppression experiment, we found that termite activity and abundance increased during drought in a Bornean forest. This increase resulted in accelerated litter decomposition, elevated soil moisture, greater soil nutrient heterogeneity, and higher seedling survival rates during the extreme El Niño drought of 2015–2016. Our work shows how an invertebrate group enhances ecosystem resistance to drought, providing evidence that the dual stressors of climate change and anthropogenic shifts in biotic communities will have various negative consequences for the maintenance of rainforest ecosystems.&quot;,&quot;issue&quot;:&quot;6423&quot;,&quot;volume&quot;:&quot;363&quot;,&quot;container-title-short&quot;:&quot;Science (1979)&quot;},&quot;isTemporary&quot;:false}]},{&quot;citationID&quot;:&quot;MENDELEY_CITATION_b8ddabed-f8b0-473d-9fd5-a722b4c8d263&quot;,&quot;properties&quot;:{&quot;noteIndex&quot;:0},&quot;isEdited&quot;:false,&quot;manualOverride&quot;:{&quot;isManuallyOverridden&quot;:false,&quot;citeprocText&quot;:&quot;(R. S. Williams et al., 2014)&quot;,&quot;manualOverrideText&quot;:&quot;&quot;},&quot;citationTag&quot;:&quot;MENDELEY_CITATION_v3_eyJjaXRhdGlvbklEIjoiTUVOREVMRVlfQ0lUQVRJT05fYjhkZGFiZWQtZjhiMC00NzNkLTlmZDUtYTcyMmI0YzhkMjYzIiwicHJvcGVydGllcyI6eyJub3RlSW5kZXgiOjB9LCJpc0VkaXRlZCI6ZmFsc2UsIm1hbnVhbE92ZXJyaWRlIjp7ImlzTWFudWFsbHlPdmVycmlkZGVuIjpmYWxzZSwiY2l0ZXByb2NUZXh0IjoiKFIuIFMuIFdpbGxpYW1zIGV0IGFsLiwgMjAxNCkiLCJtYW51YWxPdmVycmlkZVRleHQiOiIifSwiY2l0YXRpb25JdGVtcyI6W3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quot;,&quot;citationItems&quot;:[{&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455e62e9-ef84-4559-8a3a-255038f7f717&quot;,&quot;properties&quot;:{&quot;noteIndex&quot;:0},&quot;isEdited&quot;:false,&quot;manualOverride&quot;:{&quot;isManuallyOverridden&quot;:false,&quot;citeprocText&quot;:&quot;(Lensing et al., 2005)&quot;,&quot;manualOverrideText&quot;:&quot;&quot;},&quot;citationTag&quot;:&quot;MENDELEY_CITATION_v3_eyJjaXRhdGlvbklEIjoiTUVOREVMRVlfQ0lUQVRJT05fNDU1ZTYyZTktZWY4NC00NTU5LThhM2EtMjU1MDM4ZjdmNzE3IiwicHJvcGVydGllcyI6eyJub3RlSW5kZXgiOjB9LCJpc0VkaXRlZCI6ZmFsc2UsIm1hbnVhbE92ZXJyaWRlIjp7ImlzTWFudWFsbHlPdmVycmlkZGVuIjpmYWxzZSwiY2l0ZXByb2NUZXh0IjoiKExlbnNpbmcgZXQgYWwuLCAyMDA1KSIsIm1hbnVhbE92ZXJyaWRlVGV4dCI6Ii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IsImNvbnRhaW5lci10aXRsZS1zaG9ydCI6IkVjb2wgRW50b21vbCJ9LCJpc1RlbXBvcmFyeSI6ZmFsc2V9XX0=&quot;,&quot;citationItems&quot;:[{&quot;id&quot;:&quot;11100e22-c628-3666-9bae-1ca387474e5e&quot;,&quot;itemData&quot;:{&quot;type&quot;:&quot;article-journal&quot;,&quot;id&quot;:&quot;11100e22-c628-3666-9bae-1ca387474e5e&quot;,&quot;title&quot;:&quot;The impact of altered precipitation on spatial stratification and activity-densities of springtails (Collembola) and spiders (Araneae)&quot;,&quot;author&quot;:[{&quot;family&quot;:&quot;Lensing&quot;,&quot;given&quot;:&quot;Janet R.&quot;,&quot;parse-names&quot;:false,&quot;dropping-particle&quot;:&quot;&quot;,&quot;non-dropping-particle&quot;:&quot;&quot;},{&quot;family&quot;:&quot;Todd&quot;,&quot;given&quot;:&quot;Sara&quot;,&quot;parse-names&quot;:false,&quot;dropping-particle&quot;:&quot;&quot;,&quot;non-dropping-particle&quot;:&quot;&quot;},{&quot;family&quot;:&quot;Wise&quot;,&quot;given&quot;:&quot;David H.&quot;,&quot;parse-names&quot;:false,&quot;dropping-particle&quot;:&quot;&quot;,&quot;non-dropping-particle&quot;:&quot;&quot;}],&quot;container-title&quot;:&quot;Ecological Entomology&quot;,&quot;DOI&quot;:&quot;10.1111/j.0307-6946.2005.00669.x&quot;,&quot;ISSN&quot;:&quot;03076946&quot;,&quot;issued&quot;:{&quot;date-parts&quot;:[[2005]]},&quot;abstract&quot;:&quot;1. A field experiment was conducted to determine how short-term changes in moisture can alter activity-densities of spiders and springtails. 2. In a Kentucky forest 10 unfenced 4-m2 plots were divided into two rainfall treatments. A clear roof over five plots excluded rainfall to simulate severe drought conditions (drought treatment). Water was sprayed on the five uncovered plots at a rate equal to two times the long-term mean in order to establish the high-rainfall treatment. Activity-densities of Collembola and spiders were measured using pitfall traps designed to sample the top, middle, and bottom layers of leaf litter. The experiment ran from 20 July to 23 September 2001. 3. Overall (i.e. litter layers pooled) activity-density (mean number trapped each sampling date) of Collembola was ≈60% lower in drought plots than in plots receiving increased precipitation. Surprisingly, overall spider activity-density was ≈1.6 times greater in the drought plots. 4. Differences in rainfall affected the spatial stratification of Collembola and spiders in strikingly different ways. Activity-densities of neither group differed between drought and high-rainfall treatments in the bottom litter layer. Collembola activity-density was three times greater in the top and middle litter layers in high-rainfall plots than in drought plots. In contrast, spider activity-density did not differ between treatments in the top layer, but activity-density was decreased by 50% in the middle layer of high-rainfall plots compared with drought plots. 5. Three Collembola families (Sminthuridae, Tomoceridae, and Entomobryidae) accounted for most of the Collembola pattern. The spider response was due to altered activity-density of one family of wandering spider, the Gnaphosidae. © 2005 The Royal Entomological Society.&quot;,&quot;issue&quot;:&quot;2&quot;,&quot;volume&quot;:&quot;30&quot;,&quot;container-title-short&quot;:&quot;Ecol Entomol&quot;},&quot;isTemporary&quot;:false}]},{&quot;citationID&quot;:&quot;MENDELEY_CITATION_88477dd8-365d-4d76-9e20-79aea891b79e&quot;,&quot;properties&quot;:{&quot;noteIndex&quot;:0},&quot;isEdited&quot;:false,&quot;manualOverride&quot;:{&quot;isManuallyOverridden&quot;:false,&quot;citeprocText&quot;:&quot;(A. R. Taylor et al., 2004)&quot;,&quot;manualOverrideText&quot;:&quot;&quot;},&quot;citationTag&quot;:&quot;MENDELEY_CITATION_v3_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&quot;,&quot;citationItems&quot;:[{&quot;id&quot;:&quot;690c5bf4-426b-3a17-8865-2dfe98f1843b&quot;,&quot;itemData&quot;:{&quot;type&quot;:&quot;article-journal&quot;,&quot;id&quot;:&quot;690c5bf4-426b-3a17-8865-2dfe98f1843b&quot;,&quot;title&quot;:&quot;Response of different decomposer communities to the manipulation of moisture availability: Potential effects of changing precipitation patterns&quot;,&quot;author&quot;:[{&quot;family&quot;:&quot;Taylor&quot;,&quot;given&quot;:&quot;Astrid Rita&quot;,&quot;parse-names&quot;:false,&quot;dropping-particle&quot;:&quot;&quot;,&quot;non-dropping-particle&quot;:&quot;&quot;},{&quot;family&quot;:&quot;Schröter&quot;,&quot;given&quot;:&quot;Dagmar&quot;,&quot;parse-names&quot;:false,&quot;dropping-particle&quot;:&quot;&quot;,&quot;non-dropping-particle&quot;:&quot;&quot;},{&quot;family&quot;:&quot;Pflug&quot;,&quot;given&quot;:&quot;Anne&quot;,&quot;parse-names&quot;:false,&quot;dropping-particle&quot;:&quot;&quot;,&quot;non-dropping-particle&quot;:&quot;&quot;},{&quot;family&quot;:&quot;Wolters&quot;,&quot;given&quot;:&quot;Volkmar&quot;,&quot;parse-names&quot;:false,&quot;dropping-particle&quot;:&quot;&quot;,&quot;non-dropping-particle&quot;:&quot;&quot;}],&quot;container-title&quot;:&quot;Global Change Biology&quot;,&quot;DOI&quot;:&quot;10.1111/j.1365-2486.2004.00801.x&quot;,&quot;ISSN&quot;:&quot;13541013&quot;,&quot;issued&quot;:{&quot;date-parts&quot;:[[2004]]},&quot;abstract&quot;:&quot;The potential impacts of changes in precipitation patterns associated with global climate change on the relationship between soil community diversity and litter decomposition were investigated. For a period of ca. 5 months, two decomposer communities in litterbags (1000 and 45 μ mesh size) containing spruce litter were subjected to two irrigation treatments: constant and fluctuating (drying/rewetting) moisture conditions. The latter were expected to induce moisture stress on the decomposer communities. The two mesh sizes were used to exclude different faunal components from the decomposer communities. The 1000 μ mesh excluded only the macrofauna, whereas the 45 μm mesh excluded both the macro- and mesofauna. In the short-term perspective of the present study, mesofauna abundance showed no response to imposed fluctuating moisture conditions. Irrespective of the presence of mesofauna, mass loss, microbial biomass and the control mechanisms, regulating carbon mineralization appeared unaffected by fluctuating moisture conditions. The reduction in the functional/structural diversity of the decomposer communities in the 45 μm litterbags resulted in strongly increased Nematoda abundance but it did not alter the response of Nematoda to fluctuating moisture conditions. Processes in the nitrogen (N)-cycle and mass loss were sensitive indicators of changes in the structural and functional complexity of decomposer communities. However, a negative effect of fluctuating moisture conditions on extractable N was coupled to the presence of mesofauna. Extremes in rainfall patterns, generated by climate change, may have a negative impact on the availability of nutrients, particularly N, for plants. This effect could be amplified by an additional impoverishment in the structural and functional complexity of the respective decomposer communities. © 2004 Blackwell Publishing Ltd.&quot;,&quot;issue&quot;:&quot;8&quot;,&quot;volume&quot;:&quot;10&quot;,&quot;container-title-short&quot;:&quot;Glob Chang Biol&quot;},&quot;isTemporary&quot;:false}]},{&quot;citationID&quot;:&quot;MENDELEY_CITATION_c8f2b316-c7c4-4239-8638-d63f06e878d9&quot;,&quot;properties&quot;:{&quot;noteIndex&quot;:0},&quot;isEdited&quot;:false,&quot;manualOverride&quot;:{&quot;isManuallyOverridden&quot;:false,&quot;citeprocText&quot;:&quot;(Chikoski et al., 2006; S. N. Johnson et al., 2018)&quot;,&quot;manualOverrideText&quot;:&quot;&quot;},&quot;citationTag&quot;:&quot;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&quot;,&quot;citationItems&quot;:[{&quot;id&quot;:&quot;5a3efcca-e9d4-36df-9909-630ed0e2cf24&quot;,&quot;itemData&quot;:{&quot;type&quot;:&quot;article-journal&quot;,&quot;id&quot;:&quot;5a3efcca-e9d4-36df-9909-630ed0e2cf24&quot;,&quot;title&quot;:&quot;Dryland management regimes alter forest habitats and understory arthropod communities&quot;,&quot;author&quot;:[{&quot;family&quot;:&quot;Johnson&quot;,&quot;given&quot;:&quot;S. N.&quot;,&quot;parse-names&quot;:false,&quot;dropping-particle&quot;:&quot;&quot;,&quot;non-dropping-particle&quot;:&quot;&quot;},{&quot;family&quot;:&quot;Lopaticki&quot;,&quot;given&quot;:&quot;G.&quot;,&quot;parse-names&quot;:false,&quot;dropping-particle&quot;:&quot;&quot;,&quot;non-dropping-particle&quot;:&quot;&quot;},{&quot;family&quot;:&quot;Aslam&quot;,&quot;given&quot;:&quot;T. J.&quot;,&quot;parse-names&quot;:false,&quot;dropping-particle&quot;:&quot;&quot;,&quot;non-dropping-particle&quot;:&quot;&quot;},{&quot;family&quot;:&quot;Barnett&quot;,&quot;given&quot;:&quot;K.&quot;,&quot;parse-names&quot;:false,&quot;dropping-particle&quot;:&quot;&quot;,&quot;non-dropping-particle&quot;:&quot;&quot;},{&quot;family&quot;:&quot;Frew&quot;,&quot;given&quot;:&quot;A.&quot;,&quot;parse-names&quot;:false,&quot;dropping-particle&quot;:&quot;&quot;,&quot;non-dropping-particle&quot;:&quot;&quot;},{&quot;family&quot;:&quot;Hartley&quot;,&quot;given&quot;:&quot;S. E.&quot;,&quot;parse-names&quot;:false,&quot;dropping-particle&quot;:&quot;&quot;,&quot;non-dropping-particle&quot;:&quot;&quot;},{&quot;family&quot;:&quot;Hiltpold&quot;,&quot;given&quot;:&quot;I.&quot;,&quot;parse-names&quot;:false,&quot;dropping-particle&quot;:&quot;&quot;,&quot;non-dropping-particle&quot;:&quot;&quot;},{&quot;family&quot;:&quot;Nielsen&quot;,&quot;given&quot;:&quot;U. N.&quot;,&quot;parse-names&quot;:false,&quot;dropping-particle&quot;:&quot;&quot;,&quot;non-dropping-particle&quot;:&quot;&quot;},{&quot;family&quot;:&quot;Ryalls&quot;,&quot;given&quot;:&quot;J. M.W.&quot;,&quot;parse-names&quot;:false,&quot;dropping-particle&quot;:&quot;&quot;,&quot;non-dropping-particle&quot;:&quot;&quot;}],&quot;container-title&quot;:&quot;Annals of Applied Biology&quot;,&quot;DOI&quot;:&quot;10.1111/aab.12419&quot;,&quot;ISSN&quot;:&quot;17447348&quot;,&quot;issued&quot;:{&quot;date-parts&quot;:[[2018]]},&quot;abstract&quot;:&quot;Dryland forests, those characterised as having low precipitation and soil nutrients, account for over a quarter of forests globally. Increasing their productivity often relies on irrigation and fertilisation, but the impacts on the wider habitat are largely unknown. Understory invertebrates, in particular, play key roles in forest systems (e.g. nutrient cycling), but their responses to dryland forest management practices are untested. We investigated the impacts of irrigation, fertilisation and a combination of both on soil chemistry, understory vegetation, tree growth and understory arthropod communities in a Eucalyptus plantation to establish linkages between dryland management and ecosystem responses. Fertilisation increased all soil nutrients (N, NO3N, P and K) with similar effects on the chemical composition of understory grasses. Fertilisation also caused declines in foliar silicon concentrations, an important herbivore defence in grasses. Irrigation increased growth of both understory plants (+90%) and trees (+68%). Irrigation increased the abundance of ground-dwelling arthropods by over 480% relative to control plots, but depressed higher level taxon arthropod diversity by 15%, declining by a further 7% (−22%) in combined treatment plots. Irrigation also caused a surge in the abundance of Collembola (+1300%) and Isopoda (+323%). Fertilisation drove increases in the abundance of Isopoda (+196%) and Diptera (+63%), whereas fertilisation combined with irrigation increased populations of Thysanoptera (+166%) and Acarina (+328%). Airborne arthropods were less affected, but fertilisation increased the abundance of Apocrita (+95%) and depressed populations of Thysanoptera (−77%). Diptera abundance was positively related to understory vegetation growth, whereas the abundance of other groups (Collembola, Isopoda, Thysanoptera and Acarina) correlated positively with tree growth. We proposed that the large increases in populations of key detritivores, Collembola and Isopoda, were linked to increased leaf litter from enhanced tree growth in irrigated and combined treatment plots. Our findings suggest that dryland management can increase both plant productivity and abundance of arthropods, but cause arthropod diversity at the higher taxon level to decline overall.&quot;,&quot;issue&quot;:&quot;3&quot;,&quot;volume&quot;:&quot;172&quot;,&quot;container-title-short&quot;:&quot;&quot;},&quot;isTemporary&quot;:false},{&quot;id&quot;:&quot;d656f0be-4e36-360e-a03e-a95c36371013&quot;,&quot;itemData&quot;:{&quot;type&quot;:&quot;article-journal&quot;,&quot;id&quot;:&quot;d656f0be-4e36-360e-a03e-a95c36371013&quot;,&quot;title&quot;:&quot;Effects of water addition on soil arthropods and soil characteristics in a precipitation-limited environment&quot;,&quot;author&quot;:[{&quot;family&quot;:&quot;Chikoski&quot;,&quot;given&quot;:&quot;Jennifer M.&quot;,&quot;parse-names&quot;:false,&quot;dropping-particle&quot;:&quot;&quot;,&quot;non-dropping-particle&quot;:&quot;&quot;},{&quot;family&quot;:&quot;Ferguson&quot;,&quot;given&quot;:&quot;Steven H.&quot;,&quot;parse-names&quot;:false,&quot;dropping-particle&quot;:&quot;&quot;,&quot;non-dropping-particle&quot;:&quot;&quot;},{&quot;family&quot;:&quot;Meyer&quot;,&quot;given&quot;:&quot;Lense&quot;,&quot;parse-names&quot;:false,&quot;dropping-particle&quot;:&quot;&quot;,&quot;non-dropping-particle&quot;:&quot;&quot;}],&quot;container-title&quot;:&quot;Acta Oecologica&quot;,&quot;DOI&quot;:&quot;10.1016/j.actao.2006.04.005&quot;,&quot;ISSN&quot;:&quot;1146609X&quot;,&quot;issued&quot;:{&quot;date-parts&quot;:[[2006]]},&quot;abstract&quot;:&quot;We investigated the effect of water addition and season on soil arthropod abundance and soil characteristics (%C, %N, C:N, moisture, pH). The experimental design consisted of 24 groups of five boxes distributed within a small aspen stand in Saskatchewan, Canada. The boxes depressed the soil to create a habitat with suitable microclimate for soil arthropods, and by overturning boxes we counted soil arthropods during weekly surveys from April to September 1999. Soil samples were collected at two-month intervals and water was added once per week to half of the plots. Of the eleven recognizable taxonomic units identified, only mites (Acari) and springtails (Collembola) responded to water addition by increasing abundance, whereas ants decreased in abundance with water addition. During summer, springtail numbers increased with water addition, whereas pH was a stronger determinant of mite abundance. In autumn, springtails were positively correlated with water and negatively correlated with mites, whereas mite abundance was negatively correlated with increasing C:N ratio, positively correlated to water addition, and negatively correlated with springtail abundance. Although both mite and springtail numbers decreased in autumn with a decrease in soil moisture, mites became more abundant than springtails suggesting a predator-prey (mite-springtail) relationship. Water had a significant effect on both springtails and mites in summer and autumn supporting the assertion that prairie soil communities are water limited. © 2006 Elsevier Masson SAS. All rights reserved.&quot;,&quot;issue&quot;:&quot;2&quot;,&quot;volume&quot;:&quot;30&quot;,&quot;container-title-short&quot;:&quot;&quot;},&quot;isTemporary&quot;:false}]},{&quot;citationID&quot;:&quot;MENDELEY_CITATION_447419f2-6bc0-4870-9113-41d23d8d6dae&quot;,&quot;properties&quot;:{&quot;noteIndex&quot;:0},&quot;isEdited&quot;:false,&quot;manualOverride&quot;:{&quot;isManuallyOverridden&quot;:false,&quot;citeprocText&quot;:&quot;(Lindberg et al., 2002; R. S. Williams et al., 2014)&quot;,&quot;manualOverrideText&quot;:&quot;&quot;},&quot;citationTag&quot;:&quot;MENDELEY_CITATION_v3_eyJjaXRhdGlvbklEIjoiTUVOREVMRVlfQ0lUQVRJT05fNDQ3NDE5ZjItNmJjMC00ODcwLTkxMTMtNDFkMjNkOGQ2ZGFl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quot;,&quot;citationItems&quot;:[{&quot;id&quot;:&quot;dadd5d57-df41-3939-a7b3-a7e136bf4e0a&quot;,&quot;itemData&quot;:{&quot;type&quot;:&quot;article-journal&quot;,&quot;id&quot;:&quot;dadd5d57-df41-3939-a7b3-a7e136bf4e0a&quot;,&quot;title&quot;:&quot;Effects of experimental irrigation and drought on the composition and diversity of soil fauna in a coniferous stand&quot;,&quot;author&quot;:[{&quot;family&quot;:&quot;Lindberg&quot;,&quot;given&quot;:&quot;Niklas&quot;,&quot;parse-names&quot;:false,&quot;dropping-particle&quot;:&quot;&quot;,&quot;non-dropping-particle&quot;:&quot;&quot;},{&quot;family&quot;:&quot;Engtsson&quot;,&quot;given&quot;:&quot;Jan B.&quot;,&quot;parse-names&quot;:false,&quot;dropping-particle&quot;:&quot;&quot;,&quot;non-dropping-particle&quot;:&quot;&quot;},{&quot;family&quot;:&quot;Persson&quot;,&quot;given&quot;:&quot;Tryggve&quot;,&quot;parse-names&quot;:false,&quot;dropping-particle&quot;:&quot;&quot;,&quot;non-dropping-particle&quot;:&quot;&quot;}],&quot;container-title&quot;:&quot;Journal of Applied Ecology&quot;,&quot;DOI&quot;:&quot;10.1046/j.1365-2664.2002.00769.x&quot;,&quot;ISSN&quot;:&quot;00218901&quot;,&quot;issued&quot;:{&quot;date-parts&quot;:[[2002]]},&quot;abstract&quot;:&quot;1. The effects of experimental long-term summer drought and irrigation on soil fauna were studied in a Norway spruce stand in south-western Sweden. The treatments, carried out over 8 and 10 years respectively, were chosen to simulate two scenarios of climate change, involving drier and wetter summers. 2. Different microarthropod communities developed in the different treatments. The abundances of enchytraeids, mesostigmatid mites and macroarthropod predators were all lowest in the drought plots. Drought decreased and irrigation increased the abundance and diversity of Oribatida. Drought decreased the abundance of Collembola. 3. The dominance structure of Oribatida and Collembola also changed, but less markedly. Drought affected community composition of both groups more than irrigation. 4. The study confirms that soil microarthropods can be useful environmental indicators, but their responses did not support the widely held view that deviations from a log-normal dominance structure indicates a stressed community. 5. The results also indicate that a drier climate with summer drought will lead to the local extinction of some soil animal species in this region.&quot;,&quot;issue&quot;:&quot;6&quot;,&quot;volume&quot;:&quot;39&quot;,&quot;container-title-short&quot;:&quot;&quot;},&quot;isTemporary&quot;:false},{&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f0b6a38f-1cab-45c8-aac8-55ca93a18e33&quot;,&quot;properties&quot;:{&quot;noteIndex&quot;:0},&quot;isEdited&quot;:false,&quot;manualOverride&quot;:{&quot;isManuallyOverridden&quot;:false,&quot;citeprocText&quot;:&quot;(Lindberg &amp;#38; Persson, 2004)&quot;,&quot;manualOverrideText&quot;:&quot;&quot;},&quot;citationTag&quot;:&quot;MENDELEY_CITATION_v3_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&quot;,&quot;citationItems&quot;:[{&quot;id&quot;:&quot;d650af95-b9d4-3d83-971e-9720b8de4331&quot;,&quot;itemData&quot;:{&quot;type&quot;:&quot;article-journal&quot;,&quot;id&quot;:&quot;d650af95-b9d4-3d83-971e-9720b8de4331&quot;,&quot;title&quot;:&quot;Effects of long-term nutrient fertilisation and irrigation on the microarthropod community in a boreal Norway spruce stand&quot;,&quot;author&quot;:[{&quot;family&quot;:&quot;Lindberg&quot;,&quot;given&quot;:&quot;Niklas&quot;,&quot;parse-names&quot;:false,&quot;dropping-particle&quot;:&quot;&quot;,&quot;non-dropping-particle&quot;:&quot;&quot;},{&quot;family&quot;:&quot;Persson&quot;,&quot;given&quot;:&quot;Tryggve&quot;,&quot;parse-names&quot;:false,&quot;dropping-particle&quot;:&quot;&quot;,&quot;non-dropping-particle&quot;:&quot;&quot;}],&quot;container-title&quot;:&quot;Forest Ecology and Management&quot;,&quot;DOI&quot;:&quot;10.1016/j.foreco.2003.07.012&quot;,&quot;ISSN&quot;:&quot;03781127&quot;,&quot;issued&quot;:{&quot;date-parts&quot;:[[2004]]},&quot;abstract&quot;:&quot;Intensive nutrient fertilisation of forests has been suggested as a method to increase production of biofuels as a replacement for fossil fuels. We used a field experiment in a Norway spruce, Picea abies (L.) Karst., stand in northern Sweden to examine possible long-term effects of forest fertilisation on soil fauna (Oribatida, Mesostigmata, Collembola, predatory macroarthropods). Fertilisers had been applied annually for a period of 13 years, both in solid and liquid form, and N was added as ammonium nitrate (75-100kgNha-1 per year). For comparison, control plots and plots receiving only irrigation were included. An autumn sampling showed soil fauna decreases in plots receiving fertiliser in solid form, but increases in plots receiving liquid fertiliser. Clear shifts in community composition following both fertilisation methods were seen in Oribatida and Collembola, but species number and diversity were not significantly affected. This was probably due to increases in tolerant species that balanced decreases in other species. Liquid fertilisation had less negative effects on many species than fertilisation in solid form. Irrigation alone did not affect faunal abundances and had no effect on community composition of Oribatida and Collembola. The study indicates that intensive forest fertilisation will cause large shifts in soil microarthropod communities, but that species richness may remain unaffected. The risk of species loss will probably depend upon the size of the areas used for this purpose. © 2003 Elsevier B.V. All rights reserved.&quot;,&quot;issue&quot;:&quot;1-3&quot;,&quot;volume&quot;:&quot;188&quot;,&quot;container-title-short&quot;:&quot;For Ecol Manage&quot;},&quot;isTemporary&quot;:false}]},{&quot;citationID&quot;:&quot;MENDELEY_CITATION_815cf1c7-e88c-446a-af7a-7d27b8c392d8&quot;,&quot;properties&quot;:{&quot;noteIndex&quot;:0},&quot;isEdited&quot;:false,&quot;manualOverride&quot;:{&quot;isManuallyOverridden&quot;:true,&quot;citeprocText&quot;:&quot;(Liu et al., 2020)&quot;,&quot;manualOverrideText&quot;:&quot;(Liu et al., 2020), &quot;},&quot;citationTag&quot;:&quot;MENDELEY_CITATION_v3_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&quot;,&quot;citationItems&quot;:[{&quot;id&quot;:&quot;be3450ac-342e-3bc2-bbe3-e3edf40b62ec&quot;,&quot;itemData&quot;:{&quot;type&quot;:&quot;article-journal&quot;,&quot;id&quot;:&quot;be3450ac-342e-3bc2-bbe3-e3edf40b62ec&quot;,&quot;title&quot;:&quot;Contrasting effects of nitrogen deposition and increased precipitation on soil nematode communities in a temperate forest&quot;,&quot;author&quot;:[{&quot;family&quot;:&quot;Liu&quot;,&quot;given&quot;:&quot;Tao&quot;,&quot;parse-names&quot;:false,&quot;dropping-particle&quot;:&quot;&quot;,&quot;non-dropping-particle&quot;:&quot;&quot;},{&quot;family&quot;:&quot;Mao&quot;,&quot;given&quot;:&quot;Peng&quot;,&quot;parse-names&quot;:false,&quot;dropping-particle&quot;:&quot;&quot;,&quot;non-dropping-particle&quot;:&quot;&quot;},{&quot;family&quot;:&quot;Shi&quot;,&quot;given&quot;:&quot;Leilei&quot;,&quot;parse-names&quot;:false,&quot;dropping-particle&quot;:&quot;&quot;,&quot;non-dropping-particle&quot;:&quot;&quot;},{&quot;family&quot;:&quot;Wang&quot;,&quot;given&quot;:&quot;Zuyan&quot;,&quot;parse-names&quot;:false,&quot;dropping-particle&quot;:&quot;&quot;,&quot;non-dropping-particle&quot;:&quot;&quot;},{&quot;family&quot;:&quot;Wang&quot;,&quot;given&quot;:&quot;Xiaoli&quot;,&quot;parse-names&quot;:false,&quot;dropping-particle&quot;:&quot;&quot;,&quot;non-dropping-particle&quot;:&quot;&quot;},{&quot;family&quot;:&quot;He&quot;,&quot;given&quot;:&quot;Xinxing&quot;,&quot;parse-names&quot;:false,&quot;dropping-particle&quot;:&quot;&quot;,&quot;non-dropping-particle&quot;:&quot;&quot;},{&quot;family&quot;:&quot;Tao&quot;,&quot;given&quot;:&quot;Libin&quot;,&quot;parse-names&quot;:false,&quot;dropping-particle&quot;:&quot;&quot;,&quot;non-dropping-particle&quot;:&quot;&quot;},{&quot;family&quot;:&quot;Liu&quot;,&quot;given&quot;:&quot;Zhanfeng&quot;,&quot;parse-names&quot;:false,&quot;dropping-particle&quot;:&quot;&quot;,&quot;non-dropping-particle&quot;:&quot;&quot;},{&quot;family&quot;:&quot;Zhou&quot;,&quot;given&quot;:&quot;Lixia&quot;,&quot;parse-names&quot;:false,&quot;dropping-particle&quot;:&quot;&quot;,&quot;non-dropping-particle&quot;:&quot;&quot;},{&quot;family&quot;:&quot;Shao&quot;,&quot;given&quot;:&quot;Yuanhu&quot;,&quot;parse-names&quot;:false,&quot;dropping-particle&quot;:&quot;&quot;,&quot;non-dropping-particle&quot;:&quot;&quot;},{&quot;family&quot;:&quot;Fu&quot;,&quot;given&quot;:&quot;Shenglei&quot;,&quot;parse-names&quot;:false,&quot;dropping-particle&quot;:&quot;&quot;,&quot;non-dropping-particle&quot;:&quot;&quot;}],&quot;container-title&quot;:&quot;Soil Biology and Biochemistry&quot;,&quot;DOI&quot;:&quot;10.1016/j.soilbio.2020.107869&quot;,&quot;ISSN&quot;:&quot;00380717&quot;,&quot;issued&quot;:{&quot;date-parts&quot;:[[2020]]},&quot;abstract&quot;:&quot;Elevated nitrogen (N) deposition and increased precipitation often occur simultaneously, and have an interactive effect on terrestrial ecosystems, particularly in N-limited temperate forests. However, the effects of interactions between elevated N deposition and increased precipitation on soil communities are unclear. In the present study, we employed a novel approach to simulate N deposition and precipitation by applying N solution and water to the forest canopy, and explored how throughfall chemical properties and soil nematode communities responded to elevated N deposition and increased precipitation. We found that N deposition positively affected nematode communities by increasing the abundance of nematodes in some bacterivorous and fungivorous nematode groups. In contrast, increased precipitation suppressed bacterivorous and fungivorous nematodes, particularly of those guilds related to nutrient enrichment. Our results suggest that the positive effects of N deposition on nematode communities may be cancelled out by increased precipitation in temperate forest ecosystems, when elevated N deposition and increased precipitation occur simultaneously. This was not observed in previous studies simulating N deposition and precipitation, which was probably due to that they have been mostly based on understory manipulation without considering canopy processes.&quot;,&quot;volume&quot;:&quot;148&quot;,&quot;container-title-short&quot;:&quot;Soil Biol Biochem&quot;},&quot;isTemporary&quot;:false}]},{&quot;citationID&quot;:&quot;MENDELEY_CITATION_d8fd5048-ec4c-4674-994c-b6fafa59b33f&quot;,&quot;properties&quot;:{&quot;noteIndex&quot;:0},&quot;isEdited&quot;:false,&quot;manualOverride&quot;:{&quot;isManuallyOverridden&quot;:false,&quot;citeprocText&quot;:&quot;(Sohlenius &amp;#38; Wasilewska, 1984)&quot;,&quot;manualOverrideText&quot;:&quot;&quot;},&quot;citationTag&quot;:&quot;MENDELEY_CITATION_v3_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&quot;,&quot;citationItems&quot;:[{&quot;id&quot;:&quot;fec4c477-0c29-35e1-9b49-b41ea57df3ef&quot;,&quot;itemData&quot;:{&quot;type&quot;:&quot;article-journal&quot;,&quot;id&quot;:&quot;fec4c477-0c29-35e1-9b49-b41ea57df3ef&quot;,&quot;title&quot;:&quot;Influence of Irrigation and Fertilization on the Nematode Community in a Swedish Pine Forest Soil&quot;,&quot;author&quot;:[{&quot;family&quot;:&quot;Sohlenius&quot;,&quot;given&quot;:&quot;Bjorn&quot;,&quot;parse-names&quot;:false,&quot;dropping-particle&quot;:&quot;&quot;,&quot;non-dropping-particle&quot;:&quot;&quot;},{&quot;family&quot;:&quot;Wasilewska&quot;,&quot;given&quot;:&quot;Lucyna&quot;,&quot;parse-names&quot;:false,&quot;dropping-particle&quot;:&quot;&quot;,&quot;non-dropping-particle&quot;:&quot;&quot;}],&quot;container-title&quot;:&quot;The Journal of Applied Ecology&quot;,&quot;DOI&quot;:&quot;10.2307/2403057&quot;,&quot;ISSN&quot;:&quot;00218901&quot;,&quot;issued&quot;:{&quot;date-parts&quot;:[[1984]]},&quot;abstract&quot;:&quot;(1) In a 20-25 year old stand of Scots pine located in Central Sweden different plots were irrigated and treated with fertilizers in dry conditions and in combination with irrigation. The effects of these treatments on the nematode fauna were investigated. (2) The only significant effect on total abundance was a decrease in plots receiving fertilizers in dry conditions. The species dominance curves were little inftuenced by the treatments. However, pronounced changes in species composition occurred. The strongest effect was observed in the litter layer of the plots receiving water and fertilizers in combination. (3) Important effects of water were found for severa! genera and species. Water also increased frequency of egg-carrying adults. Application of fertilizers in wet and dry conditions depressed abundance of funga! feeders and omnivores. Bacterial feeders, on the contrary, seemed to be favoured when the fertilization was combined with irrigation.&quot;,&quot;issue&quot;:&quot;1&quot;,&quot;volume&quot;:&quot;21&quot;,&quot;container-title-short&quot;:&quot;J Appl Ecol&quot;},&quot;isTemporary&quot;:false}]},{&quot;citationID&quot;:&quot;MENDELEY_CITATION_801f60df-790e-48b8-8dc7-eb7daf008b20&quot;,&quot;properties&quot;:{&quot;noteIndex&quot;:0},&quot;isEdited&quot;:false,&quot;manualOverride&quot;:{&quot;isManuallyOverridden&quot;:false,&quot;citeprocText&quot;:&quot;(Riutta et al., 2012)&quot;,&quot;manualOverrideText&quot;:&quot;&quot;},&quot;citationTag&quot;:&quot;MENDELEY_CITATION_v3_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&quot;,&quot;citationItems&quot;:[{&quot;id&quot;:&quot;6fff2932-0269-331e-8f6d-9ea3709bea5b&quot;,&quot;itemData&quot;:{&quot;type&quot;:&quot;article-journal&quot;,&quot;id&quot;:&quot;6fff2932-0269-331e-8f6d-9ea3709bea5b&quot;,&quot;title&quot;:&quot;Experimental evidence for the interacting effects of forest edge, moisture and soil macrofauna on leaf litter decomposition&quot;,&quot;author&quot;:[{&quot;family&quot;:&quot;Riutta&quot;,&quot;given&quot;:&quot;Terhi&quot;,&quot;parse-names&quot;:false,&quot;dropping-particle&quot;:&quot;&quot;,&quot;non-dropping-particle&quot;:&quot;&quot;},{&quot;family&quot;:&quot;Slade&quot;,&quot;given&quot;:&quot;Eleanor M.&quot;,&quot;parse-names&quot;:false,&quot;dropping-particle&quot;:&quot;&quot;,&quot;non-dropping-particle&quot;:&quot;&quot;},{&quot;family&quot;:&quot;Bebber&quot;,&quot;given&quot;:&quot;Daniel P.&quot;,&quot;parse-names&quot;:false,&quot;dropping-particle&quot;:&quot;&quot;,&quot;non-dropping-particle&quot;:&quot;&quot;},{&quot;family&quot;:&quot;Taylor&quot;,&quot;given&quot;:&quot;Michele E.&quot;,&quot;parse-names&quot;:false,&quot;dropping-particle&quot;:&quot;&quot;,&quot;non-dropping-particle&quot;:&quot;&quot;},{&quot;family&quot;:&quot;Malhi&quot;,&quot;given&quot;:&quot;Yadvinder&quot;,&quot;parse-names&quot;:false,&quot;dropping-particle&quot;:&quot;&quot;,&quot;non-dropping-particle&quot;:&quot;&quot;},{&quot;family&quot;:&quot;Riordan&quot;,&quot;given&quot;:&quot;Philip&quot;,&quot;parse-names&quot;:false,&quot;dropping-particle&quot;:&quot;&quot;,&quot;non-dropping-particle&quot;:&quot;&quot;},{&quot;family&quot;:&quot;Macdonald&quot;,&quot;given&quot;:&quot;David W.&quot;,&quot;parse-names&quot;:false,&quot;dropping-particle&quot;:&quot;&quot;,&quot;non-dropping-particle&quot;:&quot;&quot;},{&quot;family&quot;:&quot;Morecroft&quot;,&quot;given&quot;:&quot;Michael D.&quot;,&quot;parse-names&quot;:false,&quot;dropping-particle&quot;:&quot;&quot;,&quot;non-dropping-particle&quot;:&quot;&quot;}],&quot;container-title&quot;:&quot;Soil Biology and Biochemistry&quot;,&quot;DOI&quot;:&quot;10.1016/j.soilbio.2012.02.028&quot;,&quot;ISSN&quot;:&quot;00380717&quot;,&quot;issued&quot;:{&quot;date-parts&quot;:[[2012]]},&quot;abstract&quot;:&quot;Forest ecosystems have been widely fragmented by human land use. Fragmentation induces significant microclimatic and biological differences at the forest edge relative to the forest interior. Increased exposure to solar radiation and wind at forest edges reduces soil moisture, which in turn affects leaf litter decomposition. We investigate the effect of forest fragmentation, soil moisture, soil macrofauna and litter quality on leaf litter decomposition to test the hypothesis that decomposition will be slower at a forest edge relative to the interior and that this effect is driven by lower soil moisture at the forest edge. Experimental plots were established at Wytham Woods, UK, and an experimental watering treatment was applied in plots at the forest edge and interior. Decomposition rate was measured using litter bags of two different mesh sizes, to include or exclude invertebrate macrofauna, and containing leaf litter of two tree species: easily decomposing ash (. Fraxinus excelsior L.) and recalcitrant oak (. Quercus robur L.). The decomposition rate was moisture-limited at both sites. However, the soil was moister and decomposition for both species was faster in the forest interior than at the edge. The presence of macrofauna accelerated the decomposition rate regardless of moisture conditions, and was particularly important in the decomposition of the recalcitrant oak. However, there was no effect of the watering treatment on macrofauna species richness and abundance. This study demonstrates the effect of forest fragmentation on an important ecosystem process, providing new insights into the interacting effects of moisture conditions, litter quality, forest edge and soil macrofauna. © 2012 Elsevier Ltd.&quot;,&quot;volume&quot;:&quot;49&quot;,&quot;container-title-short&quot;:&quot;Soil Biol Biochem&quot;},&quot;isTemporary&quot;:false}]},{&quot;citationID&quot;:&quot;MENDELEY_CITATION_b64ce356-0b75-4708-9942-5cc6adce83cc&quot;,&quot;properties&quot;:{&quot;noteIndex&quot;:0},&quot;isEdited&quot;:false,&quot;manualOverride&quot;:{&quot;isManuallyOverridden&quot;:false,&quot;citeprocText&quot;:&quot;(Blankinship et al., 2011; Fierer et al., 2009)&quot;,&quot;manualOverrideText&quot;:&quot;&quot;},&quot;citationTag&quot;:&quot;MENDELEY_CITATION_v3_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IsImNvbnRhaW5lci10aXRsZS1zaG9ydCI6Ik9lY29sb2dpYSJ9LCJpc1RlbXBvcmFyeSI6ZmFsc2V9XX0=&quot;,&quot;citationItems&quot;:[{&quot;id&quot;:&quot;800cde11-368d-3889-bafe-d7018dbced5f&quot;,&quot;itemData&quot;:{&quot;type&quot;:&quot;article&quot;,&quot;id&quot;:&quot;800cde11-368d-3889-bafe-d7018dbced5f&quot;,&quot;title&quot;:&quot;Global patterns in belowground communities&quot;,&quot;author&quot;:[{&quot;family&quot;:&quot;Fierer&quot;,&quot;given&quot;:&quot;Noah&quot;,&quot;parse-names&quot;:false,&quot;dropping-particle&quot;:&quot;&quot;,&quot;non-dropping-particle&quot;:&quot;&quot;},{&quot;family&quot;:&quot;Strickland&quot;,&quot;given&quot;:&quot;Michael S.&quot;,&quot;parse-names&quot;:false,&quot;dropping-particle&quot;:&quot;&quot;,&quot;non-dropping-particle&quot;:&quot;&quot;},{&quot;family&quot;:&quot;Liptzin&quot;,&quot;given&quot;:&quot;Daniel&quot;,&quot;parse-names&quot;:false,&quot;dropping-particle&quot;:&quot;&quot;,&quot;non-dropping-particle&quot;:&quot;&quot;},{&quot;family&quot;:&quot;Bradford&quot;,&quot;given&quot;:&quot;Mark A.&quot;,&quot;parse-names&quot;:false,&quot;dropping-particle&quot;:&quot;&quot;,&quot;non-dropping-particle&quot;:&quot;&quot;},{&quot;family&quot;:&quot;Cleveland&quot;,&quot;given&quot;:&quot;Cory C.&quot;,&quot;parse-names&quot;:false,&quot;dropping-particle&quot;:&quot;&quot;,&quot;non-dropping-particle&quot;:&quot;&quot;}],&quot;container-title&quot;:&quot;Ecology Letters&quot;,&quot;DOI&quot;:&quot;10.1111/j.1461-0248.2009.01360.x&quot;,&quot;ISSN&quot;:&quot;1461023X&quot;,&quot;issued&quot;:{&quot;date-parts&quot;:[[2009]]},&quot;abstract&quot;:&quot;Although belowground ecosystems have been studied extensively and soil biota play integral roles in biogeochemical processes, surprisingly we have a limited understanding of global patterns in belowground biomass and community structure. To address this critical gap, we conducted a meta-analysis of published data (&gt; 1300 datapoints) to compare belowground plant, microbial and faunal biomass across seven of the major biomes on Earth. We also assembled data to assess biome-level patterns in belowground microbial community composition. Our analysis suggests that variation in microbial biomass is predictable across biomes, with microbial biomass carbon representing 0.6-1.1% of soil organic carbon (r2 = 0.91) and 1-20% of total plant biomass carbon (r2 = 0.42). Approximately 50% of total animal biomass can be found belowground and soil faunal biomass represents &lt; 4% of microbial biomass across all biomes. The structure of belowground microbial communities is also predictable: bacterial community composition and fungal : bacterial gene ratios can be predicted reasonably well from soil pH and soil C : N ratios respectively. Together these results identify robust patterns in the structure of belowground microbial and faunal communities at broad scales which may be explained by universal mechanisms that regulate belowground biota across biomes. © 2009 Blackwell Publishing Ltd/CNRS.&quot;,&quot;issue&quot;:&quot;11&quot;,&quot;volume&quot;:&quot;12&quot;,&quot;container-title-short&quot;:&quot;Ecol Lett&quot;},&quot;isTemporary&quot;:false},{&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container-title-short&quot;:&quot;Oecologia&quot;},&quot;isTemporary&quot;:false}]},{&quot;citationID&quot;:&quot;MENDELEY_CITATION_524ef3d8-1e50-4192-881c-a7e20c56dddb&quot;,&quot;properties&quot;:{&quot;noteIndex&quot;:0},&quot;isEdited&quot;:false,&quot;manualOverride&quot;:{&quot;isManuallyOverridden&quot;:true,&quot;citeprocText&quot;:&quot;(Ettema &amp;#38; Wardle, 2002)&quot;,&quot;manualOverrideText&quot;:&quot;Ettema and Wardle, 2002)&quot;},&quot;citationTag&quot;:&quot;MENDELEY_CITATION_v3_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&quot;,&quot;citationItems&quot;:[{&quot;id&quot;:&quot;b8fa448b-ae52-3816-9a68-e36acc097dfc&quot;,&quot;itemData&quot;:{&quot;type&quot;:&quot;article&quot;,&quot;id&quot;:&quot;b8fa448b-ae52-3816-9a68-e36acc097dfc&quot;,&quot;title&quot;:&quot;Spatial soil ecology&quot;,&quot;author&quot;:[{&quot;family&quot;:&quot;Ettema&quot;,&quot;given&quot;:&quot;Christien H.&quot;,&quot;parse-names&quot;:false,&quot;dropping-particle&quot;:&quot;&quot;,&quot;non-dropping-particle&quot;:&quot;&quot;},{&quot;family&quot;:&quot;Wardle&quot;,&quot;given&quot;:&quot;David A.&quot;,&quot;parse-names&quot;:false,&quot;dropping-particle&quot;:&quot;&quot;,&quot;non-dropping-particle&quot;:&quot;&quot;}],&quot;container-title&quot;:&quot;Trends in Ecology and Evolution&quot;,&quot;DOI&quot;:&quot;10.1016/S0169-5347(02)02496-5&quot;,&quot;ISSN&quot;:&quot;01695347&quot;,&quot;issued&quot;:{&quot;date-parts&quot;:[[2002]]},&quot;abstract&quot;:&quot;Although spatial variability in distributions of soil organisms is generally regarded as random noise, this variability often has a predictable spatial structure. Recent studies have provided evidence that a spatially explicit approach to soil ecology can enable identification of factors that drive the spatial heterogeneity of populations and activities of soil organisms, at scales ranging from millimeters to hundreds of meters. Furthermore, there is increasing evidence that spatial soil ecology can yield new insights with regard to understanding the factors that maintain and regulate soil biodiversity, as well as to how the spatial distributions of soil organisms influence both plant growth and plant community structure.&quot;,&quot;issue&quot;:&quot;4&quot;,&quot;volume&quot;:&quot;17&quot;,&quot;container-title-short&quot;:&quot;Trends Ecol Evol&quot;},&quot;isTemporary&quot;:false}]},{&quot;citationID&quot;:&quot;MENDELEY_CITATION_1aa63ded-cb89-4827-aad7-f1199405bb97&quot;,&quot;properties&quot;:{&quot;noteIndex&quot;:0},&quot;isEdited&quot;:false,&quot;manualOverride&quot;:{&quot;isManuallyOverridden&quot;:false,&quot;citeprocText&quot;:&quot;(Petchey et al., 2008; R. J. Williams &amp;#38; Martinez, 2004)&quot;,&quot;manualOverrideText&quot;:&quot;&quot;},&quot;citationTag&quot;:&quot;MENDELEY_CITATION_v3_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&quot;,&quot;citationItems&quot;:[{&quot;id&quot;:&quot;6bcc37a4-c4c7-34e7-bb8e-92b6a1b7fe68&quot;,&quot;itemData&quot;:{&quot;type&quot;:&quot;article-journal&quot;,&quot;id&quot;:&quot;6bcc37a4-c4c7-34e7-bb8e-92b6a1b7fe68&quot;,&quot;title&quot;:&quot;Size, foraging, and food web structure&quot;,&quot;author&quot;:[{&quot;family&quot;:&quot;Petchey&quot;,&quot;given&quot;:&quot;Owen L.&quot;,&quot;parse-names&quot;:false,&quot;dropping-particle&quot;:&quot;&quot;,&quot;non-dropping-particle&quot;:&quot;&quot;},{&quot;family&quot;:&quot;Beckerman&quot;,&quot;given&quot;:&quot;Andrew P.&quot;,&quot;parse-names&quot;:false,&quot;dropping-particle&quot;:&quot;&quot;,&quot;non-dropping-particle&quot;:&quot;&quot;},{&quot;family&quot;:&quot;Riede&quot;,&quot;given&quot;:&quot;Jens O.&quot;,&quot;parse-names&quot;:false,&quot;dropping-particle&quot;:&quot;&quot;,&quot;non-dropping-particle&quot;:&quot;&quot;},{&quot;family&quot;:&quot;Warren&quot;,&quot;given&quot;:&quot;Philip H.&quot;,&quot;parse-names&quot;:false,&quot;dropping-particle&quot;:&quot;&quot;,&quot;non-dropping-particle&quot;:&quot;&quot;}],&quot;container-title&quot;:&quot;Proceedings of the National Academy of Sciences of the United States of America&quot;,&quot;DOI&quot;:&quot;10.1073/pnas.0710672105&quot;,&quot;ISSN&quot;:&quot;00278424&quot;,&quot;issued&quot;:{&quot;date-parts&quot;:[[2008]]},&quot;abstract&quot;:&quot;Understanding what structures ecological communities is vital to answering questions about extinctions, environmental change, trophic cascades, and ecosystem functioning. Optimal foraging theory was conceived to increase such understanding by providing a framework with which to predict species interactions and resulting community structure. Here, we use an optimal foraging model and allometries of foraging variables to predict the structure of real food webs. The qualitative structure of the resulting model provides a more mechanistic basis for the phenomenological rules of previous models. Quantitative analyses show that the model predicts up to 65% of the links in real food webs. The deterministic nature of the model allows analysis of the model's successes and failures in predicting particular interactions. Predacious and herbivorous feeding interactions are better predicted than pathogenic, parasitoid, and parasitic interactions. Results also indicate that accurate prediction and modeling of some food webs will require incorporating traits other than body size and diet choice models specific to different types of feeding interaction. The model results support the hypothesis that individual behavior, subject to natural selection, determines individual diets and that food web structure is the sum of these individual decisions. © 2008 by The National Academy of Sciences of the USA.&quot;,&quot;issue&quot;:&quot;11&quot;,&quot;volume&quot;:&quot;105&quot;,&quot;container-title-short&quot;:&quot;Proc Natl Acad Sci U S A&quot;},&quot;isTemporary&quot;:false},{&quot;id&quot;:&quot;27b1e0da-1d61-34ea-9e08-be75632ab514&quot;,&quot;itemData&quot;:{&quot;type&quot;:&quot;article-journal&quot;,&quot;id&quot;:&quot;27b1e0da-1d61-34ea-9e08-be75632ab514&quot;,&quot;title&quot;:&quot;Limits to trophic levels and omnivory in complex food webs: Theory and data&quot;,&quot;author&quot;:[{&quot;family&quot;:&quot;Williams&quot;,&quot;given&quot;:&quot;Richard J.&quot;,&quot;parse-names&quot;:false,&quot;dropping-particle&quot;:&quot;&quot;,&quot;non-dropping-particle&quot;:&quot;&quot;},{&quot;family&quot;:&quot;Martinez&quot;,&quot;given&quot;:&quot;Neo D.&quot;,&quot;parse-names&quot;:false,&quot;dropping-particle&quot;:&quot;&quot;,&quot;non-dropping-particle&quot;:&quot;&quot;}],&quot;container-title&quot;:&quot;American Naturalist&quot;,&quot;DOI&quot;:&quot;10.1086/381964&quot;,&quot;ISSN&quot;:&quot;00030147&quot;,&quot;issued&quot;:{&quot;date-parts&quot;:[[2004]]},&quot;abstract&quot;:&quot;While trophic levels have found broad application throughout ecology, they are also in much contention on analytical and empirical grounds. Here, we use a new generation of data and theory to examine long-standing questions about trophic-level limits and degrees of omnivory. The data include food webs of the Chesapeake Bay, U.S.A., the island of Saint Martin, a U.K. grassland, and a Florida seagrass community, which appear to be the most trophically complete food webs available in the primary literature due to their inclusion of autotrophs and empirically derived estimates of the relative energetic contributions of each trophic link. We show that most (54%) of the 212 species in the four food webs can be unambiguously assigned to a discrete trophic level. Omnivory among the remaining species appears to be quite limited, as judged by the standard deviation of omnivores' energy-weighted food-chain lengths. This allows simple algorithms based on binary food webs without energetic details to yield surprisingly accurate estimates of species' trophic and omnivory levels. While maximum trophic levels may plausibly exceed historically asserted limits, our analyses contradict both recent empirical claims that these limits are exceeded and recent theoretical claims that rampant omnivory eliminates the scientific utility of the trophic-level concept.&quot;,&quot;issue&quot;:&quot;3&quot;,&quot;volume&quot;:&quot;163&quot;,&quot;container-title-short&quot;:&quot;&quot;},&quot;isTemporary&quot;:false}]},{&quot;citationID&quot;:&quot;MENDELEY_CITATION_c94977ce-8371-458c-a895-24ac3aeb3306&quot;,&quot;properties&quot;:{&quot;noteIndex&quot;:0},&quot;isEdited&quot;:false,&quot;manualOverride&quot;:{&quot;isManuallyOverridden&quot;:false,&quot;citeprocText&quot;:&quot;(Scheu &amp;#38; Schulz, 1996; Siepel &amp;#38; van de Bund, 1988)&quot;,&quot;manualOverrideText&quot;:&quot;&quot;},&quot;citationTag&quot;:&quot;MENDELEY_CITATION_v3_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&quot;,&quot;citationItems&quot;:[{&quot;id&quot;:&quot;fa4db91c-9036-3294-8b02-7d52a45185fb&quot;,&quot;itemData&quot;:{&quot;type&quot;:&quot;article-journal&quot;,&quot;id&quot;:&quot;fa4db91c-9036-3294-8b02-7d52a45185fb&quot;,&quot;title&quot;:&quot;Secondary succession, soil formation and development of a diverse community of oribatids and saprophagous soil macro-invertebrates&quot;,&quot;author&quot;:[{&quot;family&quot;:&quot;Scheu&quot;,&quot;given&quot;:&quot;Stefan&quot;,&quot;parse-names&quot;:false,&quot;dropping-particle&quot;:&quot;&quot;,&quot;non-dropping-particle&quot;:&quot;&quot;},{&quot;family&quot;:&quot;Schulz&quot;,&quot;given&quot;:&quot;Eckhard&quot;,&quot;parse-names&quot;:false,&quot;dropping-particle&quot;:&quot;&quot;,&quot;non-dropping-particle&quot;:&quot;&quot;}],&quot;container-title&quot;:&quot;Biodiversity and Conservation&quot;,&quot;DOI&quot;:&quot;10.1007/BF00055833&quot;,&quot;ISSN&quot;:&quot;09603115&quot;,&quot;issued&quot;:{&quot;date-parts&quot;:[[1996]]},&quot;abstract&quot;:&quot;Investigations into different stages of secondary succession (from a wheat field to a beechwood on limestone; Northern Germany) demonstrated the formation of a carbon rich top soil in later successional stages. Parallel to changes in plant species and soil formation, there were also changes in species composition and diversity of saprophagous macro-invertebrates (Lumbricidae, Diplopoda, Isopoda) and oribatid mites (Acari: Oribatida). Diversity of diplopod and isopod species increased after cessation of cultivation, but in a late successional stage (ca 50 y-old fallow, ash-dominated wood) species number of diplopods and isopods declined strongly. In comparison with the other soil invertebrate groups, species composition of earthworms among the sites was more similar. Accumulation of soil C was assumed to be related to wood formation and occurrence of woody debris and recalcitrant leaf litter of beech trees. Incorporation of recalcitrant litter materials by earthworm species living in the upper mineral soil presumably contributed significantly to accumulation of soil C. Accumulation of soil C was accompanied by the development of an oribatid mite community rich in species. In early successional stages oribatids predominantly colonized the litter layer, while most oribatid mites of the beechwood inhabited the upper mineral soil. Maximum diversity of oribatid mites in the beechwood is assumed to be related to instability of the mineral soil caused by earthworm activity. Changes in species composition and diversity are discussed considering succession theory. Even soil invertebrates of similar trophic groups appear to respond very differently to successional changes. It is concluded that conservation strategies to maintain high diversity of soil invertebrates are most likely to be successful if a wide range of habitats of different successional stages is included.&quot;,&quot;issue&quot;:&quot;2&quot;,&quot;volume&quot;:&quot;5&quot;,&quot;container-title-short&quot;:&quot;Biodivers Conserv&quot;},&quot;isTemporary&quot;:false},{&quot;id&quot;:&quot;2c0aac4f-e99a-383d-9d35-e4d4988af39e&quot;,&quot;itemData&quot;:{&quot;type&quot;:&quot;article-journal&quot;,&quot;id&quot;:&quot;2c0aac4f-e99a-383d-9d35-e4d4988af39e&quot;,&quot;title&quot;:&quot;The influence of management practices on the microarthropod community of grassland&quot;,&quot;author&quot;:[{&quot;family&quot;:&quot;Siepel&quot;,&quot;given&quot;:&quot;H.&quot;,&quot;parse-names&quot;:false,&quot;dropping-particle&quot;:&quot;&quot;,&quot;non-dropping-particle&quot;:&quot;&quot;},{&quot;family&quot;:&quot;Bund&quot;,&quot;given&quot;:&quot;C. F.&quot;,&quot;parse-names&quot;:false,&quot;dropping-particle&quot;:&quot;&quot;,&quot;non-dropping-particle&quot;:&quot;van de&quot;}],&quot;container-title&quot;:&quot;Pedobiologia&quot;,&quot;ISSN&quot;:&quot;00314056&quot;,&quot;issued&quot;:{&quot;date-parts&quot;:[[1988]]},&quot;abstract&quot;:&quot;The effects of fertilization, mowing and grazing on the microarthropod fauna are studied. High nitrogen fertilization, among some correlated factors, corresponds with a decrease in number of species and a low abundance of microarthropods. -from Authors&quot;,&quot;issue&quot;:&quot;5-6&quot;,&quot;volume&quot;:&quot;31&quot;,&quot;container-title-short&quot;:&quot;Pedobiologia (Jena)&quot;},&quot;isTemporary&quot;:false}]},{&quot;citationID&quot;:&quot;MENDELEY_CITATION_e6e3fc63-3ea0-4a4a-b267-cbee52799858&quot;,&quot;properties&quot;:{&quot;noteIndex&quot;:0},&quot;isEdited&quot;:false,&quot;manualOverride&quot;:{&quot;isManuallyOverridden&quot;:false,&quot;citeprocText&quot;:&quot;(Strong et al., 2004)&quot;,&quot;manualOverrideText&quot;:&quot;&quot;},&quot;citationTag&quot;:&quot;MENDELEY_CITATION_v3_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&quot;,&quot;citationItems&quot;:[{&quot;id&quot;:&quot;82f53741-5d39-3ce7-ae04-0d60eeafa280&quot;,&quot;itemData&quot;:{&quot;type&quot;:&quot;article-journal&quot;,&quot;id&quot;:&quot;82f53741-5d39-3ce7-ae04-0d60eeafa280&quot;,&quot;title&quot;:&quot;Spatial location of carbon decomposition in the soil pore system&quot;,&quot;author&quot;:[{&quot;family&quot;:&quot;Strong&quot;,&quot;given&quot;:&quot;D. T.&quot;,&quot;parse-names&quot;:false,&quot;dropping-particle&quot;:&quot;&quot;,&quot;non-dropping-particle&quot;:&quot;&quot;},{&quot;family&quot;:&quot;Wever&quot;,&quot;given&quot;:&quot;H.&quot;,&quot;parse-names&quot;:false,&quot;dropping-particle&quot;:&quot;&quot;,&quot;non-dropping-particle&quot;:&quot;de&quot;},{&quot;family&quot;:&quot;Merckx&quot;,&quot;given&quot;:&quot;R.&quot;,&quot;parse-names&quot;:false,&quot;dropping-particle&quot;:&quot;&quot;,&quot;non-dropping-particle&quot;:&quot;&quot;},{&quot;family&quot;:&quot;Recous&quot;,&quot;given&quot;:&quot;S.&quot;,&quot;parse-names&quot;:false,&quot;dropping-particle&quot;:&quot;&quot;,&quot;non-dropping-particle&quot;:&quot;&quot;}],&quot;container-title&quot;:&quot;European Journal of Soil Science&quot;,&quot;DOI&quot;:&quot;10.1111/j.1365-2389.2004.00639.x&quot;,&quot;ISSN&quot;:&quot;13510754&quot;,&quot;issued&quot;:{&quot;date-parts&quot;:[[2004]]},&quot;abstract&quot;:&quot;We sought to examine the distribution of carbon (C) decomposition within the framework of the soil pore system. Soils were sampled from a transect having a natural gradient in pore-size distribution. After the addition of labelled wheat straw (13C) the repacked soil columns were incubated (25°C) at soil water matric potentials of either -75kPa or -5kPa and for either 4 or 90 days. Pore-size distribution was determined for each soil column after incubation and soils were then analysed for soluble C, label-derived residual C, label-derived and native biomass C, nematode abundance, and ergosterol concentration as an indicator of fungal biomass. Overall, the data suggested that pore-size distribution and its interaction with soil water give rise to a highly stratified biogeography of organisms through the pore system. This results in different rates of decomposition in pores of different size. Added plant material seemed to decompose most rapidly in soils with a relatively large volume of pores with neck diameters c. 15-60 μm and most slowly in soils with large volumes of pores with neck diameters &lt; 4 μ. Regression analysis suggested that at matric potentials of both -75kPa and -5kPa the fastest decomposition of organic substrate occurred close to the gas-water interface. This analysis also implied that slower rates of decomposition occur in the pore class 60-300 μm. Correlations between the mass of soil biota and the pore volume of each pore class point to the importance of fungi and possibly nematodes in the rapid decomposition of C in the pores c. 15-60 μm during the early stages of decomposition.&quot;,&quot;issue&quot;:&quot;4&quot;,&quot;volume&quot;:&quot;55&quot;,&quot;container-title-short&quot;:&quot;Eur J Soil Sci&quot;},&quot;isTemporary&quot;:false}]},{&quot;citationID&quot;:&quot;MENDELEY_CITATION_e9e65d81-9da8-4050-b06c-169b30762871&quot;,&quot;properties&quot;:{&quot;noteIndex&quot;:0},&quot;isEdited&quot;:false,&quot;manualOverride&quot;:{&quot;isManuallyOverridden&quot;:true,&quot;citeprocText&quot;:&quot;(Fierer et al., 2003)&quot;,&quot;manualOverrideText&quot;:&quot;(Fierer et al., 2003), &quot;},&quot;citationTag&quot;:&quot;MENDELEY_CITATION_v3_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&quot;,&quot;citationItems&quot;:[{&quot;id&quot;:&quot;a65c77df-d039-3c98-83d7-affbee5bdaf3&quot;,&quot;itemData&quot;:{&quot;type&quot;:&quot;article-journal&quot;,&quot;id&quot;:&quot;a65c77df-d039-3c98-83d7-affbee5bdaf3&quot;,&quot;title&quot;:&quot;Influence of drying-rewetting frequency on soil bacterial community structure&quot;,&quot;author&quot;:[{&quot;family&quot;:&quot;Fierer&quot;,&quot;given&quot;:&quot;N.&quot;,&quot;parse-names&quot;:false,&quot;dropping-particle&quot;:&quot;&quot;,&quot;non-dropping-particle&quot;:&quot;&quot;},{&quot;family&quot;:&quot;Schimel&quot;,&quot;given&quot;:&quot;J. P.&quot;,&quot;parse-names&quot;:false,&quot;dropping-particle&quot;:&quot;&quot;,&quot;non-dropping-particle&quot;:&quot;&quot;},{&quot;family&quot;:&quot;Holden&quot;,&quot;given&quot;:&quot;P. A.&quot;,&quot;parse-names&quot;:false,&quot;dropping-particle&quot;:&quot;&quot;,&quot;non-dropping-particle&quot;:&quot;&quot;}],&quot;container-title&quot;:&quot;Microbial Ecology&quot;,&quot;DOI&quot;:&quot;10.1007/s00248-002-1007-2&quot;,&quot;ISSN&quot;:&quot;00953628&quot;,&quot;issued&quot;:{&quot;date-parts&quot;:[[2003]]},&quot;abstract&quot;:&quot;Soil drying and rewetting represents a common physiological stress for the microbial communities residing in surface soils. A drying-rewetting cycle may induce lysis in a significant proportion of the microbial biomass and, for a number of reasons, may directly or indirectly influence microbial community composition. Few studies have explicitly examined the role of drying-rewetting frequency in shaping soil microbial community structure. In this experiment, we manipulated soil water stress in the laboratory by exposing two different soil types to 0, 1, 2, 4, 6, 9, or 15 drying-rewetting cycles over a 2-month period. The two soils used for the experiment were both collected from the Sedgwick Ranch Natural Reserve in Santa Ynez, CA, one from an annual grassland, the other from underneath an oak canopy. The average soil moisture content over the course of the incubation was the same for all samples, compensating for the number of drying-rewetting cycles. At the end of the 2-month incubation we extracted DNA from soil samples and characterized the soil bacterial communities using the terminal restriction fragment length polymorphism (T-RFLP) method. We found that drying-rewetting regimes can influence bacterial community composition in oak but not in grass soils. The two soils have inherently different bacterial communities; only the bacteria residing in the oak soil, which are less frequently exposed to moisture stress in their natural environment, were significantly affected by drying-rewetting cycles. The community indices of taxonomic diversity and richness were relatively insensitive to drying-rewetting frequency. We hypothesize that drying-rewetting induced shifts in bacterial community composition may partly explain the changes in C mineralization rates that are commonly observed following exposure to numerous drying-rewetting cycles. Microbial community composition may influence soil processes, particularly in soils exposed to a significant level of environmental stress.&quot;,&quot;issue&quot;:&quot;1&quot;,&quot;volume&quot;:&quot;45&quot;,&quot;container-title-short&quot;:&quot;Microb Ecol&quot;},&quot;isTemporary&quot;:false}]},{&quot;citationID&quot;:&quot;MENDELEY_CITATION_f8a06049-d34b-4261-988b-be87199bd2af&quot;,&quot;properties&quot;:{&quot;noteIndex&quot;:0},&quot;isEdited&quot;:false,&quot;manualOverride&quot;:{&quot;isManuallyOverridden&quot;:false,&quot;citeprocText&quot;:&quot;(Lindberg et al., 2002)&quot;,&quot;manualOverrideText&quot;:&quot;&quot;},&quot;citationTag&quot;:&quot;MENDELEY_CITATION_v3_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&quot;,&quot;citationItems&quot;:[{&quot;id&quot;:&quot;dadd5d57-df41-3939-a7b3-a7e136bf4e0a&quot;,&quot;itemData&quot;:{&quot;type&quot;:&quot;article-journal&quot;,&quot;id&quot;:&quot;dadd5d57-df41-3939-a7b3-a7e136bf4e0a&quot;,&quot;title&quot;:&quot;Effects of experimental irrigation and drought on the composition and diversity of soil fauna in a coniferous stand&quot;,&quot;author&quot;:[{&quot;family&quot;:&quot;Lindberg&quot;,&quot;given&quot;:&quot;Niklas&quot;,&quot;parse-names&quot;:false,&quot;dropping-particle&quot;:&quot;&quot;,&quot;non-dropping-particle&quot;:&quot;&quot;},{&quot;family&quot;:&quot;Engtsson&quot;,&quot;given&quot;:&quot;Jan B.&quot;,&quot;parse-names&quot;:false,&quot;dropping-particle&quot;:&quot;&quot;,&quot;non-dropping-particle&quot;:&quot;&quot;},{&quot;family&quot;:&quot;Persson&quot;,&quot;given&quot;:&quot;Tryggve&quot;,&quot;parse-names&quot;:false,&quot;dropping-particle&quot;:&quot;&quot;,&quot;non-dropping-particle&quot;:&quot;&quot;}],&quot;container-title&quot;:&quot;Journal of Applied Ecology&quot;,&quot;DOI&quot;:&quot;10.1046/j.1365-2664.2002.00769.x&quot;,&quot;ISSN&quot;:&quot;00218901&quot;,&quot;issued&quot;:{&quot;date-parts&quot;:[[2002]]},&quot;abstract&quot;:&quot;1. The effects of experimental long-term summer drought and irrigation on soil fauna were studied in a Norway spruce stand in south-western Sweden. The treatments, carried out over 8 and 10 years respectively, were chosen to simulate two scenarios of climate change, involving drier and wetter summers. 2. Different microarthropod communities developed in the different treatments. The abundances of enchytraeids, mesostigmatid mites and macroarthropod predators were all lowest in the drought plots. Drought decreased and irrigation increased the abundance and diversity of Oribatida. Drought decreased the abundance of Collembola. 3. The dominance structure of Oribatida and Collembola also changed, but less markedly. Drought affected community composition of both groups more than irrigation. 4. The study confirms that soil microarthropods can be useful environmental indicators, but their responses did not support the widely held view that deviations from a log-normal dominance structure indicates a stressed community. 5. The results also indicate that a drier climate with summer drought will lead to the local extinction of some soil animal species in this region.&quot;,&quot;issue&quot;:&quot;6&quot;,&quot;volume&quot;:&quot;39&quot;,&quot;container-title-short&quot;:&quot;&quot;},&quot;isTemporary&quot;:false}]},{&quot;citationID&quot;:&quot;MENDELEY_CITATION_04176d4b-d3c3-48c8-ba78-ff495151f260&quot;,&quot;properties&quot;:{&quot;noteIndex&quot;:0},&quot;isEdited&quot;:false,&quot;manualOverride&quot;:{&quot;isManuallyOverridden&quot;:false,&quot;citeprocText&quot;:&quot;(Moore et al., 1988)&quot;,&quot;manualOverrideText&quot;:&quot;&quot;},&quot;citationTag&quot;:&quot;MENDELEY_CITATION_v3_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&quot;,&quot;citationItems&quot;:[{&quot;id&quot;:&quot;69240d14-1704-3c4f-aad9-ac9b20071300&quot;,&quot;itemData&quot;:{&quot;type&quot;:&quot;article-journal&quot;,&quot;id&quot;:&quot;69240d14-1704-3c4f-aad9-ac9b20071300&quot;,&quot;title&quot;:&quot;Arthropod regulation of micro- and mesobiota in below-ground detrital food webs&quot;,&quot;author&quot;:[{&quot;family&quot;:&quot;Moore&quot;,&quot;given&quot;:&quot;J. C.&quot;,&quot;parse-names&quot;:false,&quot;dropping-particle&quot;:&quot;&quot;,&quot;non-dropping-particle&quot;:&quot;&quot;},{&quot;family&quot;:&quot;Walter&quot;,&quot;given&quot;:&quot;D. E.&quot;,&quot;parse-names&quot;:false,&quot;dropping-particle&quot;:&quot;&quot;,&quot;non-dropping-particle&quot;:&quot;&quot;},{&quot;family&quot;:&quot;Hunt&quot;,&quot;given&quot;:&quot;H. W.&quot;,&quot;parse-names&quot;:false,&quot;dropping-particle&quot;:&quot;&quot;,&quot;non-dropping-particle&quot;:&quot;&quot;}],&quot;container-title&quot;:&quot;Annual review of entomology. Vol. 33&quot;,&quot;DOI&quot;:&quot;10.1146/annurev.en.33.010188.002223&quot;,&quot;ISSN&quot;:&quot;0066-4170&quot;,&quot;issued&quot;:{&quot;date-parts&quot;:[[1988]]},&quot;abstract&quot;:&quot;Reviews soil arthropods from the perspectives of both community and systems ecology, suggesting that arthropods contribute significantly to decomposition and nutrient cycling; have an integral role in maintaining and shaping microbial activity and community structure; and are important mediators of food web stability. -from Authors&quot;,&quot;container-title-short&quot;:&quot;&quot;},&quot;isTemporary&quot;:false}]},{&quot;citationID&quot;:&quot;MENDELEY_CITATION_fd6f7013-94b3-49f1-8d4b-cee91909f63c&quot;,&quot;properties&quot;:{&quot;noteIndex&quot;:0},&quot;isEdited&quot;:false,&quot;manualOverride&quot;:{&quot;isManuallyOverridden&quot;:false,&quot;citeprocText&quot;:&quot;(Jernelöv &amp;#38; Rosenberg, 1976; Morecroft et al., 2002)&quot;,&quot;manualOverrideText&quot;:&quot;&quot;},&quot;citationTag&quot;:&quot;MENDELEY_CITATION_v3_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&quot;,&quot;citationItems&quot;:[{&quot;id&quot;:&quot;b4abd936-1975-3243-94fa-79f06e02c910&quot;,&quot;itemData&quot;:{&quot;type&quot;:&quot;article-journal&quot;,&quot;id&quot;:&quot;b4abd936-1975-3243-94fa-79f06e02c910&quot;,&quot;title&quot;:&quot;Stress Tolerance of Ecosystems&quot;,&quot;author&quot;:[{&quot;family&quot;:&quot;Jernelöv&quot;,&quot;given&quot;:&quot;Arne&quot;,&quot;parse-names&quot;:false,&quot;dropping-particle&quot;:&quot;&quot;,&quot;non-dropping-particle&quot;:&quot;&quot;},{&quot;family&quot;:&quot;Rosenberg&quot;,&quot;given&quot;:&quot;Rutger&quot;,&quot;parse-names&quot;:false,&quot;dropping-particle&quot;:&quot;&quot;,&quot;non-dropping-particle&quot;:&quot;&quot;}],&quot;container-title&quot;:&quot;Environmental Conservation&quot;,&quot;DOI&quot;:&quot;10.1017/S0376892900017732&quot;,&quot;ISSN&quot;:&quot;14694387&quot;,&quot;issued&quot;:{&quot;date-parts&quot;:[[1976]]},&quot;issue&quot;:&quot;1&quot;,&quot;volume&quot;:&quot;3&quot;,&quot;container-title-short&quot;:&quot;Environ Conserv&quot;},&quot;isTemporary&quot;:false},{&quot;id&quot;:&quot;901a7ba9-710c-362f-b502-9c8a9770762b&quot;,&quot;itemData&quot;:{&quot;type&quot;:&quot;article-journal&quot;,&quot;id&quot;:&quot;901a7ba9-710c-362f-b502-9c8a9770762b&quot;,&quot;title&quot;:&quot;Effects of drought on contrasting insect and plant species in the UK in the mid-1990s&quot;,&quot;author&quot;:[{&quot;family&quot;:&quot;Morecroft&quot;,&quot;given&quot;:&quot;M. D.&quot;,&quot;parse-names&quot;:false,&quot;dropping-particle&quot;:&quot;&quot;,&quot;non-dropping-particle&quot;:&quot;&quot;},{&quot;family&quot;:&quot;Bealey&quot;,&quot;given&quot;:&quot;C. E.&quot;,&quot;parse-names&quot;:false,&quot;dropping-particle&quot;:&quot;&quot;,&quot;non-dropping-particle&quot;:&quot;&quot;},{&quot;family&quot;:&quot;Howells&quot;,&quot;given&quot;:&quot;O.&quot;,&quot;parse-names&quot;:false,&quot;dropping-particle&quot;:&quot;&quot;,&quot;non-dropping-particle&quot;:&quot;&quot;},{&quot;family&quot;:&quot;Rennie&quot;,&quot;given&quot;:&quot;S.&quot;,&quot;parse-names&quot;:false,&quot;dropping-particle&quot;:&quot;&quot;,&quot;non-dropping-particle&quot;:&quot;&quot;},{&quot;family&quot;:&quot;Woiwod&quot;,&quot;given&quot;:&quot;I. P.&quot;,&quot;parse-names&quot;:false,&quot;dropping-particle&quot;:&quot;&quot;,&quot;non-dropping-particle&quot;:&quot;&quot;}],&quot;container-title&quot;:&quot;Global Ecology and Biogeography&quot;,&quot;DOI&quot;:&quot;10.1046/j.1466-822X.2002.00174.x&quot;,&quot;ISSN&quot;:&quot;1466822X&quot;,&quot;issued&quot;:{&quot;date-parts&quot;:[[2002]]},&quot;abstract&quot;:&quot;We examined the effects of drought in the summer of 1995 and the subsequent year on contrasting species of plants, moths, butterflies and ground beetles. We tested whether population increases were associated with: (a) species of warm environments (b) species of dry environments (c) species with rapid reproduction (d) species with high rates of dispersal. The study was conducted at Environmental Change Network (ECN) sites throughout Great Britain and Northern Ireland. Climate monitoring, recording of plant species in permanent plots, transect walking for butterflies, light trapping for moths and pitfall trapping foe carabid beerles were used. There was an overall increase in the number of species recorded in permanent vegetation plots between 1994 and 1996, principally among the annual and biennial vascular plants, probably as a result of gap colonization in grasslands. Most butterfly and moth species increased between 1994 and 1995. Among the butterflies, a southern distribution and high mobility were associated with species tending to increase throughout the period 1994-96, whereas declining species to have a northern distribution. A similar number of carabid beetle species increased as decreased in the period 1994-96; decreasing species tended to be associated with lower temperatures and wetter soils. Current climate change scenarios indicate that the incidence of droughts in the United Kingdom will increase. A series of dry, hot summers could lead to a rapid change in the population of some species although others, including many plants, may be more resilient. This may lead to complex changes in ecosystems and needs to be considered in planning conservation strategies.&quot;,&quot;issue&quot;:&quot;1&quot;,&quot;volume&quot;:&quot;11&quot;,&quot;container-title-short&quot;:&quot;&quot;},&quot;isTemporary&quot;:false}]},{&quot;citationID&quot;:&quot;MENDELEY_CITATION_cbbdce0c-5835-49f9-98e5-395c5fe581b4&quot;,&quot;properties&quot;:{&quot;noteIndex&quot;:0},&quot;isEdited&quot;:false,&quot;manualOverride&quot;:{&quot;isManuallyOverridden&quot;:true,&quot;citeprocText&quot;:&quot;(Hairston et al., 1960)&quot;,&quot;manualOverrideText&quot;:&quot;Hairston, Smith and Slobodkin, 1960)&quot;},&quot;citationTag&quot;:&quot;MENDELEY_CITATION_v3_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&quot;,&quot;citationItems&quot;:[{&quot;id&quot;:&quot;28146934-4627-3a20-951f-ad9eda339f7a&quot;,&quot;itemData&quot;:{&quot;type&quot;:&quot;article-journal&quot;,&quot;id&quot;:&quot;28146934-4627-3a20-951f-ad9eda339f7a&quot;,&quot;title&quot;:&quot;Community Structure, Population Control, and Competition&quot;,&quot;author&quot;:[{&quot;family&quot;:&quot;Hairston&quot;,&quot;given&quot;:&quot;Nelson G.&quot;,&quot;parse-names&quot;:false,&quot;dropping-particle&quot;:&quot;&quot;,&quot;non-dropping-particle&quot;:&quot;&quot;},{&quot;family&quot;:&quot;Smith&quot;,&quot;given&quot;:&quot;Frederick E.&quot;,&quot;parse-names&quot;:false,&quot;dropping-particle&quot;:&quot;&quot;,&quot;non-dropping-particle&quot;:&quot;&quot;},{&quot;family&quot;:&quot;Slobodkin&quot;,&quot;given&quot;:&quot;Lawrence B.&quot;,&quot;parse-names&quot;:false,&quot;dropping-particle&quot;:&quot;&quot;,&quot;non-dropping-particle&quot;:&quot;&quot;}],&quot;container-title&quot;:&quot;The American Naturalist&quot;,&quot;DOI&quot;:&quot;10.1086/282146&quot;,&quot;ISSN&quot;:&quot;0003-0147&quot;,&quot;issued&quot;:{&quot;date-parts&quot;:[[1960]]},&quot;abstract&quot;:&quot;In summary, then, our general conclusions are: (1) Populations of producers, carnivores, and decomposers are limited by their respective resources in the classical density-dependent fashion. (2) Interspecific competition must necessarily exist among the members of each of these three trophic levels. (3) Herbivores are seldom food-limited, appear most often to be predator-limited, and therefore are not likely to compete for common resources.&quot;,&quot;issue&quot;:&quot;879&quot;,&quot;volume&quot;:&quot;94&quot;,&quot;container-title-short&quot;:&quot;Am Nat&quot;},&quot;isTemporary&quot;:false}]},{&quot;citationID&quot;:&quot;MENDELEY_CITATION_7add7571-6fb5-4f1c-bae4-d6f03359882f&quot;,&quot;properties&quot;:{&quot;noteIndex&quot;:0},&quot;isEdited&quot;:false,&quot;manualOverride&quot;:{&quot;isManuallyOverridden&quot;:false,&quot;citeprocText&quot;:&quot;(de Vries et al., 2012)&quot;,&quot;manualOverrideText&quot;:&quot;&quot;},&quot;citationTag&quot;:&quot;MENDELEY_CITATION_v3_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&quot;,&quot;citationItems&quot;:[{&quot;id&quot;:&quot;86b8b5e2-276b-3a20-9bd8-e7a09c4b3634&quot;,&quot;itemData&quot;:{&quot;type&quot;:&quot;article-journal&quot;,&quot;id&quot;:&quot;86b8b5e2-276b-3a20-9bd8-e7a09c4b3634&quot;,&quot;title&quot;:&quot;Legacy effects of drought on plant growth and the soil food web&quot;,&quot;author&quot;:[{&quot;family&quot;:&quot;Vries&quot;,&quot;given&quot;:&quot;Franciska Trijntje&quot;,&quot;parse-names&quot;:false,&quot;dropping-particle&quot;:&quot;&quot;,&quot;non-dropping-particle&quot;:&quot;de&quot;},{&quot;family&quot;:&quot;Liiri&quot;,&quot;given&quot;:&quot;Mira E.&quot;,&quot;parse-names&quot;:false,&quot;dropping-particle&quot;:&quot;&quot;,&quot;non-dropping-particle&quot;:&quot;&quot;},{&quot;family&quot;:&quot;Bjørnlund&quot;,&quot;given&quot;:&quot;Lisa&quot;,&quot;parse-names&quot;:false,&quot;dropping-particle&quot;:&quot;&quot;,&quot;non-dropping-particle&quot;:&quot;&quot;},{&quot;family&quot;:&quot;Setälä&quot;,&quot;given&quot;:&quot;Heikki M.&quot;,&quot;parse-names&quot;:false,&quot;dropping-particle&quot;:&quot;&quot;,&quot;non-dropping-particle&quot;:&quot;&quot;},{&quot;family&quot;:&quot;Christensen&quot;,&quot;given&quot;:&quot;Søren&quot;,&quot;parse-names&quot;:false,&quot;dropping-particle&quot;:&quot;&quot;,&quot;non-dropping-particle&quot;:&quot;&quot;},{&quot;family&quot;:&quot;Bardgett&quot;,&quot;given&quot;:&quot;Richard D.&quot;,&quot;parse-names&quot;:false,&quot;dropping-particle&quot;:&quot;&quot;,&quot;non-dropping-particle&quot;:&quot;&quot;}],&quot;container-title&quot;:&quot;Oecologia&quot;,&quot;DOI&quot;:&quot;10.1007/s00442-012-2331-y&quot;,&quot;ISSN&quot;:&quot;00298549&quot;,&quot;issued&quot;:{&quot;date-parts&quot;:[[2012]]},&quot;abstract&quot;:&quot;Soils deliver important ecosystem services, such as nutrient provision for plants and the storage of carbon (C) and nitrogen (N), which are greatly impacted by drought. Both plants and soil biota affect soil C and N availability, which might in turn affect their response to drought, offering the potential to feed back on each other's performance. In a greenhouse experiment, we compared legacy effects of repeated drought on plant growth and the soil food web in two contrasting land-use systems: extensively managed grassland, rich in C and with a fungal-based food web, and intensively managed wheat lower in C and with a bacterial-based food web. Moreover, we assessed the effect of plant presence on the recovery of the soil food web after drought. Drought legacy effects increased plant growth in both systems, and a plant strongly reduced N leaching. Fungi, bacteria, and their predators were more resilient after drought in the grassland soil than in the wheat soil. The presence of a plant strongly affected the composition of the soil food web, and alleviated the effects of drought for most trophic groups, regardless of the system. This effect was stronger for the bottom trophic levels, whose resilience was positively correlated to soil available C. Our results show that plant belowground inputs have the potential to affect the recovery of belowground communities after drought, with implications for the functions they perform, such as C and N cycling. © 2012 Springer-Verlag.&quot;,&quot;issue&quot;:&quot;3&quot;,&quot;volume&quot;:&quot;170&quot;,&quot;container-title-short&quot;:&quot;Oecologia&quot;},&quot;isTemporary&quot;:false}]},{&quot;citationID&quot;:&quot;MENDELEY_CITATION_10a77235-c426-4095-9716-b005e1cabd83&quot;,&quot;properties&quot;:{&quot;noteIndex&quot;:0},&quot;isEdited&quot;:false,&quot;manualOverride&quot;:{&quot;isManuallyOverridden&quot;:false,&quot;citeprocText&quot;:&quot;(Lang et al., 2014)&quot;,&quot;manualOverrideText&quot;:&quot;&quot;},&quot;citationTag&quot;:&quot;MENDELEY_CITATION_v3_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&quot;,&quot;citationItems&quot;:[{&quot;id&quot;:&quot;063a5383-bffc-3fe5-bd5d-6322bfb818ff&quot;,&quot;itemData&quot;:{&quot;type&quot;:&quot;article-journal&quot;,&quot;id&quot;:&quot;063a5383-bffc-3fe5-bd5d-6322bfb818ff&quot;,&quot;title&quot;:&quot;Effects of environmental warming and drought on size-structured soil food webs&quot;,&quot;author&quot;:[{&quot;family&quot;:&quot;Lang&quot;,&quot;given&quot;:&quot;Birgit&quot;,&quot;parse-names&quot;:false,&quot;dropping-particle&quot;:&quot;&quot;,&quot;non-dropping-particle&quot;:&quot;&quot;},{&quot;family&quot;:&quot;Rall&quot;,&quot;given&quot;:&quot;Björn C.&quot;,&quot;parse-names&quot;:false,&quot;dropping-particle&quot;:&quot;&quot;,&quot;non-dropping-particle&quot;:&quot;&quot;},{&quot;family&quot;:&quot;Scheu&quot;,&quot;given&quot;:&quot;Stefan&quot;,&quot;parse-names&quot;:false,&quot;dropping-particle&quot;:&quot;&quot;,&quot;non-dropping-particle&quot;:&quot;&quot;},{&quot;family&quot;:&quot;Brose&quot;,&quot;given&quot;:&quot;Ulrich&quot;,&quot;parse-names&quot;:false,&quot;dropping-particle&quot;:&quot;&quot;,&quot;non-dropping-particle&quot;:&quot;&quot;}],&quot;container-title&quot;:&quot;Oikos&quot;,&quot;DOI&quot;:&quot;10.1111/j.1600-0706.2013.00894.x&quot;,&quot;ISSN&quot;:&quot;16000706&quot;,&quot;issued&quot;:{&quot;date-parts&quot;:[[2014]]},&quot;abstract&quot;:&quot;Soil systems maintain important ecosystem processes crucial for plant life and food production. Especially agricultural systems are strongly affected by climate change due to low vegetation cover associated with high temperatures and drought. Nevertheless, the response of soil systems to climate change is little explored. We used microcosms with a simplified soil community to address effects of climate change using independent temperature and dryness gradients and addressed their effects on top-down control and litter decomposition. The community consisted of maize litter as a basal resource, fungi, springtails and as top predators mites and centipedes. As the body-size structure is of high importance for communities, we included differently-sized springtails and predator species. After seven weeks, the experiment was terminated, and the impact of climate change on direct feeding interactions and indirect effects across trophic levels was analysed. With increasing temperature and dryness, consumption rates increased, thereby amplifying the negative influence of consumer populations on their resources. Hence, these climate-change variables increased the top-down control of 1) predators (mainly mites) on springtails and 2) fungi on litter decomposition. In addition, we found that the climate-change variables strengthened trophic cascades from predators on fungi whose density was thus increasingly decoupled from top-down control by their springtail consumers. Their increased decomposition rates are of high importance for carbon cycling and may result in accelerated nutrient turnover. In conclusion, our results suggest that climate change may strongly influence the structure and functioning of soil systems by strengthening consumption rates and trophic cascades, which will have far reaching consequences for the nutrient turnover and productivity of agricultural ecosystems.&quot;,&quot;issue&quot;:&quot;10&quot;,&quot;volume&quot;:&quot;123&quot;,&quot;container-title-short&quot;:&quot;&quot;},&quot;isTemporary&quot;:false}]},{&quot;citationID&quot;:&quot;MENDELEY_CITATION_3565c814-0959-4989-9cbb-9dba6cb237f2&quot;,&quot;properties&quot;:{&quot;noteIndex&quot;:0},&quot;isEdited&quot;:false,&quot;manualOverride&quot;:{&quot;isManuallyOverridden&quot;:false,&quot;citeprocText&quot;:&quot;(Santonja et al., 2017)&quot;,&quot;manualOverrideText&quot;:&quot;&quot;},&quot;citationTag&quot;:&quot;MENDELEY_CITATION_v3_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&quot;,&quot;citationItems&quot;:[{&quot;id&quot;:&quot;03b16661-a9a8-32a0-a15c-b3e18aa6e74a&quot;,&quot;itemData&quot;:{&quot;type&quot;:&quot;article-journal&quot;,&quot;id&quot;:&quot;03b16661-a9a8-32a0-a15c-b3e18aa6e74a&quot;,&quot;title&quot;:&quot;Plant litter mixture partly mitigates the negative effects of extended drought on soil biota and litter decomposition in a Mediterranean oak forest&quot;,&quot;author&quot;:[{&quot;family&quot;:&quot;Santonja&quot;,&quot;given&quot;:&quot;Mathieu&quot;,&quot;parse-names&quot;:false,&quot;dropping-particle&quot;:&quot;&quot;,&quot;non-dropping-particle&quot;:&quot;&quot;},{&quot;family&quot;:&quot;Fernandez&quot;,&quot;given&quot;:&quot;Catherine&quot;,&quot;parse-names&quot;:false,&quot;dropping-particle&quot;:&quot;&quot;,&quot;non-dropping-particle&quot;:&quot;&quot;},{&quot;family&quot;:&quot;Proffit&quot;,&quot;given&quot;:&quot;Magali&quot;,&quot;parse-names&quot;:false,&quot;dropping-particle&quot;:&quot;&quot;,&quot;non-dropping-particle&quot;:&quot;&quot;},{&quot;family&quot;:&quot;Gers&quot;,&quot;given&quot;:&quot;Charles&quot;,&quot;parse-names&quot;:false,&quot;dropping-particle&quot;:&quot;&quot;,&quot;non-dropping-particle&quot;:&quot;&quot;},{&quot;family&quot;:&quot;Gauquelin&quot;,&quot;given&quot;:&quot;Thierry&quot;,&quot;parse-names&quot;:false,&quot;dropping-particle&quot;:&quot;&quot;,&quot;non-dropping-particle&quot;:&quot;&quot;},{&quot;family&quot;:&quot;Reiter&quot;,&quot;given&quot;:&quot;Ilja M.&quot;,&quot;parse-names&quot;:false,&quot;dropping-particle&quot;:&quot;&quot;,&quot;non-dropping-particle&quot;:&quot;&quot;},{&quot;family&quot;:&quot;Cramer&quot;,&quot;given&quot;:&quot;Wolfgang&quot;,&quot;parse-names&quot;:false,&quot;dropping-particle&quot;:&quot;&quot;,&quot;non-dropping-particle&quot;:&quot;&quot;},{&quot;family&quot;:&quot;Baldy&quot;,&quot;given&quot;:&quot;Virginie&quot;,&quot;parse-names&quot;:false,&quot;dropping-particle&quot;:&quot;&quot;,&quot;non-dropping-particle&quot;:&quot;&quot;}],&quot;container-title&quot;:&quot;Journal of Ecology&quot;,&quot;DOI&quot;:&quot;10.1111/1365-2745.12711&quot;,&quot;ISSN&quot;:&quot;13652745&quot;,&quot;issued&quot;:{&quot;date-parts&quot;:[[2017]]},&quot;abstract&quot;:&quot;A major challenge of current ecological research is to determine the responses of plant and animal communities and ecosystem processes to future environmental conditions. Ecosystems respond to climate change in complex ways, and the outcome may significantly depend on biodiversity. We studied the relative effects of enhanced drought and of plant species mixture on soil biota and on litter decomposition in a Mediterranean oak forest. We experimentally reduced precipitation, accounting for seasonal precipitation variability, and created a single-species litter (Quercus pubescens), a two-species litter mixture (Q. pubescens + Acer monspessulanum) and a three-species litter mixture (Q. pubescens + A. monspessulanum + Cotinus coggygria). In general, drier conditions affected decomposers negatively, directly by reducing fungal biomass and detritivorous mesofauna, and also indirectly by increasing the predation pressure on detritivorous mesofauna by predatory mesofauna. This is reflected under drier conditions in that Collembola abundance decreased more strongly than Acari abundance. One Collembola group (i.e. Neelipleona) even disappeared completely. Increased drought strongly decreased litter decomposition rates. Mixed litter with two and three plant species positively affected soil biota communities and led to a more efficient litter decomposition process, probably through a greater litter quality. Faster decomposition in mixed litter can thus compensate slower decomposition rates under drier condition. Synthesis. Our results highlight that, within our study system, drier climate strongly impacts on soil biodiversity and hence litter decomposition. Species-rich litter may mitigate such a decline in decomposition rates. Diverse plant communities should hence be maintained to reduce shifts in ecosystem functioning under climate change.&quot;,&quot;issue&quot;:&quot;3&quot;,&quot;volume&quot;:&quot;105&quot;,&quot;container-title-short&quot;:&quot;&quot;},&quot;isTemporary&quot;:false}]},{&quot;citationID&quot;:&quot;MENDELEY_CITATION_265f1ca6-c8af-4784-9957-5022a5980a68&quot;,&quot;properties&quot;:{&quot;noteIndex&quot;:0},&quot;isEdited&quot;:false,&quot;manualOverride&quot;:{&quot;isManuallyOverridden&quot;:false,&quot;citeprocText&quot;:&quot;(Liu et al., 2020)&quot;,&quot;manualOverrideText&quot;:&quot;&quot;},&quot;citationTag&quot;:&quot;MENDELEY_CITATION_v3_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&quot;,&quot;citationItems&quot;:[{&quot;id&quot;:&quot;be3450ac-342e-3bc2-bbe3-e3edf40b62ec&quot;,&quot;itemData&quot;:{&quot;type&quot;:&quot;article-journal&quot;,&quot;id&quot;:&quot;be3450ac-342e-3bc2-bbe3-e3edf40b62ec&quot;,&quot;title&quot;:&quot;Contrasting effects of nitrogen deposition and increased precipitation on soil nematode communities in a temperate forest&quot;,&quot;author&quot;:[{&quot;family&quot;:&quot;Liu&quot;,&quot;given&quot;:&quot;Tao&quot;,&quot;parse-names&quot;:false,&quot;dropping-particle&quot;:&quot;&quot;,&quot;non-dropping-particle&quot;:&quot;&quot;},{&quot;family&quot;:&quot;Mao&quot;,&quot;given&quot;:&quot;Peng&quot;,&quot;parse-names&quot;:false,&quot;dropping-particle&quot;:&quot;&quot;,&quot;non-dropping-particle&quot;:&quot;&quot;},{&quot;family&quot;:&quot;Shi&quot;,&quot;given&quot;:&quot;Leilei&quot;,&quot;parse-names&quot;:false,&quot;dropping-particle&quot;:&quot;&quot;,&quot;non-dropping-particle&quot;:&quot;&quot;},{&quot;family&quot;:&quot;Wang&quot;,&quot;given&quot;:&quot;Zuyan&quot;,&quot;parse-names&quot;:false,&quot;dropping-particle&quot;:&quot;&quot;,&quot;non-dropping-particle&quot;:&quot;&quot;},{&quot;family&quot;:&quot;Wang&quot;,&quot;given&quot;:&quot;Xiaoli&quot;,&quot;parse-names&quot;:false,&quot;dropping-particle&quot;:&quot;&quot;,&quot;non-dropping-particle&quot;:&quot;&quot;},{&quot;family&quot;:&quot;He&quot;,&quot;given&quot;:&quot;Xinxing&quot;,&quot;parse-names&quot;:false,&quot;dropping-particle&quot;:&quot;&quot;,&quot;non-dropping-particle&quot;:&quot;&quot;},{&quot;family&quot;:&quot;Tao&quot;,&quot;given&quot;:&quot;Libin&quot;,&quot;parse-names&quot;:false,&quot;dropping-particle&quot;:&quot;&quot;,&quot;non-dropping-particle&quot;:&quot;&quot;},{&quot;family&quot;:&quot;Liu&quot;,&quot;given&quot;:&quot;Zhanfeng&quot;,&quot;parse-names&quot;:false,&quot;dropping-particle&quot;:&quot;&quot;,&quot;non-dropping-particle&quot;:&quot;&quot;},{&quot;family&quot;:&quot;Zhou&quot;,&quot;given&quot;:&quot;Lixia&quot;,&quot;parse-names&quot;:false,&quot;dropping-particle&quot;:&quot;&quot;,&quot;non-dropping-particle&quot;:&quot;&quot;},{&quot;family&quot;:&quot;Shao&quot;,&quot;given&quot;:&quot;Yuanhu&quot;,&quot;parse-names&quot;:false,&quot;dropping-particle&quot;:&quot;&quot;,&quot;non-dropping-particle&quot;:&quot;&quot;},{&quot;family&quot;:&quot;Fu&quot;,&quot;given&quot;:&quot;Shenglei&quot;,&quot;parse-names&quot;:false,&quot;dropping-particle&quot;:&quot;&quot;,&quot;non-dropping-particle&quot;:&quot;&quot;}],&quot;container-title&quot;:&quot;Soil Biology and Biochemistry&quot;,&quot;DOI&quot;:&quot;10.1016/j.soilbio.2020.107869&quot;,&quot;ISSN&quot;:&quot;00380717&quot;,&quot;issued&quot;:{&quot;date-parts&quot;:[[2020]]},&quot;abstract&quot;:&quot;Elevated nitrogen (N) deposition and increased precipitation often occur simultaneously, and have an interactive effect on terrestrial ecosystems, particularly in N-limited temperate forests. However, the effects of interactions between elevated N deposition and increased precipitation on soil communities are unclear. In the present study, we employed a novel approach to simulate N deposition and precipitation by applying N solution and water to the forest canopy, and explored how throughfall chemical properties and soil nematode communities responded to elevated N deposition and increased precipitation. We found that N deposition positively affected nematode communities by increasing the abundance of nematodes in some bacterivorous and fungivorous nematode groups. In contrast, increased precipitation suppressed bacterivorous and fungivorous nematodes, particularly of those guilds related to nutrient enrichment. Our results suggest that the positive effects of N deposition on nematode communities may be cancelled out by increased precipitation in temperate forest ecosystems, when elevated N deposition and increased precipitation occur simultaneously. This was not observed in previous studies simulating N deposition and precipitation, which was probably due to that they have been mostly based on understory manipulation without considering canopy processes.&quot;,&quot;volume&quot;:&quot;148&quot;,&quot;container-title-short&quot;:&quot;Soil Biol Biochem&quot;},&quot;isTemporary&quot;:false}]},{&quot;citationID&quot;:&quot;MENDELEY_CITATION_734f4161-06e8-40ab-bce2-aa55e82c11dd&quot;,&quot;properties&quot;:{&quot;noteIndex&quot;:0},&quot;isEdited&quot;:false,&quot;manualOverride&quot;:{&quot;isManuallyOverridden&quot;:false,&quot;citeprocText&quot;:&quot;(Peguero et al., 2021)&quot;,&quot;manualOverrideText&quot;:&quot;&quot;},&quot;citationTag&quot;:&quot;MENDELEY_CITATION_v3_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&quot;,&quot;citationItems&quot;:[{&quot;id&quot;:&quot;bd78c07b-5317-39c0-b228-7ff301b70ebd&quot;,&quot;itemData&quot;:{&quot;type&quot;:&quot;article-journal&quot;,&quot;id&quot;:&quot;bd78c07b-5317-39c0-b228-7ff301b70ebd&quot;,&quot;title&quot;:&quot;Divergent effects of drought and nitrogen deposition on microbial and arthropod soil communities in a Mediterranean forest&quot;,&quot;author&quot;:[{&quot;family&quot;:&quot;Peguero&quot;,&quot;given&quot;:&quot;Guille&quot;,&quot;parse-names&quot;:false,&quot;dropping-particle&quot;:&quot;&quot;,&quot;non-dropping-particle&quot;:&quot;&quot;},{&quot;family&quot;:&quot;Folch&quot;,&quot;given&quot;:&quot;Estela&quot;,&quot;parse-names&quot;:false,&quot;dropping-particle&quot;:&quot;&quot;,&quot;non-dropping-particle&quot;:&quot;&quot;},{&quot;family&quot;:&quot;Liu&quot;,&quot;given&quot;:&quot;Lei&quot;,&quot;parse-names&quot;:false,&quot;dropping-particle&quot;:&quot;&quot;,&quot;non-dropping-particle&quot;:&quot;&quot;},{&quot;family&quot;:&quot;Ogaya&quot;,&quot;given&quot;:&quot;Romà&quot;,&quot;parse-names&quot;:false,&quot;dropping-particle&quot;:&quot;&quot;,&quot;non-dropping-particle&quot;:&quot;&quot;},{&quot;family&quot;:&quot;Peñuelas&quot;,&quot;given&quot;:&quot;Josep&quot;,&quot;parse-names&quot;:false,&quot;dropping-particle&quot;:&quot;&quot;,&quot;non-dropping-particle&quot;:&quot;&quot;}],&quot;container-title&quot;:&quot;European Journal of Soil Biology&quot;,&quot;DOI&quot;:&quot;10.1016/j.ejsobi.2020.103275&quot;,&quot;ISSN&quot;:&quot;11645563&quot;,&quot;issued&quot;:{&quot;date-parts&quot;:[[2021]]},&quot;abstract&quot;:&quot;Drivers of global change such as warming and increased nitrogen (N) availability are altering soil communities worldwide, with unknown consequences for the functioning of the terrestrial ecosystems. Higher N availability may stimulate soil communities and boost nutrient cycling, but the expected increase in aridity may nullify this effect. Additionally, shifts in microbial communities may lead to trophic cascades throughout soil food webs, affecting key ecosystem properties associated with the turnover of carbon and nutrients. Whether the responses to these different drivers of global change are similar between the main guilds of soil organisms, however, is unclear. We analyzed soil phospholipid fatty acids and extracted soil fauna to determine the simultaneous responses of microbial and arthropod soil communities to experimental drought and increased N availability in a Mediterranean forest. The experimental drought decreased community sizes across the entire soil food web, and N addition increased the biomass of all microbial groups except fungi, thereby increasing the relative dominance of bacteria. Likewise, the abundance of oribatid mites strongly increased after the addition of N, whereas the population of springtails quickly decreased, leading to a shift in the structure of the arthropod community. An increase in soil N availability promoted the energy channel dominated by bacteria, triggering a bottom-up trophic cascade affecting the arthropod mesofauna, thus propagating the effects of N inputs throughout the soil food web. The strong constraint of drought on soil microbes, however, may neutralize the effect of an increase in N availability. Complex interactions among factors of global change may therefore hinder our ability to predict their effects on soil biodiversity and associated consequences for ecosystem functioning. Forecasts of responses of soil biodiversity to global change should not only consider different drivers and their potential interactions, but also the likely contrasting effects among different groups of soil organisms.&quot;,&quot;volume&quot;:&quot;103&quot;,&quot;container-title-short&quot;:&quot;Eur J Soil Biol&quot;},&quot;isTemporary&quot;:false}]},{&quot;citationID&quot;:&quot;MENDELEY_CITATION_69952d96-bf02-4b3c-a273-230708062a27&quot;,&quot;properties&quot;:{&quot;noteIndex&quot;:0},&quot;isEdited&quot;:false,&quot;manualOverride&quot;:{&quot;isManuallyOverridden&quot;:false,&quot;citeprocText&quot;:&quot;(Nielsen &amp;#38; Ball, 2015)&quot;,&quot;manualOverrideText&quot;:&quot;&quot;},&quot;citationTag&quot;:&quot;MENDELEY_CITATION_v3_eyJjaXRhdGlvbklEIjoiTUVOREVMRVlfQ0lUQVRJT05fNjk5NTJkOTYtYmYwMi00YjNjLWEyNzMtMjMwNzA4MDYyYTI3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quot;,&quot;citationItems&quot;:[{&quot;id&quot;:&quot;08a410b8-779e-3cf8-b800-f59d15da6790&quot;,&quot;itemData&quot;:{&quot;type&quot;:&quot;article&quot;,&quot;id&quot;:&quot;08a410b8-779e-3cf8-b800-f59d15da6790&quot;,&quot;title&quot;:&quot;Impacts of altered precipitation regimes on soil communities and biogeochemistry in arid and semi-arid ecosystems&quot;,&quot;author&quot;:[{&quot;family&quot;:&quot;Nielsen&quot;,&quot;given&quot;:&quot;Uffe N.&quot;,&quot;parse-names&quot;:false,&quot;dropping-particle&quot;:&quot;&quot;,&quot;non-dropping-particle&quot;:&quot;&quot;},{&quot;family&quot;:&quot;Ball&quot;,&quot;given&quot;:&quot;Becky A.&quot;,&quot;parse-names&quot;:false,&quot;dropping-particle&quot;:&quot;&quot;,&quot;non-dropping-particle&quot;:&quot;&quot;}],&quot;container-title&quot;:&quot;Global Change Biology&quot;,&quot;DOI&quot;:&quot;10.1111/gcb.12789&quot;,&quot;ISSN&quot;:&quot;13652486&quot;,&quot;issued&quot;:{&quot;date-parts&quot;:[[2015]]},&quot;abstract&quot;:&quot;Altered precipitation patterns resulting from climate change will have particularly significant consequences in water-limited ecosystems, such as arid to semi-arid ecosystems, where discontinuous inputs of water control biological processes. Given that these ecosystems cover more than a third of Earth's terrestrial surface, it is important to understand how they respond to such alterations. Altered water availability may impact both aboveground and belowground communities and the interactions between these, with potential impacts on ecosystem functioning; however, most studies to date have focused exclusively on vegetation responses to altered precipitation regimes. To synthesize our understanding of potential climate change impacts on dryland ecosystems, we present here a review of current literature that reports the effects of precipitation events and altered precipitation regimes on belowground biota and biogeochemical cycling. Increased precipitation generally increases microbial biomass and fungal:bacterial ratio. Few studies report responses to reduced precipitation but the effects likely counter those of increased precipitation. Altered precipitation regimes have also been found to alter microbial community composition but broader generalizations are difficult to make. Changes in event size and frequency influences invertebrate activity and density with cascading impacts on the soil food web, which will likely impact carbon and nutrient pools. The long-term implications for biogeochemical cycling are inconclusive but several studies suggest that increased aridity may cause decoupling of carbon and nutrient cycling. We propose a new conceptual framework that incorporates hierarchical biotic responses to individual precipitation events more explicitly, including moderation of microbial activity and biomass by invertebrate grazing, and use this framework to make some predictions on impacts of altered precipitation regimes in terms of event size and frequency as well as mean annual precipitation. While our understanding of dryland ecosystems is improving, there is still a great need for longer term in situ manipulations of precipitation regime to test our model.&quot;,&quot;issue&quot;:&quot;4&quot;,&quot;volume&quot;:&quot;21&quot;,&quot;container-title-short&quot;:&quot;Glob Chang Biol&quot;},&quot;isTemporary&quot;:false}]},{&quot;citationID&quot;:&quot;MENDELEY_CITATION_25024b4e-fe9c-44ba-b11f-2e180d6de646&quot;,&quot;properties&quot;:{&quot;noteIndex&quot;:0},&quot;isEdited&quot;:false,&quot;manualOverride&quot;:{&quot;isManuallyOverridden&quot;:false,&quot;citeprocText&quot;:&quot;(Whitford, 1989)&quot;,&quot;manualOverrideText&quot;:&quot;&quot;},&quot;citationTag&quot;:&quot;MENDELEY_CITATION_v3_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&quot;,&quot;citationItems&quot;:[{&quot;id&quot;:&quot;e9fa38c7-7bba-330c-830d-1c45e48630b6&quot;,&quot;itemData&quot;:{&quot;type&quot;:&quot;article-journal&quot;,&quot;id&quot;:&quot;e9fa38c7-7bba-330c-830d-1c45e48630b6&quot;,&quot;title&quot;:&quot;Abiotic controls on the functional structure of soil food webs&quot;,&quot;author&quot;:[{&quot;family&quot;:&quot;Whitford&quot;,&quot;given&quot;:&quot;Walter G.&quot;,&quot;parse-names&quot;:false,&quot;dropping-particle&quot;:&quot;&quot;,&quot;non-dropping-particle&quot;:&quot;&quot;}],&quot;container-title&quot;:&quot;Biology and Fertility of Soils&quot;,&quot;DOI&quot;:&quot;10.1007/BF00260508&quot;,&quot;ISSN&quot;:&quot;01782762&quot;,&quot;issued&quot;:{&quot;date-parts&quot;:[[1989]]},&quot;abstract&quot;:&quot;The hypothesis that the trophic structure of soil food webs changes as a result of the abiotic environment was examined by reviewing studies of soil biota. In dry soils with a water potential below -1.5 MPa, most bacteria, protozoans, and many species of nematodes are not active. These taxa persist in the soil in a state of anhydrobiosis. Because soil fungi grow at soil water potentials of -6.0 to -8.0 MPa, soil food webs in dry environments appear to be fungal-based and fungal grazers in dry environments appear to be predominantly fungiphagous mites. There is indirect evidence that some species of fungiphagous mites remain inactive in dry soils in a state of \&quot;cryptobiosis\&quot;. In habitats where there is insufficient vegetative cover to shade and modify the soil surface, the functional soil food web consists of fungi and a few taxa of soil acari for extended periods of time. © 1989 Springer-Verlag.&quot;,&quot;issue&quot;:&quot;1&quot;,&quot;volume&quot;:&quot;8&quot;,&quot;container-title-short&quot;:&quot;Biol Fertil Soils&quot;},&quot;isTemporary&quot;:false}]},{&quot;citationID&quot;:&quot;MENDELEY_CITATION_ab201387-2b63-4394-a03a-651ed68704fb&quot;,&quot;properties&quot;:{&quot;noteIndex&quot;:0},&quot;isEdited&quot;:false,&quot;manualOverride&quot;:{&quot;isManuallyOverridden&quot;:false,&quot;citeprocText&quot;:&quot;(Nielsen &amp;#38; Ball, 2015)&quot;,&quot;manualOverrideText&quot;:&quot;&quot;},&quot;citationTag&quot;:&quot;MENDELEY_CITATION_v3_eyJjaXRhdGlvbklEIjoiTUVOREVMRVlfQ0lUQVRJT05fYWIyMDEzODctMmI2My00Mzk0LWEwM2EtNjUxZWQ2ODcwNGZi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quot;,&quot;citationItems&quot;:[{&quot;id&quot;:&quot;08a410b8-779e-3cf8-b800-f59d15da6790&quot;,&quot;itemData&quot;:{&quot;type&quot;:&quot;article&quot;,&quot;id&quot;:&quot;08a410b8-779e-3cf8-b800-f59d15da6790&quot;,&quot;title&quot;:&quot;Impacts of altered precipitation regimes on soil communities and biogeochemistry in arid and semi-arid ecosystems&quot;,&quot;author&quot;:[{&quot;family&quot;:&quot;Nielsen&quot;,&quot;given&quot;:&quot;Uffe N.&quot;,&quot;parse-names&quot;:false,&quot;dropping-particle&quot;:&quot;&quot;,&quot;non-dropping-particle&quot;:&quot;&quot;},{&quot;family&quot;:&quot;Ball&quot;,&quot;given&quot;:&quot;Becky A.&quot;,&quot;parse-names&quot;:false,&quot;dropping-particle&quot;:&quot;&quot;,&quot;non-dropping-particle&quot;:&quot;&quot;}],&quot;container-title&quot;:&quot;Global Change Biology&quot;,&quot;DOI&quot;:&quot;10.1111/gcb.12789&quot;,&quot;ISSN&quot;:&quot;13652486&quot;,&quot;issued&quot;:{&quot;date-parts&quot;:[[2015]]},&quot;abstract&quot;:&quot;Altered precipitation patterns resulting from climate change will have particularly significant consequences in water-limited ecosystems, such as arid to semi-arid ecosystems, where discontinuous inputs of water control biological processes. Given that these ecosystems cover more than a third of Earth's terrestrial surface, it is important to understand how they respond to such alterations. Altered water availability may impact both aboveground and belowground communities and the interactions between these, with potential impacts on ecosystem functioning; however, most studies to date have focused exclusively on vegetation responses to altered precipitation regimes. To synthesize our understanding of potential climate change impacts on dryland ecosystems, we present here a review of current literature that reports the effects of precipitation events and altered precipitation regimes on belowground biota and biogeochemical cycling. Increased precipitation generally increases microbial biomass and fungal:bacterial ratio. Few studies report responses to reduced precipitation but the effects likely counter those of increased precipitation. Altered precipitation regimes have also been found to alter microbial community composition but broader generalizations are difficult to make. Changes in event size and frequency influences invertebrate activity and density with cascading impacts on the soil food web, which will likely impact carbon and nutrient pools. The long-term implications for biogeochemical cycling are inconclusive but several studies suggest that increased aridity may cause decoupling of carbon and nutrient cycling. We propose a new conceptual framework that incorporates hierarchical biotic responses to individual precipitation events more explicitly, including moderation of microbial activity and biomass by invertebrate grazing, and use this framework to make some predictions on impacts of altered precipitation regimes in terms of event size and frequency as well as mean annual precipitation. While our understanding of dryland ecosystems is improving, there is still a great need for longer term in situ manipulations of precipitation regime to test our model.&quot;,&quot;issue&quot;:&quot;4&quot;,&quot;volume&quot;:&quot;21&quot;,&quot;container-title-short&quot;:&quot;Glob Chang Biol&quot;},&quot;isTemporary&quot;:false}]},{&quot;citationID&quot;:&quot;MENDELEY_CITATION_cf3c519f-0c2c-4aed-889a-74c7d9aeffba&quot;,&quot;properties&quot;:{&quot;noteIndex&quot;:0},&quot;isEdited&quot;:false,&quot;manualOverride&quot;:{&quot;isManuallyOverridden&quot;:false,&quot;citeprocText&quot;:&quot;(Flórián et al., 2019)&quot;,&quot;manualOverrideText&quot;:&quot;&quot;},&quot;citationTag&quot;:&quot;MENDELEY_CITATION_v3_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&quot;,&quot;citationItems&quot;:[{&quot;id&quot;:&quot;d181a1ad-6194-3b68-ab7f-d6960dc4d440&quot;,&quot;itemData&quot;:{&quot;type&quot;:&quot;article-journal&quot;,&quot;id&quot;:&quot;d181a1ad-6194-3b68-ab7f-d6960dc4d440&quot;,&quot;title&quot;:&quot;Effects of single and repeated drought on soil microarthropods in a semi-arid ecosystem depend more on timing and duration than drought severity&quot;,&quot;author&quot;:[{&quot;family&quot;:&quot;Flórián&quot;,&quot;given&quot;:&quot;Norbert&quot;,&quot;parse-names&quot;:false,&quot;dropping-particle&quot;:&quot;&quot;,&quot;non-dropping-particle&quot;:&quot;&quot;},{&quot;family&quot;:&quot;Ladányi&quot;,&quot;given&quot;:&quot;Márta&quot;,&quot;parse-names&quot;:false,&quot;dropping-particle&quot;:&quot;&quot;,&quot;non-dropping-particle&quot;:&quot;&quot;},{&quot;family&quot;:&quot;Ittzés&quot;,&quot;given&quot;:&quot;András&quot;,&quot;parse-names&quot;:false,&quot;dropping-particle&quot;:&quot;&quot;,&quot;non-dropping-particle&quot;:&quot;&quot;},{&quot;family&quot;:&quot;Kröel-Dulay&quot;,&quot;given&quot;:&quot;György&quot;,&quot;parse-names&quot;:false,&quot;dropping-particle&quot;:&quot;&quot;,&quot;non-dropping-particle&quot;:&quot;&quot;},{&quot;family&quot;:&quot;Ónodi&quot;,&quot;given&quot;:&quot;Gábor&quot;,&quot;parse-names&quot;:false,&quot;dropping-particle&quot;:&quot;&quot;,&quot;non-dropping-particle&quot;:&quot;&quot;},{&quot;family&quot;:&quot;Mucsi&quot;,&quot;given&quot;:&quot;Márton&quot;,&quot;parse-names&quot;:false,&quot;dropping-particle&quot;:&quot;&quot;,&quot;non-dropping-particle&quot;:&quot;&quot;},{&quot;family&quot;:&quot;Szili-Kovács&quot;,&quot;given&quot;:&quot;Tibor&quot;,&quot;parse-names&quot;:false,&quot;dropping-particle&quot;:&quot;&quot;,&quot;non-dropping-particle&quot;:&quot;&quot;},{&quot;family&quot;:&quot;Gergócs&quot;,&quot;given&quot;:&quot;Veronika&quot;,&quot;parse-names&quot;:false,&quot;dropping-particle&quot;:&quot;&quot;,&quot;non-dropping-particle&quot;:&quot;&quot;},{&quot;family&quot;:&quot;Dányi&quot;,&quot;given&quot;:&quot;László&quot;,&quot;parse-names&quot;:false,&quot;dropping-particle&quot;:&quot;&quot;,&quot;non-dropping-particle&quot;:&quot;&quot;},{&quot;family&quot;:&quot;Dombos&quot;,&quot;given&quot;:&quot;Miklós&quot;,&quot;parse-names&quot;:false,&quot;dropping-particle&quot;:&quot;&quot;,&quot;non-dropping-particle&quot;:&quot;&quot;}],&quot;container-title&quot;:&quot;PLoS ONE&quot;,&quot;DOI&quot;:&quot;10.1371/journal.pone.0219975&quot;,&quot;ISSN&quot;:&quot;19326203&quot;,&quot;issued&quot;:{&quot;date-parts&quot;:[[2019]]},&quot;abstract&quot;:&quot;Soil moisture is one of the most important factors affecting soil biota. In arid and semi-arid ecosystems, soil mesofauna is adapted to temporary drought events, but, until now, we have had a limited understanding of the impacts of the different magnitudes and frequencies of drought predicted to occur according to future climate change scenarios. The present study focuses on how springtails and mites respond to simulated repeated drought events of different magnitudes in a field experiment in a Hungarian semi-arid sand steppe. Changes in soil arthropod activities were monitored with soil trapping over two years in a sandy soil. In the first year (2014), we applied an extreme drought pretreatment, and in the consecutive year, we applied less devastating treatments (severe drought, moderate drought, water addition) to these sites. In the first year, the extreme drought pretreatment tended to have a negative effect (either significantly or not significantly) on the capture of all Collembola groups, whereas all mite groups increased in activity density. However, in the consecutive year, between the extreme drought and control treatments, we only detected differences in soil microbial biomass. In the cases of severe drought, moderate drought and water addition, we did not find considerable changes across the microarthropods, except in the case of epedaphic Collembola. In the cases of the water addition and drought treatments, the duration and timing of the manipulation seemed to be more important for soil mesofauna than their severity (i.e., the level of soil moisture decrease). We suggest that in these extreme habitats, soil mesofauna are able to survive extreme conditions, and their populations recover rapidly, but they may not be able to cope with very long drought periods.&quot;,&quot;issue&quot;:&quot;7&quot;,&quot;volume&quot;:&quot;14&quot;,&quot;container-title-short&quot;:&quot;PLoS One&quot;},&quot;isTemporary&quot;:false}]},{&quot;citationID&quot;:&quot;MENDELEY_CITATION_a7f24895-5bae-4512-9575-5b8667919182&quot;,&quot;properties&quot;:{&quot;noteIndex&quot;:0},&quot;isEdited&quot;:false,&quot;manualOverride&quot;:{&quot;isManuallyOverridden&quot;:false,&quot;citeprocText&quot;:&quot;(Gao et al., 2019)&quot;,&quot;manualOverrideText&quot;:&quot;&quot;},&quot;citationTag&quot;:&quot;MENDELEY_CITATION_v3_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&quot;,&quot;citationItems&quot;:[{&quot;id&quot;:&quot;01f5bd18-e857-39d2-9997-3b5ea7d62f64&quot;,&quot;itemData&quot;:{&quot;type&quot;:&quot;article&quot;,&quot;id&quot;:&quot;01f5bd18-e857-39d2-9997-3b5ea7d62f64&quot;,&quot;title&quot;:&quot;A synthesis of ecosystem aboveground productivity and its process variables under simulated drought stress&quot;,&quot;author&quot;:[{&quot;family&quot;:&quot;Gao&quot;,&quot;given&quot;:&quot;Jiangbo&quot;,&quot;parse-names&quot;:false,&quot;dropping-particle&quot;:&quot;&quot;,&quot;non-dropping-particle&quot;:&quot;&quot;},{&quot;family&quot;:&quot;Zhang&quot;,&quot;given&quot;:&quot;Linlin&quot;,&quot;parse-names&quot;:false,&quot;dropping-particle&quot;:&quot;&quot;,&quot;non-dropping-particle&quot;:&quot;&quot;},{&quot;family&quot;:&quot;Tang&quot;,&quot;given&quot;:&quot;Ze&quot;,&quot;parse-names&quot;:false,&quot;dropping-particle&quot;:&quot;&quot;,&quot;non-dropping-particle&quot;:&quot;&quot;},{&quot;family&quot;:&quot;Wu&quot;,&quot;given&quot;:&quot;Shaohong&quot;,&quot;parse-names&quot;:false,&quot;dropping-particle&quot;:&quot;&quot;,&quot;non-dropping-particle&quot;:&quot;&quot;}],&quot;container-title&quot;:&quot;Journal of Ecology&quot;,&quot;DOI&quot;:&quot;10.1111/1365-2745.13218&quot;,&quot;ISSN&quot;:&quot;13652745&quot;,&quot;issued&quot;:{&quot;date-parts&quot;:[[2019]]},&quot;abstract&quot;:&quot;Projected increases in drought duration and intensity under climate change considerably affect aboveground productivity (ANPP) and associated process variables (photosynthesis rates (Pn), stomatal conductance (gs), soil respiration (Rs) and soil water content (SWC)). Although ANPP has been extensively studied across the ecosystems, there is a little consensus on how the spatiotemporal patterns of ANPP will be altered with increasing drought stress. Here, we present a global meta-analysis of ANPP and the four variables (610 observations from 78 studies) for drought duration, intensity and their combination. Forest-ANPP had stronger negative responses to long-term drought (34.44%; ≥4 years) than short-term drought (10.78%; ≤1 year) and decreased more in Mediterranean forests than in tropical forests. Decreases in Pn and gs were strongest under long-term moderate drought. In the short term, Rs increased by 5.66% under light drought, but decreased by 14.12% and 28.43% under moderate and severe droughts. Grass-ANPP showed a nonlinear decrease with extended duration and the rate slowed. Within light to severe intensities, ANPP decreased linearly, but became stable under extreme condition. In the short term, ANPP reduced more seriously with increasing drought intensity (12.01%-30.34%). With aggravation of drought stress, the reductions in Rs and SWC increased. There was significant heterogeneity in grassland responses to drought stress. The greatest decreases in ANPP, Pn and gs were observed in North America, and the reductions in Rs and SWC were greater in Western Europe. Shrub-ANPP showed stronger negative responses to long-term moderate drought (12.59%). Pn and gs declined significantly with increasing drought intensity. Variations in Rs to drought duration, intensity and their combination were more complex, either showing positive or negative responses (dominated). Synthesis. Forest-ANPP shows high sensitivity to long-term moderate drought, whereas grass-ANPP is more responsive to short-term drought. Compared to forests and grasslands, shrub-ANPP exhibits less sensitivity to droughts. Different responses of ecosystems were predominantly driven by physiological mechanisms or species differences in turnover time, community architecture and drought adaptation strategies. Given these findings, future studies should focus on nonlinear patterns, response thresholds and adaptation mechanisms when predicting and modeling feedback between ecosystems and climate change.&quot;,&quot;issue&quot;:&quot;6&quot;,&quot;volume&quot;:&quot;107&quot;,&quot;container-title-short&quot;:&quot;&quot;},&quot;isTemporary&quot;:false}]},{&quot;citationID&quot;:&quot;MENDELEY_CITATION_e9cd0dda-67ad-404e-9658-aa3e0f690cec&quot;,&quot;properties&quot;:{&quot;noteIndex&quot;:0},&quot;isEdited&quot;:false,&quot;manualOverride&quot;:{&quot;isManuallyOverridden&quot;:false,&quot;citeprocText&quot;:&quot;(Holmstrup et al., 2017)&quot;,&quot;manualOverrideText&quot;:&quot;&quot;},&quot;citationTag&quot;:&quot;MENDELEY_CITATION_v3_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&quot;,&quot;citationItems&quot;:[{&quot;id&quot;:&quot;478bee78-308c-3218-987e-16e2083e3931&quot;,&quot;itemData&quot;:{&quot;type&quot;:&quot;article-journal&quot;,&quot;id&quot;:&quot;478bee78-308c-3218-987e-16e2083e3931&quot;,&quot;title&quot;:&quot;Long-term and realistic global change manipulations had low impact on diversity of soil biota in temperate heathland&quot;,&quot;author&quot;:[{&quot;family&quot;:&quot;Holmstrup&quot;,&quot;given&quot;:&quot;Martin&quot;,&quot;parse-names&quot;:false,&quot;dropping-particle&quot;:&quot;&quot;,&quot;non-dropping-particle&quot;:&quot;&quot;},{&quot;family&quot;:&quot;Damgaard&quot;,&quot;given&quot;:&quot;Christian&quot;,&quot;parse-names&quot;:false,&quot;dropping-particle&quot;:&quot;&quot;,&quot;non-dropping-particle&quot;:&quot;&quot;},{&quot;family&quot;:&quot;Schmidt&quot;,&quot;given&quot;:&quot;Inger K.&quot;,&quot;parse-names&quot;:false,&quot;dropping-particle&quot;:&quot;&quot;,&quot;non-dropping-particle&quot;:&quot;&quot;},{&quot;family&quot;:&quot;Arndal&quot;,&quot;given&quot;:&quot;Marie F.&quot;,&quot;parse-names&quot;:false,&quot;dropping-particle&quot;:&quot;&quot;,&quot;non-dropping-particle&quot;:&quot;&quot;},{&quot;family&quot;:&quot;Beier&quot;,&quot;given&quot;:&quot;Claus&quot;,&quot;parse-names&quot;:false,&quot;dropping-particle&quot;:&quot;&quot;,&quot;non-dropping-particle&quot;:&quot;&quot;},{&quot;family&quot;:&quot;Mikkelsen&quot;,&quot;given&quot;:&quot;Teis N.&quot;,&quot;parse-names&quot;:false,&quot;dropping-particle&quot;:&quot;&quot;,&quot;non-dropping-particle&quot;:&quot;&quot;},{&quot;family&quot;:&quot;Ambus&quot;,&quot;given&quot;:&quot;Per&quot;,&quot;parse-names&quot;:false,&quot;dropping-particle&quot;:&quot;&quot;,&quot;non-dropping-particle&quot;:&quot;&quot;},{&quot;family&quot;:&quot;Larsen&quot;,&quot;given&quot;:&quot;Klaus S.&quot;,&quot;parse-names&quot;:false,&quot;dropping-particle&quot;:&quot;&quot;,&quot;non-dropping-particle&quot;:&quot;&quot;},{&quot;family&quot;:&quot;Pilegaard&quot;,&quot;given&quot;:&quot;Kim&quot;,&quot;parse-names&quot;:false,&quot;dropping-particle&quot;:&quot;&quot;,&quot;non-dropping-particle&quot;:&quot;&quot;},{&quot;family&quot;:&quot;Michelsen&quot;,&quot;given&quot;:&quot;Anders&quot;,&quot;parse-names&quot;:false,&quot;dropping-particle&quot;:&quot;&quot;,&quot;non-dropping-particle&quot;:&quot;&quot;},{&quot;family&quot;:&quot;Andresen&quot;,&quot;given&quot;:&quot;Louise C.&quot;,&quot;parse-names&quot;:false,&quot;dropping-particle&quot;:&quot;&quot;,&quot;non-dropping-particle&quot;:&quot;&quot;},{&quot;family&quot;:&quot;Haugwitz&quot;,&quot;given&quot;:&quot;Merian&quot;,&quot;parse-names&quot;:false,&quot;dropping-particle&quot;:&quot;&quot;,&quot;non-dropping-particle&quot;:&quot;&quot;},{&quot;family&quot;:&quot;Bergmark&quot;,&quot;given&quot;:&quot;Lasse&quot;,&quot;parse-names&quot;:false,&quot;dropping-particle&quot;:&quot;&quot;,&quot;non-dropping-particle&quot;:&quot;&quot;},{&quot;family&quot;:&quot;Priemé&quot;,&quot;given&quot;:&quot;Anders&quot;,&quot;parse-names&quot;:false,&quot;dropping-particle&quot;:&quot;&quot;,&quot;non-dropping-particle&quot;:&quot;&quot;},{&quot;family&quot;:&quot;Zaitsev&quot;,&quot;given&quot;:&quot;Andrey S.&quot;,&quot;parse-names&quot;:false,&quot;dropping-particle&quot;:&quot;&quot;,&quot;non-dropping-particle&quot;:&quot;&quot;},{&quot;family&quot;:&quot;Georgieva&quot;,&quot;given&quot;:&quot;Slavka&quot;,&quot;parse-names&quot;:false,&quot;dropping-particle&quot;:&quot;&quot;,&quot;non-dropping-particle&quot;:&quot;&quot;},{&quot;family&quot;:&quot;Dam&quot;,&quot;given&quot;:&quot;Marie&quot;,&quot;parse-names&quot;:false,&quot;dropping-particle&quot;:&quot;&quot;,&quot;non-dropping-particle&quot;:&quot;&quot;},{&quot;family&quot;:&quot;Vestergård&quot;,&quot;given&quot;:&quot;Mette&quot;,&quot;parse-names&quot;:false,&quot;dropping-particle&quot;:&quot;&quot;,&quot;non-dropping-particle&quot;:&quot;&quot;},{&quot;family&quot;:&quot;Christensen&quot;,&quot;given&quot;:&quot;Søren&quot;,&quot;parse-names&quot;:false,&quot;dropping-particle&quot;:&quot;&quot;,&quot;non-dropping-particle&quot;:&quot;&quot;}],&quot;container-title&quot;:&quot;Scientific Reports&quot;,&quot;DOI&quot;:&quot;10.1038/srep41388&quot;,&quot;ISSN&quot;:&quot;20452322&quot;,&quot;issued&quot;:{&quot;date-parts&quot;:[[2017]]},&quot;abstract&quot;:&quot;In a dry heathland ecosystem we manipulated temperature (warming), precipitation (drought) and atmospheric concentration of CO 2 in a full-factorial experiment in order to investigate changes in below-ground biodiversity as a result of future climate change. We investigated the responses in community diversity of nematodes, enchytraeids, collembolans and oribatid mites at two and eight years of manipulations. We used a structural equation modelling (SEM) approach analyzing the three manipulations, soil moisture and temperature, and seven soil biological and chemical variables. The analysis revealed a persistent and positive effect of elevated CO 2 on litter C:N ratio. After two years of treatment, the fungi to bacteria ratio was increased by warming, and the diversities within oribatid mites, collembolans and nematode groups were all affected by elevated CO 2 mediated through increased litter C:N ratio. After eight years of treatment, however, the CO 2 -increased litter C:N ratio did not influence the diversity in any of the four fauna groups. The number of significant correlations between treatments, food source quality, and soil biota diversities was reduced from six to three after two and eight years, respectively. These results suggest a remarkable resilience within the soil biota against global climate change treatments in the long term.&quot;,&quot;volume&quot;:&quot;7&quot;,&quot;container-title-short&quot;:&quot;Sci Rep&quot;},&quot;isTemporary&quot;:false}]},{&quot;citationID&quot;:&quot;MENDELEY_CITATION_5760b40c-5179-4de0-ac1b-25688f415fa9&quot;,&quot;properties&quot;:{&quot;noteIndex&quot;:0},&quot;isEdited&quot;:false,&quot;manualOverride&quot;:{&quot;isManuallyOverridden&quot;:false,&quot;citeprocText&quot;:&quot;(Holmstrup et al., 2012)&quot;,&quot;manualOverrideText&quot;:&quot;&quot;},&quot;citationTag&quot;:&quot;MENDELEY_CITATION_v3_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&quot;,&quot;citationItems&quot;:[{&quot;id&quot;:&quot;7f773355-56b7-3cb7-89a8-eaec639f7482&quot;,&quot;itemData&quot;:{&quot;type&quot;:&quot;article-journal&quot;,&quot;id&quot;:&quot;7f773355-56b7-3cb7-89a8-eaec639f7482&quot;,&quot;title&quot;:&quot;Increased frequency of drought reduces species richness of enchytraeid communities in both wet and dry heathland soils&quot;,&quot;author&quot;:[{&quot;family&quot;:&quot;Holmstrup&quot;,&quot;given&quot;:&quot;Martin&quot;,&quot;parse-names&quot;:false,&quot;dropping-particle&quot;:&quot;&quot;,&quot;non-dropping-particle&quot;:&quot;&quot;},{&quot;family&quot;:&quot;Sørensen&quot;,&quot;given&quot;:&quot;Jesper G.&quot;,&quot;parse-names&quot;:false,&quot;dropping-particle&quot;:&quot;&quot;,&quot;non-dropping-particle&quot;:&quot;&quot;},{&quot;family&quot;:&quot;Maraldo&quot;,&quot;given&quot;:&quot;Kristine&quot;,&quot;parse-names&quot;:false,&quot;dropping-particle&quot;:&quot;&quot;,&quot;non-dropping-particle&quot;:&quot;&quot;},{&quot;family&quot;:&quot;Schmidt&quot;,&quot;given&quot;:&quot;Inger K.&quot;,&quot;parse-names&quot;:false,&quot;dropping-particle&quot;:&quot;&quot;,&quot;non-dropping-particle&quot;:&quot;&quot;},{&quot;family&quot;:&quot;Mason&quot;,&quot;given&quot;:&quot;Sharon&quot;,&quot;parse-names&quot;:false,&quot;dropping-particle&quot;:&quot;&quot;,&quot;non-dropping-particle&quot;:&quot;&quot;},{&quot;family&quot;:&quot;Tietema&quot;,&quot;given&quot;:&quot;Albert&quot;,&quot;parse-names&quot;:false,&quot;dropping-particle&quot;:&quot;&quot;,&quot;non-dropping-particle&quot;:&quot;&quot;},{&quot;family&quot;:&quot;Smith&quot;,&quot;given&quot;:&quot;Andrew R.&quot;,&quot;parse-names&quot;:false,&quot;dropping-particle&quot;:&quot;&quot;,&quot;non-dropping-particle&quot;:&quot;&quot;},{&quot;family&quot;:&quot;Emmett&quot;,&quot;given&quot;:&quot;Bridget&quot;,&quot;parse-names&quot;:false,&quot;dropping-particle&quot;:&quot;&quot;,&quot;non-dropping-particle&quot;:&quot;&quot;},{&quot;family&quot;:&quot;Schmelz&quot;,&quot;given&quot;:&quot;Rüdiger M.&quot;,&quot;parse-names&quot;:false,&quot;dropping-particle&quot;:&quot;&quot;,&quot;non-dropping-particle&quot;:&quot;&quot;},{&quot;family&quot;:&quot;Bataillon&quot;,&quot;given&quot;:&quot;Thomas&quot;,&quot;parse-names&quot;:false,&quot;dropping-particle&quot;:&quot;&quot;,&quot;non-dropping-particle&quot;:&quot;&quot;},{&quot;family&quot;:&quot;Beier&quot;,&quot;given&quot;:&quot;Claus&quot;,&quot;parse-names&quot;:false,&quot;dropping-particle&quot;:&quot;&quot;,&quot;non-dropping-particle&quot;:&quot;&quot;},{&quot;family&quot;:&quot;Ehlers&quot;,&quot;given&quot;:&quot;Bodil K.&quot;,&quot;parse-names&quot;:false,&quot;dropping-particle&quot;:&quot;&quot;,&quot;non-dropping-particle&quot;:&quot;&quot;}],&quot;container-title&quot;:&quot;Soil Biology and Biochemistry&quot;,&quot;DOI&quot;:&quot;10.1016/j.soilbio.2012.05.001&quot;,&quot;ISSN&quot;:&quot;00380717&quot;,&quot;issued&quot;:{&quot;date-parts&quot;:[[2012]]},&quot;abstract&quot;:&quot;Studies of biological responses in the terrestrial environment to rapid changes in climate have mostly been concerned with above-ground biota, whereas less is known of belowground organisms. The present study focuses on enchytraeids (Oligochaeta) of heathland ecosystems and how the enchytraeid community has responded to simulated climate change in a long-term field experiment. Either increased temperature or repeated drought was applied for 13 years to field plots located in Wales, The Netherlands and Denmark representing a gradient in precipitation and annual temperature fluctuations thereby providing an opportunity to study biological responses on a local (within sites) and regional scale. Warming treatments increasing night-time temperature (0.5-1 °C higher than ambient at 5 cm soil depth) had no detectable effects on the enchytraeid communities. Increased intensity and frequency of drought had rather weak persistent effects on total enchytraeid abundance suggesting that ecosystem functions of enchytraeids may only be transiently impacted by repeated spring or summer drought. However, drought treatment had persistent negative effects on species richness and community structure across sites. Drought treated plots harboured only 35-65% of the species present in control plots, and the reduction of species richness was most pronounced at the driest sites. It is discussed that soil invertebrates, due to their weak migratory potential, may be more liable to extinction under changing climatic conditions than above-ground species, and therefore consequences of climate change to soil organisms need particular attention in future research. © 2012 Elsevier Ltd.&quot;,&quot;volume&quot;:&quot;53&quot;,&quot;container-title-short&quot;:&quot;Soil Biol Biochem&quot;},&quot;isTemporary&quot;:false}]},{&quot;citationID&quot;:&quot;MENDELEY_CITATION_fdc2b4ea-2ef9-4567-8f64-5eb9e7a88664&quot;,&quot;properties&quot;:{&quot;noteIndex&quot;:0},&quot;isEdited&quot;:false,&quot;manualOverride&quot;:{&quot;isManuallyOverridden&quot;:false,&quot;citeprocText&quot;:&quot;(DeSoto et al., 2020)&quot;,&quot;manualOverrideText&quot;:&quot;&quot;},&quot;citationTag&quot;:&quot;MENDELEY_CITATION_v3_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&quot;,&quot;citationItems&quot;:[{&quot;id&quot;:&quot;4b589e4f-c876-3869-a34d-e82d2cc2e0e9&quot;,&quot;itemData&quot;:{&quot;type&quot;:&quot;article-journal&quot;,&quot;id&quot;:&quot;4b589e4f-c876-3869-a34d-e82d2cc2e0e9&quot;,&quot;title&quot;:&quot;Low growth resilience to drought is related to future mortality risk in trees&quot;,&quot;author&quot;:[{&quot;family&quot;:&quot;DeSoto&quot;,&quot;given&quot;:&quot;Lucía&quot;,&quot;parse-names&quot;:false,&quot;dropping-particle&quot;:&quot;&quot;,&quot;non-dropping-particle&quot;:&quot;&quot;},{&quot;family&quot;:&quot;Cailleret&quot;,&quot;given&quot;:&quot;Maxime&quot;,&quot;parse-names&quot;:false,&quot;dropping-particle&quot;:&quot;&quot;,&quot;non-dropping-particle&quot;:&quot;&quot;},{&quot;family&quot;:&quot;Sterck&quot;,&quot;given&quot;:&quot;Frank&quot;,&quot;parse-names&quot;:false,&quot;dropping-particle&quot;:&quot;&quot;,&quot;non-dropping-particle&quot;:&quot;&quot;},{&quot;family&quot;:&quot;Jansen&quot;,&quot;given&quot;:&quot;Steven&quot;,&quot;parse-names&quot;:false,&quot;dropping-particle&quot;:&quot;&quot;,&quot;non-dropping-particle&quot;:&quot;&quot;},{&quot;family&quot;:&quot;Kramer&quot;,&quot;given&quot;:&quot;Koen&quot;,&quot;parse-names&quot;:false,&quot;dropping-particle&quot;:&quot;&quot;,&quot;non-dropping-particle&quot;:&quot;&quot;},{&quot;family&quot;:&quot;Robert&quot;,&quot;given&quot;:&quot;Elisabeth M.R.&quot;,&quot;parse-names&quot;:false,&quot;dropping-particle&quot;:&quot;&quot;,&quot;non-dropping-particle&quot;:&quot;&quot;},{&quot;family&quot;:&quot;Aakala&quot;,&quot;given&quot;:&quot;Tuomas&quot;,&quot;parse-names&quot;:false,&quot;dropping-particle&quot;:&quot;&quot;,&quot;non-dropping-particle&quot;:&quot;&quot;},{&quot;family&quot;:&quot;Amoroso&quot;,&quot;given&quot;:&quot;Mariano M.&quot;,&quot;parse-names&quot;:false,&quot;dropping-particle&quot;:&quot;&quot;,&quot;non-dropping-particle&quot;:&quot;&quot;},{&quot;family&quot;:&quot;Bigler&quot;,&quot;given&quot;:&quot;Christof&quot;,&quot;parse-names&quot;:false,&quot;dropping-particle&quot;:&quot;&quot;,&quot;non-dropping-particle&quot;:&quot;&quot;},{&quot;family&quot;:&quot;Camarero&quot;,&quot;given&quot;:&quot;J. Julio&quot;,&quot;parse-names&quot;:false,&quot;dropping-particle&quot;:&quot;&quot;,&quot;non-dropping-particle&quot;:&quot;&quot;},{&quot;family&quot;:&quot;Čufar&quot;,&quot;given&quot;:&quot;Katarina&quot;,&quot;parse-names&quot;:false,&quot;dropping-particle&quot;:&quot;&quot;,&quot;non-dropping-particle&quot;:&quot;&quot;},{&quot;family&quot;:&quot;Gea-Izquierdo&quot;,&quot;given&quot;:&quot;Guillermo&quot;,&quot;parse-names&quot;:false,&quot;dropping-particle&quot;:&quot;&quot;,&quot;non-dropping-particle&quot;:&quot;&quot;},{&quot;family&quot;:&quot;Gillner&quot;,&quot;given&quot;:&quot;Sten&quot;,&quot;parse-names&quot;:false,&quot;dropping-particle&quot;:&quot;&quot;,&quot;non-dropping-particle&quot;:&quot;&quot;},{&quot;family&quot;:&quot;Haavik&quot;,&quot;given&quot;:&quot;Laurel J.&quot;,&quot;parse-names&quot;:false,&quot;dropping-particle&quot;:&quot;&quot;,&quot;non-dropping-particle&quot;:&quot;&quot;},{&quot;family&quot;:&quot;Hereş&quot;,&quot;given&quot;:&quot;Ana Maria&quot;,&quot;parse-names&quot;:false,&quot;dropping-particle&quot;:&quot;&quot;,&quot;non-dropping-particle&quot;:&quot;&quot;},{&quot;family&quot;:&quot;Kane&quot;,&quot;given&quot;:&quot;Jeffrey M.&quot;,&quot;parse-names&quot;:false,&quot;dropping-particle&quot;:&quot;&quot;,&quot;non-dropping-particle&quot;:&quot;&quot;},{&quot;family&quot;:&quot;Kharuk&quot;,&quot;given&quot;:&quot;Vyacheslav I.&quot;,&quot;parse-names&quot;:false,&quot;dropping-particle&quot;:&quot;&quot;,&quot;non-dropping-particle&quot;:&quot;&quot;},{&quot;family&quot;:&quot;Kitzberger&quot;,&quot;given&quot;:&quot;Thomas&quot;,&quot;parse-names&quot;:false,&quot;dropping-particle&quot;:&quot;&quot;,&quot;non-dropping-particle&quot;:&quot;&quot;},{&quot;family&quot;:&quot;Klein&quot;,&quot;given&quot;:&quot;Tamir&quot;,&quot;parse-names&quot;:false,&quot;dropping-particle&quot;:&quot;&quot;,&quot;non-dropping-particle&quot;:&quot;&quot;},{&quot;family&quot;:&quot;Levanič&quot;,&quot;given&quot;:&quot;Tom&quot;,&quot;parse-names&quot;:false,&quot;dropping-particle&quot;:&quot;&quot;,&quot;non-dropping-particle&quot;:&quot;&quot;},{&quot;family&quot;:&quot;Linares&quot;,&quot;given&quot;:&quot;Juan C.&quot;,&quot;parse-names&quot;:false,&quot;dropping-particle&quot;:&quot;&quot;,&quot;non-dropping-particle&quot;:&quot;&quot;},{&quot;family&quot;:&quot;Mäkinen&quot;,&quot;given&quot;:&quot;Harri&quot;,&quot;parse-names&quot;:false,&quot;dropping-particle&quot;:&quot;&quot;,&quot;non-dropping-particle&quot;:&quot;&quot;},{&quot;family&quot;:&quot;Oberhuber&quot;,&quot;given&quot;:&quot;Walter&quot;,&quot;parse-names&quot;:false,&quot;dropping-particle&quot;:&quot;&quot;,&quot;non-dropping-particle&quot;:&quot;&quot;},{&quot;family&quot;:&quot;Papadopoulos&quot;,&quot;given&quot;:&quot;Andreas&quot;,&quot;parse-names&quot;:false,&quot;dropping-particle&quot;:&quot;&quot;,&quot;non-dropping-particle&quot;:&quot;&quot;},{&quot;family&quot;:&quot;Rohner&quot;,&quot;given&quot;:&quot;Brigitte&quot;,&quot;parse-names&quot;:false,&quot;dropping-particle&quot;:&quot;&quot;,&quot;non-dropping-particle&quot;:&quot;&quot;},{&quot;family&quot;:&quot;Sangüesa-Barreda&quot;,&quot;given&quot;:&quot;Gabriel&quot;,&quot;parse-names&quot;:false,&quot;dropping-particle&quot;:&quot;&quot;,&quot;non-dropping-particle&quot;:&quot;&quot;},{&quot;family&quot;:&quot;Stojanovic&quot;,&quot;given&quot;:&quot;Dejan B.&quot;,&quot;parse-names&quot;:false,&quot;dropping-particle&quot;:&quot;&quot;,&quot;non-dropping-particle&quot;:&quot;&quot;},{&quot;family&quot;:&quot;Suárez&quot;,&quot;given&quot;:&quot;Maria Laura&quot;,&quot;parse-names&quot;:false,&quot;dropping-particle&quot;:&quot;&quot;,&quot;non-dropping-particle&quot;:&quot;&quot;},{&quot;family&quot;:&quot;Villalba&quot;,&quot;given&quot;:&quot;Ricardo&quot;,&quot;parse-names&quot;:false,&quot;dropping-particle&quot;:&quot;&quot;,&quot;non-dropping-particle&quot;:&quot;&quot;},{&quot;family&quot;:&quot;Martínez-Vilalta&quot;,&quot;given&quot;:&quot;Jordi&quot;,&quot;parse-names&quot;:false,&quot;dropping-particle&quot;:&quot;&quot;,&quot;non-dropping-particle&quot;:&quot;&quot;}],&quot;container-title&quot;:&quot;Nature Communications&quot;,&quot;DOI&quot;:&quot;10.1038/s41467-020-14300-5&quot;,&quot;ISSN&quot;:&quot;20411723&quot;,&quot;issued&quot;:{&quot;date-parts&quot;:[[2020]]},&quot;abstract&quot;:&quot;Severe droughts have the potential to reduce forest productivity and trigger tree mortality. Most trees face several drought events during their life and therefore resilience to dry conditions may be crucial to long-term survival. We assessed how growth resilience to severe droughts, including its components resistance and recovery, is related to the ability to survive future droughts by using a tree-ring database of surviving and now-dead trees from 118 sites (22 species, &gt;3,500 trees). We found that, across the variety of regions and species sampled, trees that died during water shortages were less resilient to previous non-lethal droughts, relative to coexisting surviving trees of the same species. In angiosperms, drought-related mortality risk is associated with lower resistance (low capacity to reduce impact of the initial drought), while it is related to reduced recovery (low capacity to attain pre-drought growth rates) in gymnosperms. The different resilience strategies in these two taxonomic groups open new avenues to improve our understanding and prediction of drought-induced mortality.&quot;,&quot;issue&quot;:&quot;1&quot;,&quot;volume&quot;:&quot;11&quot;,&quot;container-title-short&quot;:&quot;Nat Commun&quot;},&quot;isTemporary&quot;:false}]},{&quot;citationID&quot;:&quot;MENDELEY_CITATION_26e1ad1a-1b24-40bd-b7aa-79421309ac11&quot;,&quot;properties&quot;:{&quot;noteIndex&quot;:0},&quot;isEdited&quot;:false,&quot;manualOverride&quot;:{&quot;isManuallyOverridden&quot;:false,&quot;citeprocText&quot;:&quot;(F. Sun et al., 2020)&quot;,&quot;manualOverrideText&quot;:&quot;&quot;},&quot;citationTag&quot;:&quot;MENDELEY_CITATION_v3_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&quot;,&quot;citationItems&quot;:[{&quot;id&quot;:&quot;c598c3d8-a841-3e05-897b-8a8eb5ba633e&quot;,&quot;itemData&quot;:{&quot;type&quot;:&quot;article-journal&quot;,&quot;id&quot;:&quot;c598c3d8-a841-3e05-897b-8a8eb5ba633e&quot;,&quot;title&quot;:&quot;Long-term increase in rainfall decreases soil organic phosphorus decomposition in tropical forests&quot;,&quot;author&quot;:[{&quot;family&quot;:&quot;Sun&quot;,&quot;given&quot;:&quot;Feng&quot;,&quot;parse-names&quot;:false,&quot;dropping-particle&quot;:&quot;&quot;,&quot;non-dropping-particle&quot;:&quot;&quot;},{&quot;family&quot;:&quot;Song&quot;,&quot;given&quot;:&quot;Chengjun&quot;,&quot;parse-names&quot;:false,&quot;dropping-particle&quot;:&quot;&quot;,&quot;non-dropping-particle&quot;:&quot;&quot;},{&quot;family&quot;:&quot;Wang&quot;,&quot;given&quot;:&quot;Mei&quot;,&quot;parse-names&quot;:false,&quot;dropping-particle&quot;:&quot;&quot;,&quot;non-dropping-particle&quot;:&quot;&quot;},{&quot;family&quot;:&quot;Lai&quot;,&quot;given&quot;:&quot;Derrick Y.F.&quot;,&quot;parse-names&quot;:false,&quot;dropping-particle&quot;:&quot;&quot;,&quot;non-dropping-particle&quot;:&quot;&quot;},{&quot;family&quot;:&quot;Tariq&quot;,&quot;given&quot;:&quot;Akash&quot;,&quot;parse-names&quot;:false,&quot;dropping-particle&quot;:&quot;&quot;,&quot;non-dropping-particle&quot;:&quot;&quot;},{&quot;family&quot;:&quot;Zeng&quot;,&quot;given&quot;:&quot;Fanjiang&quot;,&quot;parse-names&quot;:false,&quot;dropping-particle&quot;:&quot;&quot;,&quot;non-dropping-particle&quot;:&quot;&quot;},{&quot;family&quot;:&quot;Zhong&quot;,&quot;given&quot;:&quot;Qiuping&quot;,&quot;parse-names&quot;:false,&quot;dropping-particle&quot;:&quot;&quot;,&quot;non-dropping-particle&quot;:&quot;&quot;},{&quot;family&quot;:&quot;Wang&quot;,&quot;given&quot;:&quot;Faming&quot;,&quot;parse-names&quot;:false,&quot;dropping-particle&quot;:&quot;&quot;,&quot;non-dropping-particle&quot;:&quot;&quot;},{&quot;family&quot;:&quot;Li&quot;,&quot;given&quot;:&quot;Zhian&quot;,&quot;parse-names&quot;:false,&quot;dropping-particle&quot;:&quot;&quot;,&quot;non-dropping-particle&quot;:&quot;&quot;},{&quot;family&quot;:&quot;Peng&quot;,&quot;given&quot;:&quot;Changlian&quot;,&quot;parse-names&quot;:false,&quot;dropping-particle&quot;:&quot;&quot;,&quot;non-dropping-particle&quot;:&quot;&quot;}],&quot;container-title&quot;:&quot;Soil Biology and Biochemistry&quot;,&quot;DOI&quot;:&quot;10.1016/j.soilbio.2020.108056&quot;,&quot;ISSN&quot;:&quot;00380717&quot;,&quot;issued&quot;:{&quot;date-parts&quot;:[[2020]]},&quot;abstract&quot;:&quot;Increased rainfall may affect soil phosphorus (P) cycling in tropical forest ecosystems, yet the key biotic and abiotic factors that govern soil organic P transformations remain unclear. In this study, we conducted a long-term (7 years) rainfall manipulation experiment in the field to examine the effects of increased rainfall (+25%) in the wet season on soil P dynamics in a tropical forest. We found that an increase in rainfall in the wet season enhanced the maximum P adsorption capacity of forest soil as a result of a greater availability of soil organic matter and organic iron (Fe)/aluminum (Al) oxides. Newly formed stable ternary complexes between soil organic matter, metals (Mn, Mg and Ca) and P increased the surface adsorption of soil organic P. Moreover, the alkaline phosphomonoesterase (ALP) activity was reduced under our experimental treatment owing to a decrease in the abundance of both ALP-producing bacteria (Bradyrhizobium and Methylobacterium being the dominant genera) and bacterivores (Rhabditis and Acrobeloides). Our findings demonstrated an overall negative impact of elevated rainfall in wet season on soil organic P decomposition in tropical forests through the enhancement of soil P adsorption capacity and the inhibition of soil ALP activities. Our results implied that a long-term rainfall increase in the wet season could increase soil organic P accumulation, which in turn further reduce soil P availability for plant uptake in the tropical forests.&quot;,&quot;volume&quot;:&quot;151&quot;,&quot;container-title-short&quot;:&quot;Soil Biol Biochem&quot;},&quot;isTemporary&quot;:false}]},{&quot;citationID&quot;:&quot;MENDELEY_CITATION_d97dd68e-bc7e-4648-a479-74f081b596fa&quot;,&quot;properties&quot;:{&quot;noteIndex&quot;:0},&quot;isEdited&quot;:false,&quot;manualOverride&quot;:{&quot;isManuallyOverridden&quot;:false,&quot;citeprocText&quot;:&quot;(Waagner et al., 2011)&quot;,&quot;manualOverrideText&quot;:&quot;&quot;},&quot;citationTag&quot;:&quot;MENDELEY_CITATION_v3_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&quot;,&quot;citationItems&quot;:[{&quot;id&quot;:&quot;d5f9d2e6-abfc-336c-84fb-58e4adba2246&quot;,&quot;itemData&quot;:{&quot;type&quot;:&quot;article-journal&quot;,&quot;id&quot;:&quot;d5f9d2e6-abfc-336c-84fb-58e4adba2246&quot;,&quot;title&quot;:&quot;Recovery of reproduction after drought in the soil living Folsomia candida (Collembola)&quot;,&quot;author&quot;:[{&quot;family&quot;:&quot;Waagner&quot;,&quot;given&quot;:&quot;Dorthe&quot;,&quot;parse-names&quot;:false,&quot;dropping-particle&quot;:&quot;&quot;,&quot;non-dropping-particle&quot;:&quot;&quot;},{&quot;family&quot;:&quot;Bayley&quot;,&quot;given&quot;:&quot;Mark&quot;,&quot;parse-names&quot;:false,&quot;dropping-particle&quot;:&quot;&quot;,&quot;non-dropping-particle&quot;:&quot;&quot;},{&quot;family&quot;:&quot;Holmstrup&quot;,&quot;given&quot;:&quot;Martin&quot;,&quot;parse-names&quot;:false,&quot;dropping-particle&quot;:&quot;&quot;,&quot;non-dropping-particle&quot;:&quot;&quot;}],&quot;container-title&quot;:&quot;Soil Biology and Biochemistry&quot;,&quot;DOI&quot;:&quot;10.1016/j.soilbio.2010.11.028&quot;,&quot;ISSN&quot;:&quot;00380717&quot;,&quot;issued&quot;:{&quot;date-parts&quot;:[[2011]]},&quot;abstract&quot;:&quot;Soil dwelling (euedaphic) Collembola have evolved to live in soil pores where the atmosphere is saturated with water vapour. Here we show that reproduction in the euedaphic Folsomia candida ceases during drought where soil water potentials are lower than -7 bar (∼99.4% RH). Recovery of the moulting cycle after cessation of drought showed increasing delay with increasing previous drought pressure. However, reproduction was rapidly resumed. Only in F. candida recovering from the most severe drought (-55 bar, 96% RH) was the time lapse between drought and resumed reproduction significantly different from the control (99.4% RH). Furthermore, the final numbers of eggs were unaffected by the degree of drought exposure. Hence, these results suggest that while even very mild drought will stop the reproductive cycle, subsequent recovery is rapid and complete. © 2010 Elsevier Ltd.&quot;,&quot;issue&quot;:&quot;3&quot;,&quot;volume&quot;:&quot;43&quot;,&quot;container-title-short&quot;:&quot;Soil Biol Biochem&quot;},&quot;isTemporary&quot;:false}]},{&quot;citationID&quot;:&quot;MENDELEY_CITATION_240f97aa-2e90-41d1-849f-afa77a041e4c&quot;,&quot;properties&quot;:{&quot;noteIndex&quot;:0},&quot;isEdited&quot;:false,&quot;manualOverride&quot;:{&quot;isManuallyOverridden&quot;:false,&quot;citeprocText&quot;:&quot;(Petersen, 2011)&quot;,&quot;manualOverrideText&quot;:&quot;&quot;},&quot;citationTag&quot;:&quot;MENDELEY_CITATION_v3_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&quot;,&quot;citationItems&quot;:[{&quot;id&quot;:&quot;50978f11-0700-35ac-838c-a0d726e11e66&quot;,&quot;itemData&quot;:{&quot;type&quot;:&quot;article-journal&quot;,&quot;id&quot;:&quot;50978f11-0700-35ac-838c-a0d726e11e66&quot;,&quot;title&quot;:&quot;Collembolan communities in shrublands along climatic gradients in Europe and the effects of experimental warming and drought on population density, biomass and diversity&quot;,&quot;author&quot;:[{&quot;family&quot;:&quot;Petersen&quot;,&quot;given&quot;:&quot;Henning&quot;,&quot;parse-names&quot;:false,&quot;dropping-particle&quot;:&quot;&quot;,&quot;non-dropping-particle&quot;:&quot;&quot;}],&quot;container-title&quot;:&quot;Soil Organisms&quot;,&quot;ISSN&quot;:&quot;1864-6417&quot;,&quot;issued&quot;:{&quot;date-parts&quot;:[[2011]]},&quot;abstract&quot;:&quot;Sampling of arthropods from plants, soil surface and soil was carried out at six sites in shrublands across Europe as part of a multi-disciplinary, EU-sponsored ecosystem research project: ‘VULCAN: Vulnerability assessment of shrubland ecosystems in Europe under climatic changes’. Climatic gradients spanned from cold temperate heath- and moorland (Netherlands, Denmark, Wales) to Mediterranean maquis (Catalonia, Sardinia) and from moist moorland (Wales) to dry continental forest-steppe shrubland (Hungary). The ex- perimental setup at each site included three warming plots where radiation during the night was impeded, resulting in an average air temperature increase of 0.3–1.3 °C. (April–June 2003), three drought plots where precipitation was prevented during 1–4 months in the growing season and three control plots. Collembolan biomass and, less distinctly, population density and average individual weight in the control plots decreased from the northern to the southern sites, suggesting a latitudinal cline controlled by tempera- ture or interaction between temperature and moisture. In contrast, species richness tended to increase from North to South. The extremely dry Hungarian site with low biomass and number of species differed from this pattern and fit into a moisture-controlled cline from humid Atlantic to dry continental climates. These observations may reflect long-term adaptations to climate. Both warming and drought treatments resulted in significant effects on collembolan density and biomass. More significant effects were observed in the drought treatments than in the warming treatments. The most significant effects for total Collembola and individual collembolan species were found in the Dutch and the Spanish sites, while only few were found in the British, Hungarian and Italian sites. Nearly all significant effects of both warming and drought treatments were negative. Differential responses, i.e. negative, positive or unaffected, of individual species resulted in changes in community structure. The vertical distribution between plants, soil surface and soil showed an increasing proportion of collembolan biomass in the soil layer concurrently with a decreasing proportion in the soil surface layer from the northern to the southern sites. The same change in vertical distribution was observed in several sites as a response to the warming and drought treatments. It is concluded that the effects on collembolan communities resulting from clima- tic manipulations are very complicated and the result of many direct and indirect factors, partly acting in opposite directions.&quot;,&quot;issue&quot;:&quot;3&quot;,&quot;volume&quot;:&quot;83&quot;,&quot;container-title-short&quot;:&quot;Soil Org&quot;},&quot;isTemporary&quot;:false}]},{&quot;citationID&quot;:&quot;MENDELEY_CITATION_eaf3242a-3175-43ef-a4ca-7c5c3072dfb5&quot;,&quot;properties&quot;:{&quot;noteIndex&quot;:0},&quot;isEdited&quot;:false,&quot;manualOverride&quot;:{&quot;isManuallyOverridden&quot;:true,&quot;citeprocText&quot;:&quot;(Adis &amp;#38; Junk, 2002)&quot;,&quot;manualOverrideText&quot;:&quot;(Adis &amp; Junk, 2002; &quot;},&quot;citationTag&quot;:&quot;MENDELEY_CITATION_v3_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&quot;,&quot;citationItems&quot;:[{&quot;id&quot;:&quot;cb0592e0-76cd-3841-8c8a-8ab22925618d&quot;,&quot;itemData&quot;:{&quot;type&quot;:&quot;article-journal&quot;,&quot;id&quot;:&quot;cb0592e0-76cd-3841-8c8a-8ab22925618d&quot;,&quot;title&quot;:&quot;Terrestrial invertebrates inhabiting lowland river floodplains of Central Amazonia and Central Europe: A review&quot;,&quot;author&quot;:[{&quot;family&quot;:&quot;Adis&quot;,&quot;given&quot;:&quot;Joachim&quot;,&quot;parse-names&quot;:false,&quot;dropping-particle&quot;:&quot;&quot;,&quot;non-dropping-particle&quot;:&quot;&quot;},{&quot;family&quot;:&quot;Junk&quot;,&quot;given&quot;:&quot;Wolfgang J.&quot;,&quot;parse-names&quot;:false,&quot;dropping-particle&quot;:&quot;&quot;,&quot;non-dropping-particle&quot;:&quot;&quot;}],&quot;container-title&quot;:&quot;Freshwater Biology&quot;,&quot;DOI&quot;:&quot;10.1046/j.1365-2427.2002.00892.x&quot;,&quot;ISSN&quot;:&quot;00465070&quot;,&quot;issued&quot;:{&quot;date-parts&quot;:[[2002]]},&quot;abstract&quot;:&quot;1. Amazonian terrestrial invertebrates produce high population densities during favourable periods and may suffer a drastic decrease during occasional floods and droughts. However, the monomodal, predictable flood pulse of the larger Amazonian rivers favours the development of morphological (respiratory organs, wing-dimorphism), phenological (synchronization of life cycles, univoltine mode of life), physiological (flooding ability, gonad dormancy, alternating number of developmental stages), and behavioural adaptations (migration, temporal diving) with numerous interactions. 2. In lowlands of Central Europe, the flood pulse of large rivers is less predictable than in Central Amazonia and is superimposed by the seasonal light/temperature pulse (summer/winter regime). Some terrestrial invertebrates show physiological resistance against inundation or drought, phenologies fitting the normal annual rhythm of water level fluctuation (quiescence or diapause of eggs or adult invertebrates), high dispersal ability and migration. However, most species survive simply using a 'risk strategy', combining high reproduction rates, dispersal and reimmigration following catastrophic events. 3. The diversity of species in terrestrial invertebrates is lower in lowland riverine ecosystems of Central Amazonia and Central Europe compared with the respective uplands because of flood stress in these systems. However, floodplains in Central Amazonia possess a greater number of endemic species in comparison with Central European floodplains because of long periods of fairly stable climatic conditions in comparison with large palaeoclimatic changes in Central Europe.&quot;,&quot;issue&quot;:&quot;4&quot;,&quot;volume&quot;:&quot;47&quot;,&quot;container-title-short&quot;:&quot;Freshw Biol&quot;},&quot;isTemporary&quot;:false}]},{&quot;citationID&quot;:&quot;MENDELEY_CITATION_39ba5975-71b0-4b62-a35b-0b9ff3396acd&quot;,&quot;properties&quot;:{&quot;noteIndex&quot;:0},&quot;isEdited&quot;:false,&quot;manualOverride&quot;:{&quot;isManuallyOverridden&quot;:false,&quot;citeprocText&quot;:&quot;(Nielsen &amp;#38; Ball, 2015; Petersen, 2011)&quot;,&quot;manualOverrideText&quot;:&quot;&quot;},&quot;citationTag&quot;:&quot;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&quot;,&quot;citationItems&quot;:[{&quot;id&quot;:&quot;08a410b8-779e-3cf8-b800-f59d15da6790&quot;,&quot;itemData&quot;:{&quot;type&quot;:&quot;article&quot;,&quot;id&quot;:&quot;08a410b8-779e-3cf8-b800-f59d15da6790&quot;,&quot;title&quot;:&quot;Impacts of altered precipitation regimes on soil communities and biogeochemistry in arid and semi-arid ecosystems&quot;,&quot;author&quot;:[{&quot;family&quot;:&quot;Nielsen&quot;,&quot;given&quot;:&quot;Uffe N.&quot;,&quot;parse-names&quot;:false,&quot;dropping-particle&quot;:&quot;&quot;,&quot;non-dropping-particle&quot;:&quot;&quot;},{&quot;family&quot;:&quot;Ball&quot;,&quot;given&quot;:&quot;Becky A.&quot;,&quot;parse-names&quot;:false,&quot;dropping-particle&quot;:&quot;&quot;,&quot;non-dropping-particle&quot;:&quot;&quot;}],&quot;container-title&quot;:&quot;Global Change Biology&quot;,&quot;DOI&quot;:&quot;10.1111/gcb.12789&quot;,&quot;ISSN&quot;:&quot;13652486&quot;,&quot;issued&quot;:{&quot;date-parts&quot;:[[2015]]},&quot;abstract&quot;:&quot;Altered precipitation patterns resulting from climate change will have particularly significant consequences in water-limited ecosystems, such as arid to semi-arid ecosystems, where discontinuous inputs of water control biological processes. Given that these ecosystems cover more than a third of Earth's terrestrial surface, it is important to understand how they respond to such alterations. Altered water availability may impact both aboveground and belowground communities and the interactions between these, with potential impacts on ecosystem functioning; however, most studies to date have focused exclusively on vegetation responses to altered precipitation regimes. To synthesize our understanding of potential climate change impacts on dryland ecosystems, we present here a review of current literature that reports the effects of precipitation events and altered precipitation regimes on belowground biota and biogeochemical cycling. Increased precipitation generally increases microbial biomass and fungal:bacterial ratio. Few studies report responses to reduced precipitation but the effects likely counter those of increased precipitation. Altered precipitation regimes have also been found to alter microbial community composition but broader generalizations are difficult to make. Changes in event size and frequency influences invertebrate activity and density with cascading impacts on the soil food web, which will likely impact carbon and nutrient pools. The long-term implications for biogeochemical cycling are inconclusive but several studies suggest that increased aridity may cause decoupling of carbon and nutrient cycling. We propose a new conceptual framework that incorporates hierarchical biotic responses to individual precipitation events more explicitly, including moderation of microbial activity and biomass by invertebrate grazing, and use this framework to make some predictions on impacts of altered precipitation regimes in terms of event size and frequency as well as mean annual precipitation. While our understanding of dryland ecosystems is improving, there is still a great need for longer term in situ manipulations of precipitation regime to test our model.&quot;,&quot;issue&quot;:&quot;4&quot;,&quot;volume&quot;:&quot;21&quot;,&quot;container-title-short&quot;:&quot;Glob Chang Biol&quot;},&quot;isTemporary&quot;:false},{&quot;id&quot;:&quot;50978f11-0700-35ac-838c-a0d726e11e66&quot;,&quot;itemData&quot;:{&quot;type&quot;:&quot;article-journal&quot;,&quot;id&quot;:&quot;50978f11-0700-35ac-838c-a0d726e11e66&quot;,&quot;title&quot;:&quot;Collembolan communities in shrublands along climatic gradients in Europe and the effects of experimental warming and drought on population density, biomass and diversity&quot;,&quot;author&quot;:[{&quot;family&quot;:&quot;Petersen&quot;,&quot;given&quot;:&quot;Henning&quot;,&quot;parse-names&quot;:false,&quot;dropping-particle&quot;:&quot;&quot;,&quot;non-dropping-particle&quot;:&quot;&quot;}],&quot;container-title&quot;:&quot;Soil Organisms&quot;,&quot;ISSN&quot;:&quot;1864-6417&quot;,&quot;issued&quot;:{&quot;date-parts&quot;:[[2011]]},&quot;abstract&quot;:&quot;Sampling of arthropods from plants, soil surface and soil was carried out at six sites in shrublands across Europe as part of a multi-disciplinary, EU-sponsored ecosystem research project: ‘VULCAN: Vulnerability assessment of shrubland ecosystems in Europe under climatic changes’. Climatic gradients spanned from cold temperate heath- and moorland (Netherlands, Denmark, Wales) to Mediterranean maquis (Catalonia, Sardinia) and from moist moorland (Wales) to dry continental forest-steppe shrubland (Hungary). The ex- perimental setup at each site included three warming plots where radiation during the night was impeded, resulting in an average air temperature increase of 0.3–1.3 °C. (April–June 2003), three drought plots where precipitation was prevented during 1–4 months in the growing season and three control plots. Collembolan biomass and, less distinctly, population density and average individual weight in the control plots decreased from the northern to the southern sites, suggesting a latitudinal cline controlled by tempera- ture or interaction between temperature and moisture. In contrast, species richness tended to increase from North to South. The extremely dry Hungarian site with low biomass and number of species differed from this pattern and fit into a moisture-controlled cline from humid Atlantic to dry continental climates. These observations may reflect long-term adaptations to climate. Both warming and drought treatments resulted in significant effects on collembolan density and biomass. More significant effects were observed in the drought treatments than in the warming treatments. The most significant effects for total Collembola and individual collembolan species were found in the Dutch and the Spanish sites, while only few were found in the British, Hungarian and Italian sites. Nearly all significant effects of both warming and drought treatments were negative. Differential responses, i.e. negative, positive or unaffected, of individual species resulted in changes in community structure. The vertical distribution between plants, soil surface and soil showed an increasing proportion of collembolan biomass in the soil layer concurrently with a decreasing proportion in the soil surface layer from the northern to the southern sites. The same change in vertical distribution was observed in several sites as a response to the warming and drought treatments. It is concluded that the effects on collembolan communities resulting from clima- tic manipulations are very complicated and the result of many direct and indirect factors, partly acting in opposite directions.&quot;,&quot;issue&quot;:&quot;3&quot;,&quot;volume&quot;:&quot;83&quot;,&quot;container-title-short&quot;:&quot;Soil Org&quot;},&quot;isTemporary&quot;:false}]},{&quot;citationID&quot;:&quot;MENDELEY_CITATION_343fa54a-770c-46c5-861e-6d5210ced78a&quot;,&quot;properties&quot;:{&quot;noteIndex&quot;:0},&quot;isEdited&quot;:false,&quot;manualOverride&quot;:{&quot;isManuallyOverridden&quot;:false,&quot;citeprocText&quot;:&quot;(Bachar et al., 2010)&quot;,&quot;manualOverrideText&quot;:&quot;&quot;},&quot;citationTag&quot;:&quot;MENDELEY_CITATION_v3_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&quot;,&quot;citationItems&quot;:[{&quot;id&quot;:&quot;df3bd200-aaa8-3c59-b25c-5c2dc36849dd&quot;,&quot;itemData&quot;:{&quot;type&quot;:&quot;article-journal&quot;,&quot;id&quot;:&quot;df3bd200-aaa8-3c59-b25c-5c2dc36849dd&quot;,&quot;title&quot;:&quot;Soil Microbial Abundance and Diversity Along a Low Precipitation Gradient&quot;,&quot;author&quot;:[{&quot;family&quot;:&quot;Bachar&quot;,&quot;given&quot;:&quot;Ami&quot;,&quot;parse-names&quot;:false,&quot;dropping-particle&quot;:&quot;&quot;,&quot;non-dropping-particle&quot;:&quot;&quot;},{&quot;family&quot;:&quot;Al-Ashhab&quot;,&quot;given&quot;:&quot;Ashraf&quot;,&quot;parse-names&quot;:false,&quot;dropping-particle&quot;:&quot;&quot;,&quot;non-dropping-particle&quot;:&quot;&quot;},{&quot;family&quot;:&quot;Soares&quot;,&quot;given&quot;:&quot;M. Ines M.&quot;,&quot;parse-names&quot;:false,&quot;dropping-particle&quot;:&quot;&quot;,&quot;non-dropping-particle&quot;:&quot;&quot;},{&quot;family&quot;:&quot;Sklarz&quot;,&quot;given&quot;:&quot;Menachem Y.&quot;,&quot;parse-names&quot;:false,&quot;dropping-particle&quot;:&quot;&quot;,&quot;non-dropping-particle&quot;:&quot;&quot;},{&quot;family&quot;:&quot;Angel&quot;,&quot;given&quot;:&quot;Roey&quot;,&quot;parse-names&quot;:false,&quot;dropping-particle&quot;:&quot;&quot;,&quot;non-dropping-particle&quot;:&quot;&quot;},{&quot;family&quot;:&quot;Ungar&quot;,&quot;given&quot;:&quot;Eugene D.&quot;,&quot;parse-names&quot;:false,&quot;dropping-particle&quot;:&quot;&quot;,&quot;non-dropping-particle&quot;:&quot;&quot;},{&quot;family&quot;:&quot;Gillor&quot;,&quot;given&quot;:&quot;Osnat&quot;,&quot;parse-names&quot;:false,&quot;dropping-particle&quot;:&quot;&quot;,&quot;non-dropping-particle&quot;:&quot;&quot;}],&quot;container-title&quot;:&quot;Microbial Ecology&quot;,&quot;DOI&quot;:&quot;10.1007/s00248-010-9727-1&quot;,&quot;ISSN&quot;:&quot;00953628&quot;,&quot;issued&quot;:{&quot;date-parts&quot;:[[2010]]},&quot;abstract&quot;:&quot;The exploration of spatial patterns of abundance and diversity patterns along precipitation gradients has focused for centuries on plants and animals; microbial profiles along such gradients are largely unknown. We studied the effects of soil pH, nutrient concentration, salinity, and water content on bacterial abundance and diversity in soils collected from Mediterranean, semi-arid, and arid sites receiving approximately 400, 300, and 100 mm annual precipitation, respectively. Bacterial diversity was evaluated by terminal restriction fragment length polymorphism and clone library analyses and the patterns obtained varied with the climatic regions. Over 75% of the sequenced clones were unique to their environment, while ~2% were shared by all sites, yet, the Mediterranean and semi-arid sites had more common clones (~9%) than either had with the arid site (4.7% and 6%, respectively). The microbial abundance, estimated by phospholipid fatty acids and real-time quantitative PCR assays, was significantly lower in the arid region. Our results indicate that although soil bacterial abundance decreases with precipitation, bacterial diversity is independent of precipitation gradient. Furthermore, community composition was found to be unique to each ecosystem. © 2010 Springer Science+Business Media, LLC.&quot;,&quot;issue&quot;:&quot;2&quot;,&quot;volume&quot;:&quot;60&quot;,&quot;container-title-short&quot;:&quot;Microb Ecol&quot;},&quot;isTemporary&quot;:false}]},{&quot;citationID&quot;:&quot;MENDELEY_CITATION_13f8528f-8f11-4fff-8575-5c4030d439e5&quot;,&quot;properties&quot;:{&quot;noteIndex&quot;:0},&quot;isEdited&quot;:false,&quot;manualOverride&quot;:{&quot;isManuallyOverridden&quot;:false,&quot;citeprocText&quot;:&quot;(Verhoef &amp;#38; Dorel, 1988)&quot;,&quot;manualOverrideText&quot;:&quot;&quot;},&quot;citationTag&quot;:&quot;MENDELEY_CITATION_v3_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&quot;,&quot;citationItems&quot;:[{&quot;id&quot;:&quot;1088d1dc-95ef-37cb-b4fd-9b6b6263ffa6&quot;,&quot;itemData&quot;:{&quot;type&quot;:&quot;chapter&quot;,&quot;id&quot;:&quot;1088d1dc-95ef-37cb-b4fd-9b6b6263ffa6&quot;,&quot;title&quot;:&quot;Effects of Ammonia Deposition on Animal-Mediated Nitrogen Mineralization and Acidity in Coniferous Forest Soils in the Netherlands&quot;,&quot;author&quot;:[{&quot;family&quot;:&quot;Verhoef&quot;,&quot;given&quot;:&quot;H. A.&quot;,&quot;parse-names&quot;:false,&quot;dropping-particle&quot;:&quot;&quot;,&quot;non-dropping-particle&quot;:&quot;&quot;},{&quot;family&quot;:&quot;Dorel&quot;,&quot;given&quot;:&quot;F. G.&quot;,&quot;parse-names&quot;:false,&quot;dropping-particle&quot;:&quot;&quot;,&quot;non-dropping-particle&quot;:&quot;&quot;}],&quot;container-title&quot;:&quot;Air Pollution and Ecosystems&quot;,&quot;DOI&quot;:&quot;10.1007/978-94-009-4003-1_107&quot;,&quot;issued&quot;:{&quot;date-parts&quot;:[[1988]]},&quot;abstract&quot;:&quot;In forests in the south-east of the Netherlands, the available nitrogen in air and precipitation has greatly increased, mainly due to the evaporation of ammonia from, mainly liquid, farmyard manure. Fresh Pinus-needles from that area have on the tree a much higher nitrogen content than that of needles from a \&quot;clean\&quot; Pinus-stand. In microcosms the nitrogen mineralization of the litter and fermentation layer from both stands has been compared. Ammonification dominated only in the litter layer of the \&quot;clean\&quot; stand. In its fermentation layer and in both layers of the \&quot;saturated\&quot; stand, however, nitrification dominated. The collembolan Tomocerus minor increased mineralization in all layers but the “saturated” fermentation layer; there it decreased nitrogen mineralization. Decomposition, measured as dry weight loss, of the “saturated” layers was lower than that of the “clean” layers. Fumigation with NH3 on \&quot;clean\&quot; layers neutralizes the acidifying effect of SO2 treatment.&quot;,&quot;container-title-short&quot;:&quot;&quot;},&quot;isTemporary&quot;:false}]},{&quot;citationID&quot;:&quot;MENDELEY_CITATION_1e351b2b-d4e2-4a11-a227-bd05ee1935a9&quot;,&quot;properties&quot;:{&quot;noteIndex&quot;:0},&quot;isEdited&quot;:false,&quot;manualOverride&quot;:{&quot;isManuallyOverridden&quot;:false,&quot;citeprocText&quot;:&quot;(Miller &amp;#38; Baharuddin, 1987)&quot;,&quot;manualOverrideText&quot;:&quot;&quot;},&quot;citationTag&quot;:&quot;MENDELEY_CITATION_v3_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&quot;,&quot;citationItems&quot;:[{&quot;id&quot;:&quot;d8f501da-5471-36d7-b422-7f5e5e487e0b&quot;,&quot;itemData&quot;:{&quot;type&quot;:&quot;article-journal&quot;,&quot;id&quot;:&quot;d8f501da-5471-36d7-b422-7f5e5e487e0b&quot;,&quot;title&quot;:&quot;Interrill erodibility of highly weathered soils&quot;,&quot;author&quot;:[{&quot;family&quot;:&quot;Miller&quot;,&quot;given&quot;:&quot;W. P.&quot;,&quot;parse-names&quot;:false,&quot;dropping-particle&quot;:&quot;&quot;,&quot;non-dropping-particle&quot;:&quot;&quot;},{&quot;family&quot;:&quot;Baharuddin&quot;,&quot;given&quot;:&quot;M. K.&quot;,&quot;parse-names&quot;:false,&quot;dropping-particle&quot;:&quot;&quot;,&quot;non-dropping-particle&quot;:&quot;&quot;}],&quot;container-title&quot;:&quot;Communications in Soil Science and Plant Analysis&quot;,&quot;DOI&quot;:&quot;10.1080/00103628709367873&quot;,&quot;ISSN&quot;:&quot;15322416&quot;,&quot;issued&quot;:{&quot;date-parts&quot;:[[1987]]},&quot;abstract&quot;:&quot;In this study topsoil samples of fifteen Georgia Ultisols and Alfisols were used to assess the relative importance of total and water-dispersible particle size distribution, and aggregation by wet sieving on interrill erodibility. A measure of aggregate stability to raindrop impact and amounts of soil splash were also determined on the soils. Water-dispersibility was hypothesized to more accurately reflect availability of particles for transport and crusting under rainfall conditions than total (chemically dispersed) particle size. Correlation analysis showed that total silt and clay were not related to soil loss measured on small pans (interrill processes), nor were meaures of soil splash or stability under rainfall. Dispersible clay content and percentage of aggregates &gt; 1 mm diameter were correlated with soil loss. Regression of dispersible clay vs. soil loss gave significant linear and exponential predictive relationships. The effect of clay dispersion on both detachment and transport of sediments appears to explain these results. © 1987, Taylor &amp; Francis Group, LLC. All rights reserved.&quot;,&quot;issue&quot;:&quot;9&quot;,&quot;volume&quot;:&quot;18&quot;,&quot;container-title-short&quot;:&quot;Commun Soil Sci Plant Anal&quot;},&quot;isTemporary&quot;:false}]},{&quot;citationID&quot;:&quot;MENDELEY_CITATION_f34477c5-1588-4f4c-b3c8-048d2d16344d&quot;,&quot;properties&quot;:{&quot;noteIndex&quot;:0},&quot;isEdited&quot;:false,&quot;manualOverride&quot;:{&quot;isManuallyOverridden&quot;:false,&quot;citeprocText&quot;:&quot;(Seidl et al., 2017)&quot;,&quot;manualOverrideText&quot;:&quot;&quot;},&quot;citationTag&quot;:&quot;MENDELEY_CITATION_v3_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&quot;,&quot;citationItems&quot;:[{&quot;id&quot;:&quot;07040818-1f94-3838-8831-528ce6f28fa2&quot;,&quot;itemData&quot;:{&quot;type&quot;:&quot;article&quot;,&quot;id&quot;:&quot;07040818-1f94-3838-8831-528ce6f28fa2&quot;,&quot;title&quot;:&quot;Forest disturbances under climate change&quot;,&quot;author&quot;:[{&quot;family&quot;:&quot;Seidl&quot;,&quot;given&quot;:&quot;Rupert&quot;,&quot;parse-names&quot;:false,&quot;dropping-particle&quot;:&quot;&quot;,&quot;non-dropping-particle&quot;:&quot;&quot;},{&quot;family&quot;:&quot;Thom&quot;,&quot;given&quot;:&quot;Dominik&quot;,&quot;parse-names&quot;:false,&quot;dropping-particle&quot;:&quot;&quot;,&quot;non-dropping-particle&quot;:&quot;&quot;},{&quot;family&quot;:&quot;Kautz&quot;,&quot;given&quot;:&quot;Markus&quot;,&quot;parse-names&quot;:false,&quot;dropping-particle&quot;:&quot;&quot;,&quot;non-dropping-particle&quot;:&quot;&quot;},{&quot;family&quot;:&quot;Martin-Benito&quot;,&quot;given&quot;:&quot;Dario&quot;,&quot;parse-names&quot;:false,&quot;dropping-particle&quot;:&quot;&quot;,&quot;non-dropping-particle&quot;:&quot;&quot;},{&quot;family&quot;:&quot;Peltoniemi&quot;,&quot;given&quot;:&quot;Mikko&quot;,&quot;parse-names&quot;:false,&quot;dropping-particle&quot;:&quot;&quot;,&quot;non-dropping-particle&quot;:&quot;&quot;},{&quot;family&quot;:&quot;Vacchiano&quot;,&quot;given&quot;:&quot;Giorgio&quot;,&quot;parse-names&quot;:false,&quot;dropping-particle&quot;:&quot;&quot;,&quot;non-dropping-particle&quot;:&quot;&quot;},{&quot;family&quot;:&quot;Wild&quot;,&quot;given&quot;:&quot;Jan&quot;,&quot;parse-names&quot;:false,&quot;dropping-particle&quot;:&quot;&quot;,&quot;non-dropping-particle&quot;:&quot;&quot;},{&quot;family&quot;:&quot;Ascoli&quot;,&quot;given&quot;:&quot;Davide&quot;,&quot;parse-names&quot;:false,&quot;dropping-particle&quot;:&quot;&quot;,&quot;non-dropping-particle&quot;:&quot;&quot;},{&quot;family&quot;:&quot;Petr&quot;,&quot;given&quot;:&quot;Michal&quot;,&quot;parse-names&quot;:false,&quot;dropping-particle&quot;:&quot;&quot;,&quot;non-dropping-particle&quot;:&quot;&quot;},{&quot;family&quot;:&quot;Honkaniemi&quot;,&quot;given&quot;:&quot;Juha&quot;,&quot;parse-names&quot;:false,&quot;dropping-particle&quot;:&quot;&quot;,&quot;non-dropping-particle&quot;:&quot;&quot;},{&quot;family&quot;:&quot;Lexer&quot;,&quot;given&quot;:&quot;Manfred J.&quot;,&quot;parse-names&quot;:false,&quot;dropping-particle&quot;:&quot;&quot;,&quot;non-dropping-particle&quot;:&quot;&quot;},{&quot;family&quot;:&quot;Trotsiuk&quot;,&quot;given&quot;:&quot;Volodymyr&quot;,&quot;parse-names&quot;:false,&quot;dropping-particle&quot;:&quot;&quot;,&quot;non-dropping-particle&quot;:&quot;&quot;},{&quot;family&quot;:&quot;Mairota&quot;,&quot;given&quot;:&quot;Paola&quot;,&quot;parse-names&quot;:false,&quot;dropping-particle&quot;:&quot;&quot;,&quot;non-dropping-particle&quot;:&quot;&quot;},{&quot;family&quot;:&quot;Svoboda&quot;,&quot;given&quot;:&quot;Miroslav&quot;,&quot;parse-names&quot;:false,&quot;dropping-particle&quot;:&quot;&quot;,&quot;non-dropping-particle&quot;:&quot;&quot;},{&quot;family&quot;:&quot;Fabrika&quot;,&quot;given&quot;:&quot;Marek&quot;,&quot;parse-names&quot;:false,&quot;dropping-particle&quot;:&quot;&quot;,&quot;non-dropping-particle&quot;:&quot;&quot;},{&quot;family&quot;:&quot;Nagel&quot;,&quot;given&quot;:&quot;Thomas A.&quot;,&quot;parse-names&quot;:false,&quot;dropping-particle&quot;:&quot;&quot;,&quot;non-dropping-particle&quot;:&quot;&quot;},{&quot;family&quot;:&quot;Reyer&quot;,&quot;given&quot;:&quot;Christopher P.O.&quot;,&quot;parse-names&quot;:false,&quot;dropping-particle&quot;:&quot;&quot;,&quot;non-dropping-particle&quot;:&quot;&quot;}],&quot;container-title&quot;:&quot;Nature Climate Change&quot;,&quot;DOI&quot;:&quot;10.1038/nclimate3303&quot;,&quot;ISSN&quot;:&quot;17586798&quot;,&quot;issued&quot;:{&quot;date-parts&quot;:[[2017]]},&quot;abstract&quot;:&quot;Forest disturbances are sensitive to climate. However, our understanding of disturbance dynamics in response to climatic changes remains incomplete, particularly regarding large-scale patterns, interaction effects and dampening feedbacks. Here we provide a global synthesis of climate change effects on important abiotic (fire, drought, wind, snow and ice) and biotic (insects and pathogens) disturbance agents. Warmer and drier conditions particularly facilitate fire, drought and insect disturbances, while warmer and wetter conditions increase disturbances from wind and pathogens. Widespread interactions between agents are likely to amplify disturbances, while indirect climate effects such as vegetation changes can dampen long-term disturbance sensitivities to climate. Future changes in disturbance are likely to be most pronounced in coniferous forests and the boreal biome. We conclude that both ecosystems and society should be prepared for an increasingly disturbed future of forests.&quot;,&quot;issue&quot;:&quot;6&quot;,&quot;volume&quot;:&quot;7&quot;,&quot;container-title-short&quot;:&quot;Nat Clim Chang&quot;},&quot;isTemporary&quot;:false}]},{&quot;citationID&quot;:&quot;MENDELEY_CITATION_70696050-7265-4a49-babc-6e0d2b980c39&quot;,&quot;properties&quot;:{&quot;noteIndex&quot;:0},&quot;isEdited&quot;:false,&quot;manualOverride&quot;:{&quot;isManuallyOverridden&quot;:false,&quot;citeprocText&quot;:&quot;(F. Sun et al., 2016, 2018)&quot;,&quot;manualOverrideText&quot;:&quot;&quot;},&quot;citationTag&quot;:&quot;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&quot;,&quot;citationItems&quot;:[{&quot;id&quot;:&quot;164aab9f-8147-34f1-be98-6a8b4beb0c46&quot;,&quot;itemData&quot;:{&quot;type&quot;:&quot;article-journal&quot;,&quot;id&quot;:&quot;164aab9f-8147-34f1-be98-6a8b4beb0c46&quot;,&quot;title&quot;:&quot;Soybean supplementation increases the resilience of microbial and nematode communities in soil to extreme rainfall in an agroforestry system&quot;,&quot;author&quot;:[{&quot;family&quot;:&quot;Sun&quot;,&quot;given&quot;:&quot;Feng&quot;,&quot;parse-names&quot;:false,&quot;dropping-particle&quot;:&quot;&quot;,&quot;non-dropping-particle&quot;:&quot;&quot;},{&quot;family&quot;:&quot;Pan&quot;,&quot;given&quot;:&quot;Kaiwen&quot;,&quot;parse-names&quot;:false,&quot;dropping-particle&quot;:&quot;&quot;,&quot;non-dropping-particle&quot;:&quot;&quot;},{&quot;family&quot;:&quot;Li&quot;,&quot;given&quot;:&quot;Zilong&quot;,&quot;parse-names&quot;:false,&quot;dropping-particle&quot;:&quot;&quot;,&quot;non-dropping-particle&quot;:&quot;&quot;},{&quot;family&quot;:&quot;Wang&quot;,&quot;given&quot;:&quot;Sizhong&quot;,&quot;parse-names&quot;:false,&quot;dropping-particle&quot;:&quot;&quot;,&quot;non-dropping-particle&quot;:&quot;&quot;},{&quot;family&quot;:&quot;Tariq&quot;,&quot;given&quot;:&quot;Akash&quot;,&quot;parse-names&quot;:false,&quot;dropping-particle&quot;:&quot;&quot;,&quot;non-dropping-particle&quot;:&quot;&quot;},{&quot;family&quot;:&quot;Olatunji&quot;,&quot;given&quot;:&quot;Olusanya Abiodun&quot;,&quot;parse-names&quot;:false,&quot;dropping-particle&quot;:&quot;&quot;,&quot;non-dropping-particle&quot;:&quot;&quot;},{&quot;family&quot;:&quot;Sun&quot;,&quot;given&quot;:&quot;Xiaoming&quot;,&quot;parse-names&quot;:false,&quot;dropping-particle&quot;:&quot;&quot;,&quot;non-dropping-particle&quot;:&quot;&quot;},{&quot;family&quot;:&quot;Zhang&quot;,&quot;given&quot;:&quot;Lin&quot;,&quot;parse-names&quot;:false,&quot;dropping-particle&quot;:&quot;&quot;,&quot;non-dropping-particle&quot;:&quot;&quot;},{&quot;family&quot;:&quot;Shi&quot;,&quot;given&quot;:&quot;Weiyu&quot;,&quot;parse-names&quot;:false,&quot;dropping-particle&quot;:&quot;&quot;,&quot;non-dropping-particle&quot;:&quot;&quot;},{&quot;family&quot;:&quot;Wu&quot;,&quot;given&quot;:&quot;Xiaogang&quot;,&quot;parse-names&quot;:false,&quot;dropping-particle&quot;:&quot;&quot;,&quot;non-dropping-particle&quot;:&quot;&quot;}],&quot;container-title&quot;:&quot;Science of the Total Environment&quot;,&quot;DOI&quot;:&quot;10.1016/j.scitotenv.2018.01.063&quot;,&quot;ISSN&quot;:&quot;18791026&quot;,&quot;issued&quot;:{&quot;date-parts&quot;:[[2018]]},&quot;abstract&quot;:&quot;A current challenge for ecological research in agriculture is to identify ways in which to improve the resilience of the soil food web to extreme climate events, such as severe rainfall. Plant species composition influence soil biota communities differently, which might affect the recovery of soil food web after extreme rainfall. We compared the effects of rainfall stress up on the soil microbial food web in three planting systems: a monoculture of the focal species Zanthoxylum bungeanum and mixed cultures of Z. bungeanum and Medicago sativa or Z. bungeanum and Glycine max. We tested the effect of the presence of a legume on the recovery of trophic interactions between microorganisms and nematodes after extreme rainfall. Our results indicated that all chemical properties of the soil recovered to control levels (normal rainfall) in the three planting systems 45 days after exposure to extreme rain. However, on day 45, the bulk microbial community differed from controls in the monoculture treatment, but not in the two mixed planting treatments. The nematode community did not fully recover in the monoculture or Z. bungeanum and M. sativa treatments, while nematode populations in the combined Z. bungeanum and G. max treatment were indistinguishable from controls. G. max performed better than M. sativa in terms of increasing the resilience of microbial and nematode communities to extreme rainfall. Soil microbial biomass and nematode density were positively correlated with the available carbon and nitrogen content in soil, demonstrating a link between soil health and biological properties. This study demonstrated that certain leguminous plants can stabilize the soil food web via interactions with soil biota communities after extreme rainfall.&quot;,&quot;volume&quot;:&quot;626&quot;,&quot;container-title-short&quot;:&quot;&quot;},&quot;isTemporary&quot;:false},{&quot;id&quot;:&quot;3dffe8cc-8c5c-35ca-8f2a-804579125661&quot;,&quot;itemData&quot;:{&quot;type&quot;:&quot;article-journal&quot;,&quot;id&quot;:&quot;3dffe8cc-8c5c-35ca-8f2a-804579125661&quot;,&quot;title&quot;:&quot;The response of the soil microbial food web to extreme rainfall under different plant systems&quot;,&quot;author&quot;:[{&quot;family&quot;:&quot;Sun&quot;,&quot;given&quot;:&quot;Feng&quot;,&quot;parse-names&quot;:false,&quot;dropping-particle&quot;:&quot;&quot;,&quot;non-dropping-particle&quot;:&quot;&quot;},{&quot;family&quot;:&quot;Pan&quot;,&quot;given&quot;:&quot;Kaiwen&quot;,&quot;parse-names&quot;:false,&quot;dropping-particle&quot;:&quot;&quot;,&quot;non-dropping-particle&quot;:&quot;&quot;},{&quot;family&quot;:&quot;Tariq&quot;,&quot;given&quot;:&quot;Akash&quot;,&quot;parse-names&quot;:false,&quot;dropping-particle&quot;:&quot;&quot;,&quot;non-dropping-particle&quot;:&quot;&quot;},{&quot;family&quot;:&quot;Zhang&quot;,&quot;given&quot;:&quot;Lin&quot;,&quot;parse-names&quot;:false,&quot;dropping-particle&quot;:&quot;&quot;,&quot;non-dropping-particle&quot;:&quot;&quot;},{&quot;family&quot;:&quot;Sun&quot;,&quot;given&quot;:&quot;Xiaoming&quot;,&quot;parse-names&quot;:false,&quot;dropping-particle&quot;:&quot;&quot;,&quot;non-dropping-particle&quot;:&quot;&quot;},{&quot;family&quot;:&quot;Li&quot;,&quot;given&quot;:&quot;Zilong&quot;,&quot;parse-names&quot;:false,&quot;dropping-particle&quot;:&quot;&quot;,&quot;non-dropping-particle&quot;:&quot;&quot;},{&quot;family&quot;:&quot;Wang&quot;,&quot;given&quot;:&quot;Sizhong&quot;,&quot;parse-names&quot;:false,&quot;dropping-particle&quot;:&quot;&quot;,&quot;non-dropping-particle&quot;:&quot;&quot;},{&quot;family&quot;:&quot;Xiong&quot;,&quot;given&quot;:&quot;Qinli&quot;,&quot;parse-names&quot;:false,&quot;dropping-particle&quot;:&quot;&quot;,&quot;non-dropping-particle&quot;:&quot;&quot;},{&quot;family&quot;:&quot;Song&quot;,&quot;given&quot;:&quot;Dagang&quot;,&quot;parse-names&quot;:false,&quot;dropping-particle&quot;:&quot;&quot;,&quot;non-dropping-particle&quot;:&quot;&quot;},{&quot;family&quot;:&quot;Olatunji&quot;,&quot;given&quot;:&quot;Olusanya Abiodun&quot;,&quot;parse-names&quot;:false,&quot;dropping-particle&quot;:&quot;&quot;,&quot;non-dropping-particle&quot;:&quot;&quot;}],&quot;container-title&quot;:&quot;Scientific Reports&quot;,&quot;DOI&quot;:&quot;10.1038/srep37662&quot;,&quot;ISSN&quot;:&quot;20452322&quot;,&quot;issued&quot;:{&quot;date-parts&quot;:[[2016]]},&quot;abstract&quot;:&quot;An agroforestry experiment was conducted that involved four planting systems: monoculture of the focal species Zanthoxylum bungeanum and mixed cultures of Z. bungeanum and Capsicum annuum, Z. bungeanum and Medicago sativa and Z. bungeanum and Glycine max. Soil microbial food web (microorganisms and nematodes) was investigated under manipulated extreme rainfall in the four planting systems to assess whether presence of neighbor species alleviated the magnitude of extreme rainfall on nutrient uptake of the focal species by increasing the stability of soil food web. Our results indicate that in the focal species and G. max mixed culture, leaf nitrogen contents of the focal species were higher than in the monoculture and in the other mixed cultures under extreme rainfall. This result was mainly due to the significant increase under extreme rainfall of G. max species root biomass, resulting in enhanced microbial resistance and subsequent net nitrogen mineralization rate and leaf nitrogen uptake for the focal species. Differences in functional traits of neighbors had additive effects and led to a marked divergence of soil food-web resistance and nutrient uptake of the focal species. Climate change can indirectly alleviate focal species via its influence on their neighbors.&quot;,&quot;volume&quot;:&quot;6&quot;,&quot;container-title-short&quot;:&quot;Sci Rep&quot;},&quot;isTemporary&quot;:false}]},{&quot;citationID&quot;:&quot;MENDELEY_CITATION_8999860f-0cae-4902-8288-6a48d3632afd&quot;,&quot;properties&quot;:{&quot;noteIndex&quot;:0},&quot;isEdited&quot;:false,&quot;manualOverride&quot;:{&quot;isManuallyOverridden&quot;:false,&quot;citeprocText&quot;:&quot;(Kowalchuk et al., 2002)&quot;,&quot;manualOverrideText&quot;:&quot;&quot;},&quot;citationTag&quot;:&quot;MENDELEY_CITATION_v3_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&quot;,&quot;citationItems&quot;:[{&quot;id&quot;:&quot;85783ef4-2f58-3bf1-ab37-fab0e69d1a50&quot;,&quot;itemData&quot;:{&quot;type&quot;:&quot;article-journal&quot;,&quot;id&quot;:&quot;85783ef4-2f58-3bf1-ab37-fab0e69d1a50&quot;,&quot;title&quot;:&quot;Effects of above-ground plant species composition and diversity on the diversity of soil-borne microorganisms&quot;,&quot;author&quot;:[{&quot;family&quot;:&quot;Kowalchuk&quot;,&quot;given&quot;:&quot;George A.&quot;,&quot;parse-names&quot;:false,&quot;dropping-particle&quot;:&quot;&quot;,&quot;non-dropping-particle&quot;:&quot;&quot;},{&quot;family&quot;:&quot;Buma&quot;,&quot;given&quot;:&quot;Douwe S.&quot;,&quot;parse-names&quot;:false,&quot;dropping-particle&quot;:&quot;&quot;,&quot;non-dropping-particle&quot;:&quot;&quot;},{&quot;family&quot;:&quot;Boer&quot;,&quot;given&quot;:&quot;Wietse&quot;,&quot;parse-names&quot;:false,&quot;dropping-particle&quot;:&quot;&quot;,&quot;non-dropping-particle&quot;:&quot;de&quot;},{&quot;family&quot;:&quot;Klinkhamer&quot;,&quot;given&quot;:&quot;Peter G.L.&quot;,&quot;parse-names&quot;:false,&quot;dropping-particle&quot;:&quot;&quot;,&quot;non-dropping-particle&quot;:&quot;&quot;},{&quot;family&quot;:&quot;Veen&quot;,&quot;given&quot;:&quot;Johannes A.&quot;,&quot;parse-names&quot;:false,&quot;dropping-particle&quot;:&quot;&quot;,&quot;non-dropping-particle&quot;:&quot;van&quot;}],&quot;container-title&quot;:&quot;Antonie van Leeuwenhoek, International Journal of General and Molecular Microbiology&quot;,&quot;DOI&quot;:&quot;10.1023/A:1020565523615&quot;,&quot;ISSN&quot;:&quot;00036072&quot;,&quot;issued&quot;:{&quot;date-parts&quot;:[[2002]]},&quot;abstract&quot;:&quot;A coupling of above-ground plant diversity and below-ground microbial diversity has been implied in studies dedicated to assessing the role of macrophyte diversity on the stability, resilience, and functioning of ecosystems. Indeed, above-ground plant communities have long been assumed to drive below-ground microbial diversity, but to date very little is known as to how plant species composition and diversity influence the community composition of micro-organisms in the soil. We examined this relationship in fields subjected to different above-ground biodiversity treatments and in field experiments designed to examine the influence of plant species on soil-borne microbial communities. Culture-independent strategies were applied to examine the role of wild or native plant species composition on bacterial diversity and community structure in bulk soil and in the rhizosphere. In comparing the influence of Cynoglossum officinale (hound's tongue) and Cirsium vulgare (spear thistle) on soil-borne bacterial communities, detectable differences in microbial community structure were confined to the rhizosphere. The colonisation of the rhizosphere of both plants was highly reproducible, and maintained throughout the growing season. In a separate experiment, effects of plant diversity on bacterial community profiles were also only observed for the rhizosphere. Rhizosphere soil from experimental plots with lower macrophyte diversity showed lower diversity, and bacterial diversity was generally lower in the rhizosphere than in bulk soil. These results demonstrate that the level of coupling between above-ground macrophyte communities and below-ground microbial communities is related to the tightness of the interactions involved. Although plant species composition and community structure appear to have little discernible effect on microbial communities inhabiting bulk soil, clear and reproducible changes in microbial community structure and diversity are observed in the rhizosphere.&quot;,&quot;issue&quot;:&quot;1-4&quot;,&quot;volume&quot;:&quot;81&quot;,&quot;container-title-short&quot;:&quot;&quot;},&quot;isTemporary&quot;:false}]},{&quot;citationID&quot;:&quot;MENDELEY_CITATION_4705e5b7-633d-4f9c-b1d8-12ec57d3aa43&quot;,&quot;properties&quot;:{&quot;noteIndex&quot;:0},&quot;isEdited&quot;:false,&quot;manualOverride&quot;:{&quot;isManuallyOverridden&quot;:false,&quot;citeprocText&quot;:&quot;(Gurevitch et al., 2018)&quot;,&quot;manualOverrideText&quot;:&quot;&quot;},&quot;citationTag&quot;:&quot;MENDELEY_CITATION_v3_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&quot;,&quot;citationItems&quot;:[{&quot;id&quot;:&quot;94450155-dac1-384f-bbe3-3cb1a798b444&quot;,&quot;itemData&quot;:{&quot;type&quot;:&quot;article&quot;,&quot;id&quot;:&quot;94450155-dac1-384f-bbe3-3cb1a798b444&quot;,&quot;title&quot;:&quot;Meta-analysis and the science of research synthesis&quot;,&quot;author&quot;:[{&quot;family&quot;:&quot;Gurevitch&quot;,&quot;given&quot;:&quot;Jessica&quot;,&quot;parse-names&quot;:false,&quot;dropping-particle&quot;:&quot;&quot;,&quot;non-dropping-particle&quot;:&quot;&quot;},{&quot;family&quot;:&quot;Koricheva&quot;,&quot;given&quot;:&quot;Julia&quot;,&quot;parse-names&quot;:false,&quot;dropping-particle&quot;:&quot;&quot;,&quot;non-dropping-particle&quot;:&quot;&quot;},{&quot;family&quot;:&quot;Nakagawa&quot;,&quot;given&quot;:&quot;Shinichi&quot;,&quot;parse-names&quot;:false,&quot;dropping-particle&quot;:&quot;&quot;,&quot;non-dropping-particle&quot;:&quot;&quot;},{&quot;family&quot;:&quot;Stewart&quot;,&quot;given&quot;:&quot;Gavin&quot;,&quot;parse-names&quot;:false,&quot;dropping-particle&quot;:&quot;&quot;,&quot;non-dropping-particle&quot;:&quot;&quot;}],&quot;container-title&quot;:&quot;Nature&quot;,&quot;DOI&quot;:&quot;10.1038/nature25753&quot;,&quot;ISSN&quot;:&quot;14764687&quot;,&quot;issued&quot;:{&quot;date-parts&quot;:[[2018]]},&quot;abstract&quot;:&quot;Meta-analysis is the quantitative, scientific synthesis of research results. Since the term and modern approaches to research synthesis were first introduced in the 1970s, meta-analysis has had a revolutionary effect in many scientific fields, helping to establish evidence-based practice and to resolve seemingly contradictory research outcomes. At the same time, its implementation has engendered criticism and controversy, in some cases general and others specific to particular disciplines. Here we take the opportunity provided by the recent fortieth anniversary of meta-analysis to reflect on the accomplishments, limitations, recent advances and directions for future developments in the field of research synthesis.&quot;,&quot;issue&quot;:&quot;7695&quot;,&quot;volume&quot;:&quot;555&quot;,&quot;container-title-short&quot;:&quot;Nature&quot;},&quot;isTemporary&quot;:false}]},{&quot;citationID&quot;:&quot;MENDELEY_CITATION_404a0736-388d-45c0-847f-06510cd635ae&quot;,&quot;properties&quot;:{&quot;noteIndex&quot;:0},&quot;isEdited&quot;:false,&quot;manualOverride&quot;:{&quot;isManuallyOverridden&quot;:false,&quot;citeprocText&quot;:&quot;(Birkhofer et al., 2012)&quot;,&quot;manualOverrideText&quot;:&quot;&quot;},&quot;citationTag&quot;:&quot;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&quot;,&quot;citationItems&quot;:[{&quot;id&quot;:&quot;b7e49167-b093-3947-b824-694cb44ccabd&quot;,&quot;itemData&quot;:{&quot;type&quot;:&quot;article-journal&quot;,&quot;id&quot;:&quot;b7e49167-b093-3947-b824-694cb44ccabd&quot;,&quot;title&quot;:&quot;General relationships between abiotic soil properties and soil biota across spatial scales and different land-use types&quot;,&quot;author&quot;:[{&quot;family&quot;:&quot;Birkhofer&quot;,&quot;given&quot;:&quot;Klaus&quot;,&quot;parse-names&quot;:false,&quot;dropping-particle&quot;:&quot;&quot;,&quot;non-dropping-particle&quot;:&quot;&quot;},{&quot;family&quot;:&quot;Schöning&quot;,&quot;given&quot;:&quot;Ingo&quot;,&quot;parse-names&quot;:false,&quot;dropping-particle&quot;:&quot;&quot;,&quot;non-dropping-particle&quot;:&quot;&quot;},{&quot;family&quot;:&quot;Alt&quot;,&quot;given&quot;:&quot;Fabian&quot;,&quot;parse-names&quot;:false,&quot;dropping-particle&quot;:&quot;&quot;,&quot;non-dropping-particle&quot;:&quot;&quot;},{&quot;family&quot;:&quot;Herold&quot;,&quot;given&quot;:&quot;Nadine&quot;,&quot;parse-names&quot;:false,&quot;dropping-particle&quot;:&quot;&quot;,&quot;non-dropping-particle&quot;:&quot;&quot;},{&quot;family&quot;:&quot;Klarner&quot;,&quot;given&quot;:&quot;Bernhard&quot;,&quot;parse-names&quot;:false,&quot;dropping-particle&quot;:&quot;&quot;,&quot;non-dropping-particle&quot;:&quot;&quot;},{&quot;family&quot;:&quot;Maraun&quot;,&quot;given&quot;:&quot;Mark&quot;,&quot;parse-names&quot;:false,&quot;dropping-particle&quot;:&quot;&quot;,&quot;non-dropping-particle&quot;:&quot;&quot;},{&quot;family&quot;:&quot;Marhan&quot;,&quot;given&quot;:&quot;Sven&quot;,&quot;parse-names&quot;:false,&quot;dropping-particle&quot;:&quot;&quot;,&quot;non-dropping-particle&quot;:&quot;&quot;},{&quot;family&quot;:&quot;Oelmann&quot;,&quot;given&quot;:&quot;Yvonne&quot;,&quot;parse-names&quot;:false,&quot;dropping-particle&quot;:&quot;&quot;,&quot;non-dropping-particle&quot;:&quot;&quot;},{&quot;family&quot;:&quot;Wubet&quot;,&quot;given&quot;:&quot;Tesfaye&quot;,&quot;parse-names&quot;:false,&quot;dropping-particle&quot;:&quot;&quot;,&quot;non-dropping-particle&quot;:&quot;&quot;},{&quot;family&quot;:&quot;Yurkov&quot;,&quot;given&quot;:&quot;Andrey&quot;,&quot;parse-names&quot;:false,&quot;dropping-particle&quot;:&quot;&quot;,&quot;non-dropping-particle&quot;:&quot;&quot;},{&quot;family&quot;:&quot;Begerow&quot;,&quot;given&quot;:&quot;Dominik&quot;,&quot;parse-names&quot;:false,&quot;dropping-particle&quot;:&quot;&quot;,&quot;non-dropping-particle&quot;:&quot;&quot;},{&quot;family&quot;:&quot;Berner&quot;,&quot;given&quot;:&quot;Doreen&quot;,&quot;parse-names&quot;:false,&quot;dropping-particle&quot;:&quot;&quot;,&quot;non-dropping-particle&quot;:&quot;&quot;},{&quot;family&quot;:&quot;Buscot&quot;,&quot;given&quot;:&quot;François&quot;,&quot;parse-names&quot;:false,&quot;dropping-particle&quot;:&quot;&quot;,&quot;non-dropping-particle&quot;:&quot;&quot;},{&quot;family&quot;:&quot;Daniel&quot;,&quot;given&quot;:&quot;Rolf&quot;,&quot;parse-names&quot;:false,&quot;dropping-particle&quot;:&quot;&quot;,&quot;non-dropping-particle&quot;:&quot;&quot;},{&quot;family&quot;:&quot;Diekötter&quot;,&quot;given&quot;:&quot;Tim&quot;,&quot;parse-names&quot;:false,&quot;dropping-particle&quot;:&quot;&quot;,&quot;non-dropping-particle&quot;:&quot;&quot;},{&quot;family&quot;:&quot;Ehnes&quot;,&quot;given&quot;:&quot;Roswitha B.&quot;,&quot;parse-names&quot;:false,&quot;dropping-particle&quot;:&quot;&quot;,&quot;non-dropping-particle&quot;:&quot;&quot;},{&quot;family&quot;:&quot;Erdmann&quot;,&quot;given&quot;:&quot;Georgia&quot;,&quot;parse-names&quot;:false,&quot;dropping-particle&quot;:&quot;&quot;,&quot;non-dropping-particle&quot;:&quot;&quot;},{&quot;family&quot;:&quot;Fischer&quot;,&quot;given&quot;:&quot;Christiane&quot;,&quot;parse-names&quot;:false,&quot;dropping-particle&quot;:&quot;&quot;,&quot;non-dropping-particle&quot;:&quot;&quot;},{&quot;family&quot;:&quot;Foesel&quot;,&quot;given&quot;:&quot;Bärbel&quot;,&quot;parse-names&quot;:false,&quot;dropping-particle&quot;:&quot;&quot;,&quot;non-dropping-particle&quot;:&quot;&quot;},{&quot;family&quot;:&quot;Groh&quot;,&quot;given&quot;:&quot;Janine&quot;,&quot;parse-names&quot;:false,&quot;dropping-particle&quot;:&quot;&quot;,&quot;non-dropping-particle&quot;:&quot;&quot;},{&quot;family&quot;:&quot;Gutknecht&quot;,&quot;given&quot;:&quot;Jessica&quot;,&quot;parse-names&quot;:false,&quot;dropping-particle&quot;:&quot;&quot;,&quot;non-dropping-particle&quot;:&quot;&quot;},{&quot;family&quot;:&quot;Kandeler&quot;,&quot;given&quot;:&quot;Ellen&quot;,&quot;parse-names&quot;:false,&quot;dropping-particle&quot;:&quot;&quot;,&quot;non-dropping-particle&quot;:&quot;&quot;},{&quot;family&quot;:&quot;Lang&quot;,&quot;given&quot;:&quot;Christa&quot;,&quot;parse-names&quot;:false,&quot;dropping-particle&quot;:&quot;&quot;,&quot;non-dropping-particle&quot;:&quot;&quot;},{&quot;family&quot;:&quot;Lohaus&quot;,&quot;given&quot;:&quot;Gertrud&quot;,&quot;parse-names&quot;:false,&quot;dropping-particle&quot;:&quot;&quot;,&quot;non-dropping-particle&quot;:&quot;&quot;},{&quot;family&quot;:&quot;Meyer&quot;,&quot;given&quot;:&quot;Annabel&quot;,&quot;parse-names&quot;:false,&quot;dropping-particle&quot;:&quot;&quot;,&quot;non-dropping-particle&quot;:&quot;&quot;},{&quot;family&quot;:&quot;Nacke&quot;,&quot;given&quot;:&quot;Heiko&quot;,&quot;parse-names&quot;:false,&quot;dropping-particle&quot;:&quot;&quot;,&quot;non-dropping-particle&quot;:&quot;&quot;},{&quot;family&quot;:&quot;Näther&quot;,&quot;given&quot;:&quot;Astrid&quot;,&quot;parse-names&quot;:false,&quot;dropping-particle&quot;:&quot;&quot;,&quot;non-dropping-particle&quot;:&quot;&quot;},{&quot;family&quot;:&quot;Overmann&quot;,&quot;given&quot;:&quot;Jörg&quot;,&quot;parse-names&quot;:false,&quot;dropping-particle&quot;:&quot;&quot;,&quot;non-dropping-particle&quot;:&quot;&quot;},{&quot;family&quot;:&quot;Polle&quot;,&quot;given&quot;:&quot;Andrea&quot;,&quot;parse-names&quot;:false,&quot;dropping-particle&quot;:&quot;&quot;,&quot;non-dropping-particle&quot;:&quot;&quot;},{&quot;family&quot;:&quot;Pollierer&quot;,&quot;given&quot;:&quot;Melanie M.&quot;,&quot;parse-names&quot;:false,&quot;dropping-particle&quot;:&quot;&quot;,&quot;non-dropping-particle&quot;:&quot;&quot;},{&quot;family&quot;:&quot;Scheu&quot;,&quot;given&quot;:&quot;Stefan&quot;,&quot;parse-names&quot;:false,&quot;dropping-particle&quot;:&quot;&quot;,&quot;non-dropping-particle&quot;:&quot;&quot;},{&quot;family&quot;:&quot;Schloter&quot;,&quot;given&quot;:&quot;Michael&quot;,&quot;parse-names&quot;:false,&quot;dropping-particle&quot;:&quot;&quot;,&quot;non-dropping-particle&quot;:&quot;&quot;},{&quot;family&quot;:&quot;Schulze&quot;,&quot;given&quot;:&quot;Ernst Detlef&quot;,&quot;parse-names&quot;:false,&quot;dropping-particle&quot;:&quot;&quot;,&quot;non-dropping-particle&quot;:&quot;&quot;},{&quot;family&quot;:&quot;Schulze&quot;,&quot;given&quot;:&quot;Waltraud&quot;,&quot;parse-names&quot;:false,&quot;dropping-particle&quot;:&quot;&quot;,&quot;non-dropping-particle&quot;:&quot;&quot;},{&quot;family&quot;:&quot;Weinert&quot;,&quot;given&quot;:&quot;Jan&quot;,&quot;parse-names&quot;:false,&quot;dropping-particle&quot;:&quot;&quot;,&quot;non-dropping-particle&quot;:&quot;&quot;},{&quot;family&quot;:&quot;Weisser&quot;,&quot;given&quot;:&quot;Wolfgang W.&quot;,&quot;parse-names&quot;:false,&quot;dropping-particle&quot;:&quot;&quot;,&quot;non-dropping-particle&quot;:&quot;&quot;},{&quot;family&quot;:&quot;Wolters&quot;,&quot;given&quot;:&quot;Volkmar&quot;,&quot;parse-names&quot;:false,&quot;dropping-particle&quot;:&quot;&quot;,&quot;non-dropping-particle&quot;:&quot;&quot;},{&quot;family&quot;:&quot;Schrumpf&quot;,&quot;given&quot;:&quot;Marion&quot;,&quot;parse-names&quot;:false,&quot;dropping-particle&quot;:&quot;&quot;,&quot;non-dropping-particle&quot;:&quot;&quot;}],&quot;container-title&quot;:&quot;PLoS ONE&quot;,&quot;DOI&quot;:&quot;10.1371/journal.pone.0043292&quot;,&quot;ISSN&quot;:&quot;19326203&quot;,&quot;issued&quot;:{&quot;date-parts&quot;:[[2012]]},&quot;abstract&quot;:&quot;Very few principles have been unraveled that explain the relationship between soil properties and soil biota across large spatial scales and different land-use types. Here, we seek these general relationships using data from 52 differently managed grassland and forest soils in three study regions spanning a latitudinal gradient in Germany. We hypothesize that, after extraction of variation that is explained by location and land-use type, soil properties still explain significant proportions of variation in the abundance and diversity of soil biota. If the relationships between predictors and soil organisms were analyzed individually for each predictor group, soil properties explained the highest amount of variation in soil biota abundance and diversity, followed by land-use type and sampling location. After extraction of variation that originated from location or land-use, abiotic soil properties explained significant amounts of variation in fungal, meso- and macrofauna, but not in yeast or bacterial biomass or diversity. Nitrate or nitrogen concentration and fungal biomass were positively related, but nitrate concentration was negatively related to the abundances of Collembola and mites and to the myriapod species richness across a range of forest and grassland soils. The species richness of earthworms was positively correlated with clay content of soils independent of sample location and land-use type. Our study indicates that after accounting for heterogeneity resulting from large scale differences among sampling locations and land-use types, soil properties still explain significant proportions of variation in fungal and soil fauna abundance or diversity. However, soil biota was also related to processes that act at larger spatial scales and bacteria or soil yeasts only showed weak relationships to soil properties. We therefore argue that more general relationships between soil properties and soil biota can only be derived from future studies that consider larger spatial scales and different land-use types. © 2012 Birkhofer et al.&quot;,&quot;issue&quot;:&quot;8&quot;,&quot;volume&quot;:&quot;7&quot;,&quot;container-title-short&quot;:&quot;PLoS One&quot;},&quot;isTemporary&quot;:false}]},{&quot;citationID&quot;:&quot;MENDELEY_CITATION_ae5f627e-2e2f-4411-8294-f6407a20af13&quot;,&quot;properties&quot;:{&quot;noteIndex&quot;:0},&quot;isEdited&quot;:false,&quot;manualOverride&quot;:{&quot;isManuallyOverridden&quot;:false,&quot;citeprocText&quot;:&quot;(Gates, 2002; Koricheva &amp;#38; Gurevitch, 2014; Stewart, 2010)&quot;,&quot;manualOverrideText&quot;:&quot;&quot;},&quot;citationTag&quot;:&quot;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&quot;,&quot;citationItems&quot;:[{&quot;id&quot;:&quot;e91250ac-640b-3c94-a60f-addee824134b&quot;,&quot;itemData&quot;:{&quot;type&quot;:&quot;article&quot;,&quot;id&quot;:&quot;e91250ac-640b-3c94-a60f-addee824134b&quot;,&quot;title&quot;:&quot;Meta-analysis in applied ecology&quot;,&quot;author&quot;:[{&quot;family&quot;:&quot;Stewart&quot;,&quot;given&quot;:&quot;Gavin&quot;,&quot;parse-names&quot;:false,&quot;dropping-particle&quot;:&quot;&quot;,&quot;non-dropping-particle&quot;:&quot;&quot;}],&quot;container-title&quot;:&quot;Biology Letters&quot;,&quot;DOI&quot;:&quot;10.1098/rsbl.2009.0546&quot;,&quot;ISSN&quot;:&quot;1744957X&quot;,&quot;issued&quot;:{&quot;date-parts&quot;:[[2010]]},&quot;abstract&quot;:&quot;This overview examines research synthesis in applied ecology and conservation. Vote counting and pooling unweighted averages are widespread despite the superiority of syntheses based on weighted combination of effects. Such analyses allow exploration of methodological uncertainty in addition to consistency of effects across species, space and time, but exploring heterogeneity remains controversial. Meta-analyses are required to generalize in ecology, and to inform evidence-based decision-making, but the more sophisticated statistical techniques and registers of research used in other disciplines must be employed in ecology to fully realize their benefits. © 2009 The Royal Society.&quot;,&quot;issue&quot;:&quot;1&quot;,&quot;volume&quot;:&quot;6&quot;,&quot;container-title-short&quot;:&quot;Biol Lett&quot;},&quot;isTemporary&quot;:false},{&quot;id&quot;:&quot;47771e30-eaaf-380b-9267-6a9479c22beb&quot;,&quot;itemData&quot;:{&quot;type&quot;:&quot;article&quot;,&quot;id&quot;:&quot;47771e30-eaaf-380b-9267-6a9479c22beb&quot;,&quot;title&quot;:&quot;Review of methodology of quantitative reviews using meta-analysis in ecology&quot;,&quot;author&quot;:[{&quot;family&quot;:&quot;Gates&quot;,&quot;given&quot;:&quot;Simon&quot;,&quot;parse-names&quot;:false,&quot;dropping-particle&quot;:&quot;&quot;,&quot;non-dropping-particle&quot;:&quot;&quot;}],&quot;container-title&quot;:&quot;Journal of Animal Ecology&quot;,&quot;DOI&quot;:&quot;10.1046/j.1365-2656.2002.00634.x&quot;,&quot;ISSN&quot;:&quot;00218790&quot;,&quot;issued&quot;:{&quot;date-parts&quot;:[[2002]]},&quot;abstract&quot;:&quot;1. Statistical methods for combination of independent results have been well publicized in the ecological literature, and have begun to be used for reviewing research. They provide a considerable advance in scientific rigour over traditional narrative or 'vote-counting' reviews. 2. However, other methodological developments for research synthesis have not yet been widely adopted. 3. This review briefly summarizes some of the techniques used for carrying out rigorous reviewing and synthesis of results in medical science, and surveys techniques used by ecological meta-analyses. 4. Many of the methods used to reduce bias and enhance the accuracy, reliability and usefulness of reviews in medical science have not yet been widely used by ecologists. 5. The quality of ecological reviews could be improved by adoption of some of these methods, such as specifying the methods used for literature searching, stating the types of study combined in the review and the strength of evidence they provide, presenting results as a point estimate with a confidence interval, investigating bias in selection of studies using funnel plots, making a clear distinction between the main analysis and subsidiary analyses and interpreting the latter with caution, and performing sensitivity analyses.&quot;,&quot;issue&quot;:&quot;4&quot;,&quot;volume&quot;:&quot;71&quot;,&quot;container-title-short&quot;:&quot;&quot;},&quot;isTemporary&quot;:false},{&quot;id&quot;:&quot;fced6ea5-8d8e-3a40-a33b-786c512733b1&quot;,&quot;itemData&quot;:{&quot;type&quot;:&quot;article&quot;,&quot;id&quot;:&quot;fced6ea5-8d8e-3a40-a33b-786c512733b1&quot;,&quot;title&quot;:&quot;Uses and misuses of meta-analysis in plant ecology&quot;,&quot;author&quot;:[{&quot;family&quot;:&quot;Koricheva&quot;,&quot;given&quot;:&quot;Julia&quot;,&quot;parse-names&quot;:false,&quot;dropping-particle&quot;:&quot;&quot;,&quot;non-dropping-particle&quot;:&quot;&quot;},{&quot;family&quot;:&quot;Gurevitch&quot;,&quot;given&quot;:&quot;Jessica&quot;,&quot;parse-names&quot;:false,&quot;dropping-particle&quot;:&quot;&quot;,&quot;non-dropping-particle&quot;:&quot;&quot;}],&quot;container-title&quot;:&quot;Journal of Ecology&quot;,&quot;DOI&quot;:&quot;10.1111/1365-2745.12224&quot;,&quot;ISSN&quot;:&quot;13652745&quot;,&quot;issued&quot;:{&quot;date-parts&quot;:[[2014]]},&quot;abstract&quot;:&quot;Summary: The number of published meta-analyses in plant ecology has increased greatly over the last two decades. Meta-analysis has made a significant contribution to the field, allowing review of evidence for various ecological hypotheses and theories, estimation of effects of major environmental drivers (climate change, habitat fragmentation, invasive species, air pollution), assessment of management and conservation strategies, and comparison of effects across different temporal and spatial scales, taxa and ecosystems, as well as research gap identification. We identified 322 meta-analyses published in the field of plant ecology between 1996 and 2013 in 95 different journals and assessed their methodological and reporting quality according to standard criteria. Despite significant recent developments in the methodology of meta-analysis, the quality of published meta-analyses was uneven and showed little improvement over time. We found many cases of imprecise and inaccurate usage of the term 'meta-analysis' in plant ecology, particularly confusion between meta-analysis and vote counting and incorrect application of statistical techniques designed for primary studies to meta-analytical data, without recognition of the violation of statistical assumptions of the analyses. Methodological issues for meta-analyses in plant ecology include incomplete reporting of search strategy used to retrieve primary studies, failure to test for possible publication bias and to conduct sensitivity analysis to test the robustness of the results, as well as lack of availability of the data set used for the analyses. The use of meta-analysis is particularly common in community ecology, ecophysiology and ecosystem ecology, but meta-analyses in ecophysiology are more likely not to meet standard quality criteria than papers in other subdisciplines. Fewer meta-analyses have been conducted in plant population ecology. Synthesis. Over the past two decades, plant ecologists have embraced meta-analysis as a statistical tool to combine results across studies, and much has been learned as a result. However, as the popularity and usage of meta-analysis in the field of plant ecology has grown, establishment of quality standards, as has been done in other disciplines, becomes increasingly important. In order to improve the quality of future meta-analyses in plant ecology, we suggest adoption of a checklist of quality criteria for meta-analysis for use by research synthesists, peer reviewers and journal editors. Over the past two decades, plant ecologists have embraced meta-analysis as a statistical tool to combine results across studies, and much has been learned as a result. However, as the popularity and usage of meta-analysis in the field of plant ecology has grown, establishment of quality standards, as has been done in other disciplines, becomes increasingly important. In order to improve the quality of future meta-analyses in plant ecology, we suggest adoption of a checklist of quality criteria for meta-analysis for use by research synthesists, peer reviewers and journal editors. © 2014 British Ecological Society.&quot;,&quot;issue&quot;:&quot;4&quot;,&quot;volume&quot;:&quot;102&quot;,&quot;container-title-short&quot;:&quot;&quot;},&quot;isTemporary&quot;:false}]},{&quot;citationID&quot;:&quot;MENDELEY_CITATION_be1d2cf5-8966-43d8-be8a-84df4dd33622&quot;,&quot;properties&quot;:{&quot;noteIndex&quot;:0},&quot;isEdited&quot;:false,&quot;manualOverride&quot;:{&quot;isManuallyOverridden&quot;:true,&quot;citeprocText&quot;:&quot;(Nakagawa et al., 2017)&quot;,&quot;manualOverrideText&quot;:&quot;2017)&quot;},&quot;citationTag&quot;:&quot;MENDELEY_CITATION_v3_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&quot;,&quot;citationItems&quot;:[{&quot;id&quot;:&quot;a05659ca-1aee-365c-b59d-bb3716c02d2b&quot;,&quot;itemData&quot;:{&quot;type&quot;:&quot;article&quot;,&quot;id&quot;:&quot;a05659ca-1aee-365c-b59d-bb3716c02d2b&quot;,&quot;title&quot;:&quot;Meta-evaluation of meta-analysis: Ten appraisal questions for biologists&quot;,&quot;author&quot;:[{&quot;family&quot;:&quot;Nakagawa&quot;,&quot;given&quot;:&quot;Shinichi&quot;,&quot;parse-names&quot;:false,&quot;dropping-particle&quot;:&quot;&quot;,&quot;non-dropping-particle&quot;:&quot;&quot;},{&quot;family&quot;:&quot;Noble&quot;,&quot;given&quot;:&quot;Daniel W.A.&quot;,&quot;parse-names&quot;:false,&quot;dropping-particle&quot;:&quot;&quot;,&quot;non-dropping-particle&quot;:&quot;&quot;},{&quot;family&quot;:&quot;Senior&quot;,&quot;given&quot;:&quot;Alistair M.&quot;,&quot;parse-names&quot;:false,&quot;dropping-particle&quot;:&quot;&quot;,&quot;non-dropping-particle&quot;:&quot;&quot;},{&quot;family&quot;:&quot;Lagisz&quot;,&quot;given&quot;:&quot;Malgorzata&quot;,&quot;parse-names&quot;:false,&quot;dropping-particle&quot;:&quot;&quot;,&quot;non-dropping-particle&quot;:&quot;&quot;}],&quot;container-title&quot;:&quot;BMC Biology&quot;,&quot;DOI&quot;:&quot;10.1186/s12915-017-0357-7&quot;,&quot;ISSN&quot;:&quot;17417007&quot;,&quot;issued&quot;:{&quot;date-parts&quot;:[[2017]]},&quot;abstract&quot;:&quot;Meta-analysis is a statistical procedure for analyzing the combined data from different studies, and can be a major source of concise up-to-date information. The overall conclusions of a meta-analysis, however, depend heavily on the quality of the meta-analytic process, and an appropriate evaluation of the quality of meta-analysis (meta-evaluation) can be challenging. We outline ten questions biologists can ask to critically appraise a meta-analysis. These questions could also act as simple and accessible guidelines for the authors of meta-analyses. We focus on meta-analyses using non-human species, which we term 'biological' meta-analysis. Our ten questions are aimed at enabling a biologist to evaluate whether a biological meta-analysis embodies 'mega-enlightenment', a 'mega-mistake', or something in between.&quot;,&quot;issue&quot;:&quot;1&quot;,&quot;volume&quot;:&quot;15&quot;,&quot;container-title-short&quot;:&quot;BMC Biol&quot;},&quot;isTemporary&quot;:false}]},{&quot;citationID&quot;:&quot;MENDELEY_CITATION_24685858-bb66-4e5c-89df-eff764730f1d&quot;,&quot;properties&quot;:{&quot;noteIndex&quot;:0},&quot;isEdited&quot;:false,&quot;manualOverride&quot;:{&quot;isManuallyOverridden&quot;:false,&quot;citeprocText&quot;:&quot;(Gates, 2002)&quot;,&quot;manualOverrideText&quot;:&quot;&quot;},&quot;citationTag&quot;:&quot;MENDELEY_CITATION_v3_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&quot;,&quot;citationItems&quot;:[{&quot;id&quot;:&quot;47771e30-eaaf-380b-9267-6a9479c22beb&quot;,&quot;itemData&quot;:{&quot;type&quot;:&quot;article&quot;,&quot;id&quot;:&quot;47771e30-eaaf-380b-9267-6a9479c22beb&quot;,&quot;title&quot;:&quot;Review of methodology of quantitative reviews using meta-analysis in ecology&quot;,&quot;author&quot;:[{&quot;family&quot;:&quot;Gates&quot;,&quot;given&quot;:&quot;Simon&quot;,&quot;parse-names&quot;:false,&quot;dropping-particle&quot;:&quot;&quot;,&quot;non-dropping-particle&quot;:&quot;&quot;}],&quot;container-title&quot;:&quot;Journal of Animal Ecology&quot;,&quot;DOI&quot;:&quot;10.1046/j.1365-2656.2002.00634.x&quot;,&quot;ISSN&quot;:&quot;00218790&quot;,&quot;issued&quot;:{&quot;date-parts&quot;:[[2002]]},&quot;abstract&quot;:&quot;1. Statistical methods for combination of independent results have been well publicized in the ecological literature, and have begun to be used for reviewing research. They provide a considerable advance in scientific rigour over traditional narrative or 'vote-counting' reviews. 2. However, other methodological developments for research synthesis have not yet been widely adopted. 3. This review briefly summarizes some of the techniques used for carrying out rigorous reviewing and synthesis of results in medical science, and surveys techniques used by ecological meta-analyses. 4. Many of the methods used to reduce bias and enhance the accuracy, reliability and usefulness of reviews in medical science have not yet been widely used by ecologists. 5. The quality of ecological reviews could be improved by adoption of some of these methods, such as specifying the methods used for literature searching, stating the types of study combined in the review and the strength of evidence they provide, presenting results as a point estimate with a confidence interval, investigating bias in selection of studies using funnel plots, making a clear distinction between the main analysis and subsidiary analyses and interpreting the latter with caution, and performing sensitivity analyses.&quot;,&quot;issue&quot;:&quot;4&quot;,&quot;volume&quot;:&quot;71&quot;,&quot;container-title-short&quot;:&quot;&quot;},&quot;isTemporary&quot;:false}]},{&quot;citationID&quot;:&quot;MENDELEY_CITATION_a0f06c6c-22c2-4013-84a8-9692e3d3a2a0&quot;,&quot;properties&quot;:{&quot;noteIndex&quot;:0},&quot;isEdited&quot;:false,&quot;manualOverride&quot;:{&quot;isManuallyOverridden&quot;:false,&quot;citeprocText&quot;:&quot;(Korell et al., 2020)&quot;,&quot;manualOverrideText&quot;:&quot;&quot;},&quot;citationTag&quot;:&quot;MENDELEY_CITATION_v3_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&quot;,&quot;citationItems&quot;:[{&quot;id&quot;:&quot;5a9eb545-c146-3bb4-b9ca-12cf4d9b4345&quot;,&quot;itemData&quot;:{&quot;type&quot;:&quot;article&quot;,&quot;id&quot;:&quot;5a9eb545-c146-3bb4-b9ca-12cf4d9b4345&quot;,&quot;title&quot;:&quot;We need more realistic climate change experiments for understanding ecosystems of the future&quot;,&quot;author&quot;:[{&quot;family&quot;:&quot;Korell&quot;,&quot;given&quot;:&quot;Lotte&quot;,&quot;parse-names&quot;:false,&quot;dropping-particle&quot;:&quot;&quot;,&quot;non-dropping-particle&quot;:&quot;&quot;},{&quot;family&quot;:&quot;Auge&quot;,&quot;given&quot;:&quot;Harald&quot;,&quot;parse-names&quot;:false,&quot;dropping-particle&quot;:&quot;&quot;,&quot;non-dropping-particle&quot;:&quot;&quot;},{&quot;family&quot;:&quot;Chase&quot;,&quot;given&quot;:&quot;Jonathan M.&quot;,&quot;parse-names&quot;:false,&quot;dropping-particle&quot;:&quot;&quot;,&quot;non-dropping-particle&quot;:&quot;&quot;},{&quot;family&quot;:&quot;Harpole&quot;,&quot;given&quot;:&quot;Stanley&quot;,&quot;parse-names&quot;:false,&quot;dropping-particle&quot;:&quot;&quot;,&quot;non-dropping-particle&quot;:&quot;&quot;},{&quot;family&quot;:&quot;Knight&quot;,&quot;given&quot;:&quot;Tiffany M.&quot;,&quot;parse-names&quot;:false,&quot;dropping-particle&quot;:&quot;&quot;,&quot;non-dropping-particle&quot;:&quot;&quot;}],&quot;container-title&quot;:&quot;Global Change Biology&quot;,&quot;DOI&quot;:&quot;10.1111/gcb.14797&quot;,&quot;ISSN&quot;:&quot;13652486&quot;,&quot;issued&quot;:{&quot;date-parts&quot;:[[2020]]},&quot;issue&quot;:&quot;2&quot;,&quot;volume&quot;:&quot;26&quot;,&quot;container-title-short&quot;:&quot;Glob Chang Biol&quot;},&quot;isTemporary&quot;:false}]},{&quot;citationID&quot;:&quot;MENDELEY_CITATION_ef33cc8b-0fcb-4d2e-8378-5ede94b16435&quot;,&quot;properties&quot;:{&quot;noteIndex&quot;:0},&quot;isEdited&quot;:false,&quot;manualOverride&quot;:{&quot;isManuallyOverridden&quot;:false,&quot;citeprocText&quot;:&quot;(Smith, 2011)&quot;,&quot;manualOverrideText&quot;:&quot;&quot;},&quot;citationTag&quot;:&quot;MENDELEY_CITATION_v3_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&quot;,&quot;citationItems&quot;:[{&quot;id&quot;:&quot;ac9c32e7-4f83-3163-b7b1-9bd749cfb072&quot;,&quot;itemData&quot;:{&quot;type&quot;:&quot;article&quot;,&quot;id&quot;:&quot;ac9c32e7-4f83-3163-b7b1-9bd749cfb072&quot;,&quot;title&quot;:&quot;An ecological perspective on extreme climatic events: A synthetic definition and framework to guide future research&quot;,&quot;author&quot;:[{&quot;family&quot;:&quot;Smith&quot;,&quot;given&quot;:&quot;Melinda D.&quot;,&quot;parse-names&quot;:false,&quot;dropping-particle&quot;:&quot;&quot;,&quot;non-dropping-particle&quot;:&quot;&quot;}],&quot;container-title&quot;:&quot;Journal of Ecology&quot;,&quot;DOI&quot;:&quot;10.1111/j.1365-2745.2011.01798.x&quot;,&quot;ISSN&quot;:&quot;00220477&quot;,&quot;issued&quot;:{&quot;date-parts&quot;:[[2011]]},&quot;abstract&quot;:&quot;Growing recognition of the importance of climate extremes as drivers of contemporary and future ecological dynamics has led to increasing interest in studying these locally and globally important phenomena. Many ecological studies examining the impacts of what are deemed climate extremes, such as heat waves and severe drought, do not provide a definition of extremity, either from a statistical context based on the long-term climatic record or from the perspective of the response of the system - are the effects extreme (unusual or profound) in comparison to normal variability? A synthetic definition of an extreme climatic event (ECE) is proposed that includes 'extremeness' in both the driver and the response: an ECE is as an episode or occurrence in which a statistically rare or unusual climatic period alters ecosystem structure and/or function well outside the bounds of what is considered typical or normal variability. This definition is accompanied by a mechanistic framework based on the concept that extreme response thresholds associated with significant community change and altered ecosystem function must be crossed in order for an ECE to occur. Synthesis. A definition and mechanistic framework for ECEs is used to identify priorities for future research that will enable ecologists to more fully assess the ecological consequences of climate extremes for ecosystem structure and function today and in a future world where their frequency and intensity are expected to increase. © 2011 The Author. Journal of Ecology © 2011 British Ecological Society.&quot;,&quot;issue&quot;:&quot;3&quot;,&quot;volume&quot;:&quot;99&quot;,&quot;container-title-short&quot;:&quot;&quot;},&quot;isTemporary&quot;:false}]},{&quot;citationID&quot;:&quot;MENDELEY_CITATION_21d6e4e9-537c-4371-97de-bfb5e55b2925&quot;,&quot;properties&quot;:{&quot;noteIndex&quot;:0},&quot;isEdited&quot;:false,&quot;manualOverride&quot;:{&quot;isManuallyOverridden&quot;:false,&quot;citeprocText&quot;:&quot;(de Boeck et al., 2020; Korell et al., 2020)&quot;,&quot;manualOverrideText&quot;:&quot;&quot;},&quot;citationTag&quot;:&quot;MENDELEY_CITATION_v3_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&quot;,&quot;citationItems&quot;:[{&quot;id&quot;:&quot;fecb8acb-6e40-3497-bee7-166f633f3b0b&quot;,&quot;itemData&quot;:{&quot;type&quot;:&quot;article&quot;,&quot;id&quot;:&quot;fecb8acb-6e40-3497-bee7-166f633f3b0b&quot;,&quot;title&quot;:&quot;Understanding ecosystems of the future will require more than realistic climate change experiments – A response to Korell et al.&quot;,&quot;author&quot;:[{&quot;family&quot;:&quot;Boeck&quot;,&quot;given&quot;:&quot;Hans J.&quot;,&quot;parse-names&quot;:false,&quot;dropping-particle&quot;:&quot;&quot;,&quot;non-dropping-particle&quot;:&quot;de&quot;},{&quot;family&quot;:&quot;Bloor&quot;,&quot;given&quot;:&quot;Juliette M.G.&quot;,&quot;parse-names&quot;:false,&quot;dropping-particle&quot;:&quot;&quot;,&quot;non-dropping-particle&quot;:&quot;&quot;},{&quot;family&quot;:&quot;Aerts&quot;,&quot;given&quot;:&quot;Rien&quot;,&quot;parse-names&quot;:false,&quot;dropping-particle&quot;:&quot;&quot;,&quot;non-dropping-particle&quot;:&quot;&quot;},{&quot;family&quot;:&quot;Bahn&quot;,&quot;given&quot;:&quot;Michael&quot;,&quot;parse-names&quot;:false,&quot;dropping-particle&quot;:&quot;&quot;,&quot;non-dropping-particle&quot;:&quot;&quot;},{&quot;family&quot;:&quot;Beier&quot;,&quot;given&quot;:&quot;Claus&quot;,&quot;parse-names&quot;:false,&quot;dropping-particle&quot;:&quot;&quot;,&quot;non-dropping-particle&quot;:&quot;&quot;},{&quot;family&quot;:&quot;Emmett&quot;,&quot;given&quot;:&quot;Bridget A.&quot;,&quot;parse-names&quot;:false,&quot;dropping-particle&quot;:&quot;&quot;,&quot;non-dropping-particle&quot;:&quot;&quot;},{&quot;family&quot;:&quot;Estiarte&quot;,&quot;given&quot;:&quot;Marc&quot;,&quot;parse-names&quot;:false,&quot;dropping-particle&quot;:&quot;&quot;,&quot;non-dropping-particle&quot;:&quot;&quot;},{&quot;family&quot;:&quot;Grünzweig&quot;,&quot;given&quot;:&quot;José M.&quot;,&quot;parse-names&quot;:false,&quot;dropping-particle&quot;:&quot;&quot;,&quot;non-dropping-particle&quot;:&quot;&quot;},{&quot;family&quot;:&quot;Halbritter&quot;,&quot;given&quot;:&quot;Aud H.&quot;,&quot;parse-names&quot;:false,&quot;dropping-particle&quot;:&quot;&quot;,&quot;non-dropping-particle&quot;:&quot;&quot;},{&quot;family&quot;:&quot;Holub&quot;,&quot;given&quot;:&quot;Petr&quot;,&quot;parse-names&quot;:false,&quot;dropping-particle&quot;:&quot;&quot;,&quot;non-dropping-particle&quot;:&quot;&quot;},{&quot;family&quot;:&quot;Jentsch&quot;,&quot;given&quot;:&quot;Anke&quot;,&quot;parse-names&quot;:false,&quot;dropping-particle&quot;:&quot;&quot;,&quot;non-dropping-particle&quot;:&quot;&quot;},{&quot;family&quot;:&quot;Klem&quot;,&quot;given&quot;:&quot;Karel&quot;,&quot;parse-names&quot;:false,&quot;dropping-particle&quot;:&quot;&quot;,&quot;non-dropping-particle&quot;:&quot;&quot;},{&quot;family&quot;:&quot;Kreyling&quot;,&quot;given&quot;:&quot;Juergen&quot;,&quot;parse-names&quot;:false,&quot;dropping-particle&quot;:&quot;&quot;,&quot;non-dropping-particle&quot;:&quot;&quot;},{&quot;family&quot;:&quot;Kröel-Dulay&quot;,&quot;given&quot;:&quot;György&quot;,&quot;parse-names&quot;:false,&quot;dropping-particle&quot;:&quot;&quot;,&quot;non-dropping-particle&quot;:&quot;&quot;},{&quot;family&quot;:&quot;Larsen&quot;,&quot;given&quot;:&quot;Klaus Steenberg&quot;,&quot;parse-names&quot;:false,&quot;dropping-particle&quot;:&quot;&quot;,&quot;non-dropping-particle&quot;:&quot;&quot;},{&quot;family&quot;:&quot;Milcu&quot;,&quot;given&quot;:&quot;Alexandru&quot;,&quot;parse-names&quot;:false,&quot;dropping-particle&quot;:&quot;&quot;,&quot;non-dropping-particle&quot;:&quot;&quot;},{&quot;family&quot;:&quot;Roy&quot;,&quot;given&quot;:&quot;Jacques&quot;,&quot;parse-names&quot;:false,&quot;dropping-particle&quot;:&quot;&quot;,&quot;non-dropping-particle&quot;:&quot;&quot;},{&quot;family&quot;:&quot;Sigurdsson&quot;,&quot;given&quot;:&quot;Bjarni D.&quot;,&quot;parse-names&quot;:false,&quot;dropping-particle&quot;:&quot;&quot;,&quot;non-dropping-particle&quot;:&quot;&quot;},{&quot;family&quot;:&quot;Smith&quot;,&quot;given&quot;:&quot;Melinda D.&quot;,&quot;parse-names&quot;:false,&quot;dropping-particle&quot;:&quot;&quot;,&quot;non-dropping-particle&quot;:&quot;&quot;},{&quot;family&quot;:&quot;Sternberg&quot;,&quot;given&quot;:&quot;Marcelo&quot;,&quot;parse-names&quot;:false,&quot;dropping-particle&quot;:&quot;&quot;,&quot;non-dropping-particle&quot;:&quot;&quot;},{&quot;family&quot;:&quot;Vandvik&quot;,&quot;given&quot;:&quot;Vigdis&quot;,&quot;parse-names&quot;:false,&quot;dropping-particle&quot;:&quot;&quot;,&quot;non-dropping-particle&quot;:&quot;&quot;},{&quot;family&quot;:&quot;Wohlgemuth&quot;,&quot;given&quot;:&quot;Thomas&quot;,&quot;parse-names&quot;:false,&quot;dropping-particle&quot;:&quot;&quot;,&quot;non-dropping-particle&quot;:&quot;&quot;},{&quot;family&quot;:&quot;Nijs&quot;,&quot;given&quot;:&quot;Ivan&quot;,&quot;parse-names&quot;:false,&quot;dropping-particle&quot;:&quot;&quot;,&quot;non-dropping-particle&quot;:&quot;&quot;},{&quot;family&quot;:&quot;Knapp&quot;,&quot;given&quot;:&quot;Alan K.&quot;,&quot;parse-names&quot;:false,&quot;dropping-particle&quot;:&quot;&quot;,&quot;non-dropping-particle&quot;:&quot;&quot;}],&quot;container-title&quot;:&quot;Global Change Biology&quot;,&quot;DOI&quot;:&quot;10.1111/gcb.14854&quot;,&quot;ISSN&quot;:&quot;13652486&quot;,&quot;issued&quot;:{&quot;date-parts&quot;:[[2020]]},&quot;issue&quot;:&quot;2&quot;,&quot;volume&quot;:&quot;26&quot;,&quot;container-title-short&quot;:&quot;Glob Chang Biol&quot;},&quot;isTemporary&quot;:false},{&quot;id&quot;:&quot;5a9eb545-c146-3bb4-b9ca-12cf4d9b4345&quot;,&quot;itemData&quot;:{&quot;type&quot;:&quot;article&quot;,&quot;id&quot;:&quot;5a9eb545-c146-3bb4-b9ca-12cf4d9b4345&quot;,&quot;title&quot;:&quot;We need more realistic climate change experiments for understanding ecosystems of the future&quot;,&quot;author&quot;:[{&quot;family&quot;:&quot;Korell&quot;,&quot;given&quot;:&quot;Lotte&quot;,&quot;parse-names&quot;:false,&quot;dropping-particle&quot;:&quot;&quot;,&quot;non-dropping-particle&quot;:&quot;&quot;},{&quot;family&quot;:&quot;Auge&quot;,&quot;given&quot;:&quot;Harald&quot;,&quot;parse-names&quot;:false,&quot;dropping-particle&quot;:&quot;&quot;,&quot;non-dropping-particle&quot;:&quot;&quot;},{&quot;family&quot;:&quot;Chase&quot;,&quot;given&quot;:&quot;Jonathan M.&quot;,&quot;parse-names&quot;:false,&quot;dropping-particle&quot;:&quot;&quot;,&quot;non-dropping-particle&quot;:&quot;&quot;},{&quot;family&quot;:&quot;Harpole&quot;,&quot;given&quot;:&quot;Stanley&quot;,&quot;parse-names&quot;:false,&quot;dropping-particle&quot;:&quot;&quot;,&quot;non-dropping-particle&quot;:&quot;&quot;},{&quot;family&quot;:&quot;Knight&quot;,&quot;given&quot;:&quot;Tiffany M.&quot;,&quot;parse-names&quot;:false,&quot;dropping-particle&quot;:&quot;&quot;,&quot;non-dropping-particle&quot;:&quot;&quot;}],&quot;container-title&quot;:&quot;Global Change Biology&quot;,&quot;DOI&quot;:&quot;10.1111/gcb.14797&quot;,&quot;ISSN&quot;:&quot;13652486&quot;,&quot;issued&quot;:{&quot;date-parts&quot;:[[2020]]},&quot;issue&quot;:&quot;2&quot;,&quot;volume&quot;:&quot;26&quot;,&quot;container-title-short&quot;:&quot;Glob Chang Biol&quot;},&quot;isTemporary&quot;:false}]},{&quot;citationID&quot;:&quot;MENDELEY_CITATION_5a5a084c-c0e4-47a7-b367-74c703bf16c2&quot;,&quot;properties&quot;:{&quot;noteIndex&quot;:0},&quot;isEdited&quot;:false,&quot;manualOverride&quot;:{&quot;isManuallyOverridden&quot;:true,&quot;citeprocText&quot;:&quot;(Blankinship et al., 2011; Manzoni et al., 2012; H. Wang et al., 2021)&quot;,&quot;manualOverrideText&quot;:&quot;(Blankinship et al., 2011; Manzoni et al., 2012; H. Wang et al., 2021; &quot;},&quot;citationTag&quot;:&quot;MENDELEY_CITATION_v3_eyJjaXRhdGlvbklEIjoiTUVOREVMRVlfQ0lUQVRJT05fNWE1YTA4NGMtYzBlNC00N2E3LWIzNjctNzRjNzAzYmYxNmMyIiwicHJvcGVydGllcyI6eyJub3RlSW5kZXgiOjB9LCJpc0VkaXRlZCI6ZmFsc2UsIm1hbnVhbE92ZXJyaWRlIjp7ImlzTWFudWFsbHlPdmVycmlkZGVuIjp0cnVlLCJjaXRlcHJvY1RleHQiOiIoQmxhbmtpbnNoaXAgZXQgYWwuLCAyMDExOyBNYW56b25pIGV0IGFsLiwgMjAxMjsgSC4gV2FuZyBldCBhbC4sIDIwMjEpIiwibWFudWFsT3ZlcnJpZGVUZXh0IjoiKEJsYW5raW5zaGlwIGV0IGFsLiwgMjAxMTsgTWFuem9uaSBldCBhbC4sIDIwMTI7IEguIFdhbmcgZXQgYWwuLCAyMDIxOyA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container-title-short&quot;:&quot;Oecologia&quot;},&quot;isTemporary&quot;:false},{&quot;id&quot;:&quot;def6ebe2-bb28-3d0f-99fa-2ed4c6ab672b&quot;,&quot;itemData&quot;:{&quot;type&quot;:&quot;article&quot;,&quot;id&quot;:&quot;def6ebe2-bb28-3d0f-99fa-2ed4c6ab672b&quot;,&quot;title&quot;:&quot;Responses of soil microbial communities to water stress: Results from a meta-analysis&quot;,&quot;author&quot;:[{&quot;family&quot;:&quot;Manzoni&quot;,&quot;given&quot;:&quot;Stefano&quot;,&quot;parse-names&quot;:false,&quot;dropping-particle&quot;:&quot;&quot;,&quot;non-dropping-particle&quot;:&quot;&quot;},{&quot;family&quot;:&quot;Schimel&quot;,&quot;given&quot;:&quot;Joshua P.&quot;,&quot;parse-names&quot;:false,&quot;dropping-particle&quot;:&quot;&quot;,&quot;non-dropping-particle&quot;:&quot;&quot;},{&quot;family&quot;:&quot;Porporato&quot;,&quot;given&quot;:&quot;Amilcare&quot;,&quot;parse-names&quot;:false,&quot;dropping-particle&quot;:&quot;&quot;,&quot;non-dropping-particle&quot;:&quot;&quot;}],&quot;container-title&quot;:&quot;Ecology&quot;,&quot;DOI&quot;:&quot;10.1890/11-0026.1&quot;,&quot;ISSN&quot;:&quot;00129658&quot;,&quot;issued&quot;:{&quot;date-parts&quot;:[[2012]]},&quot;abstract&quot;:&quot;Soil heterotrophic respiration and nutrient mineralization are strongly affected by environmental conditions, in particular by moisture fluctuations triggered by rainfall events. When soil moisture decreases, so does decomposers' activity, with microfauna generally undergoing stress sooner than bacteria and fungi. Despite differences in the responses of individual decomposer groups to moisture availability (e.g., bacteria are typically more sensitive than fungi to water stress), we show that responses of decomposers at the community level are different in soils and surface litter, but similar across biomes and climates. This results in a nearly constant soil-moisture threshold corresponding to the point when biological activity ceases, at a water potential of about -14 MPa in mineral soils and -36 MPa in surface litter. This threshold is shown to be comparable to the soil moisture value where solute diffusion becomes strongly inhibited in soil, while in litter it is dehydration rather than diffusion that likely limits biological activity around the stress point. Because of these intrinsic constraints and lack of adaptation to different hydro-climatic regimes, changes in rainfall patterns (primary drivers of the soil moisture balance) may have dramatic impacts on soil carbon and nutrient cycling. © 2012 by the Ecological Society of America.&quot;,&quot;issue&quot;:&quot;4&quot;,&quot;volume&quot;:&quot;93&quot;,&quot;container-title-short&quot;:&quot;Ecology&quot;},&quot;isTemporary&quot;:false},{&quot;id&quot;:&quot;6d4720cb-3cb1-3fec-9808-c5ab15342f1e&quot;,&quot;itemData&quot;:{&quot;type&quot;:&quot;article-journal&quot;,&quot;id&quot;:&quot;6d4720cb-3cb1-3fec-9808-c5ab15342f1e&quot;,&quot;title&quot;:&quot;Long-term nitrogen addition and precipitation reduction decrease soil nematode community diversity in a temperate forest&quot;,&quot;author&quot;:[{&quot;family&quot;:&quot;Wang&quot;,&quot;given&quot;:&quot;Honglin&quot;,&quot;parse-names&quot;:false,&quot;dropping-particle&quot;:&quot;&quot;,&quot;non-dropping-particle&quot;:&quot;&quot;},{&quot;family&quot;:&quot;Liu&quot;,&quot;given&quot;:&quot;Guancheng&quot;,&quot;parse-names&quot;:false,&quot;dropping-particle&quot;:&quot;&quot;,&quot;non-dropping-particle&quot;:&quot;&quot;},{&quot;family&quot;:&quot;Huang&quot;,&quot;given&quot;:&quot;Binbin&quot;,&quot;parse-names&quot;:false,&quot;dropping-particle&quot;:&quot;&quot;,&quot;non-dropping-particle&quot;:&quot;&quot;},{&quot;family&quot;:&quot;Wang&quot;,&quot;given&quot;:&quot;Xiaochun&quot;,&quot;parse-names&quot;:false,&quot;dropping-particle&quot;:&quot;&quot;,&quot;non-dropping-particle&quot;:&quot;&quot;},{&quot;family&quot;:&quot;Xing&quot;,&quot;given&quot;:&quot;Yajuan&quot;,&quot;parse-names&quot;:false,&quot;dropping-particle&quot;:&quot;&quot;,&quot;non-dropping-particle&quot;:&quot;&quot;},{&quot;family&quot;:&quot;Wang&quot;,&quot;given&quot;:&quot;Qinggui&quot;,&quot;parse-names&quot;:false,&quot;dropping-particle&quot;:&quot;&quot;,&quot;non-dropping-particle&quot;:&quot;&quot;}],&quot;container-title&quot;:&quot;Applied Soil Ecology&quot;,&quot;DOI&quot;:&quot;10.1016/j.apsoil.2021.103895&quot;,&quot;ISSN&quot;:&quot;09291393&quot;,&quot;issued&quot;:{&quot;date-parts&quot;:[[2021]]},&quot;abstract&quot;:&quot;Terrestrial ecosystems are driven by different global change factors, such as atmospheric nitrogen deposition and precipitation reduction. Nitrogen deposition and precipitation reduction have a great impact on the above- and underground processes. Most previous studies mainly focused on the effects of nitrogen deposition and/or precipitation reduction on aboveground processes, while the effects on underground processes were relatively scarce. As an important part of the underground soil food web, soil nematode community occupies different nutritional niches and is sensitive to external disturbances, and it is often used as indicator for studying underground processes. However, we know little about the response of soil nematode community to nitrogen deposition and/or precipitation reduction. Here, we used a 10-year of factorial manipulation by applying nitrogen solution and reducing the amount of precipitation to the soil, and to investigate the responses of soil nematode community to nitrogen deposition and/or precipitation reduction in a temperate forest. We expected that nitrogen addition could promote while precipitation inhibited the activity of soil nematode community. Furthermore, we expected nitrogen addition and precipitation could have interactive effect on soil nematode community. Our results found that nitrogen addition and/or precipitation reduction treatment caused significant changes in the composition of soil nematode community. Nitrogen addition and nitrogen addition combined with precipitation reduction induced negative effects and significantly decreased the abundance and diversity of soil nematode community, while precipitation reduction only decreased the abundance of soil nematode community. Nitrogen addition and precipitation reduction had synergistic effect on soil nematode community with higher trophic levels. Compared with precipitation reduction treatment, the negative effect of nitrogen addition on soil nematode community was more severe. According to the structural equation model (SEM), we found that nitrogen addition and precipitation reduction could affect the abundance of soil nematode community by affecting the plant richness and soil pH. Since the decrease of enrichment index (EI) and the increase of structure index (SI), our research results revealed that nitrogen addition could lead to soil food web in a lower nutrients available condition.&quot;,&quot;volume&quot;:&quot;162&quot;,&quot;container-title-short&quot;:&quot;&quot;},&quot;isTemporary&quot;:false}]},{&quot;citationID&quot;:&quot;MENDELEY_CITATION_3515a2cf-8180-4dd9-ac28-d03f35981438&quot;,&quot;properties&quot;:{&quot;noteIndex&quot;:0},&quot;isEdited&quot;:false,&quot;manualOverride&quot;:{&quot;isManuallyOverridden&quot;:false,&quot;citeprocText&quot;:&quot;(Konno &amp;#38; Pullin, 2020)&quot;,&quot;manualOverrideText&quot;:&quot;&quot;},&quot;citationTag&quot;:&quot;MENDELEY_CITATION_v3_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&quot;,&quot;citationItems&quot;:[{&quot;id&quot;:&quot;2d8f43a9-bba7-3021-b2c0-78fc21409d5a&quot;,&quot;itemData&quot;:{&quot;type&quot;:&quot;article-journal&quot;,&quot;id&quot;:&quot;2d8f43a9-bba7-3021-b2c0-78fc21409d5a&quot;,&quot;title&quot;:&quot;Assessing the risk of bias in choice of search sources for environmental meta-analyses&quot;,&quot;author&quot;:[{&quot;family&quot;:&quot;Konno&quot;,&quot;given&quot;:&quot;Ko&quot;,&quot;parse-names&quot;:false,&quot;dropping-particle&quot;:&quot;&quot;,&quot;non-dropping-particle&quot;:&quot;&quot;},{&quot;family&quot;:&quot;Pullin&quot;,&quot;given&quot;:&quot;Andrew S.&quot;,&quot;parse-names&quot;:false,&quot;dropping-particle&quot;:&quot;&quot;,&quot;non-dropping-particle&quot;:&quot;&quot;}],&quot;container-title&quot;:&quot;Research Synthesis Methods&quot;,&quot;accessed&quot;:{&quot;date-parts&quot;:[[2022,8,18]]},&quot;DOI&quot;:&quot;10.1002/JRSM.1433&quot;,&quot;ISSN&quot;:&quot;17592887&quot;,&quot;PMID&quot;:&quot;32618107&quot;,&quot;issued&quot;:{&quot;date-parts&quot;:[[2020,9,1]]},&quot;page&quot;:&quot;698-713&quot;,&quot;abstract&quot;:&quot;Results of meta-analyses are potentially valuable for informing environmental policy and practice decisions. However, selective sampling of primary studies through searches exclusively using widely used bibliographic platform(s) could bias estimates of effect sizes. Such search strategies are common in environmental evidence reviews, and if risk of bias can be detected, this would provide the first empirical evidence that comprehensiveness of searches needs to be improved. We compare the impact of using single and multiple bibliographic platform(s) searches vs more comprehensive searches on estimates of mean effect sizes. We used 137 published meta-analyses, based on multiple source searches, analyzing 9388 studies: 8095 sourced from commercially published articles; and 1293 from grey literature and unpublished data. Single-platform and multiple-platform searches missed studies in 100 and 80 of the meta-analyses, respectively: 52 and 46 meta-analyses provided larger-effect estimates; 32 and 28 meta-analyses provided smaller-effect estimates; eight and four meta-analyses provided opposite direction of estimates; and two each were unable to estimate effects due to missing all studies. Further, we found significant positive log-linear relationships between proportions of studies missed and the deviations of mean effect sizes, suggesting that as the number of studies missed increases, deviation of mean effect size is likely to expand. We also found significant differences in mean effect sizes between indexed and non-indexed studies for 35% of meta-analyses, indicating high risk of bias when the searches were restricted. We conclude that the restricted searches are likely to lead to unrepresentative samples of studies and biased estimates of true effects.&quot;,&quot;publisher&quot;:&quot;John Wiley and Sons Ltd&quot;,&quot;issue&quot;:&quot;5&quot;,&quot;volume&quot;:&quot;11&quot;,&quot;container-title-short&quot;:&quot;Res Synth Methods&quot;},&quot;isTemporary&quot;:false}]},{&quot;citationID&quot;:&quot;MENDELEY_CITATION_f2f258aa-7099-4a16-a2f9-8dac545a49e8&quot;,&quot;properties&quot;:{&quot;noteIndex&quot;:0},&quot;isEdited&quot;:false,&quot;manualOverride&quot;:{&quot;isManuallyOverridden&quot;:false,&quot;citeprocText&quot;:&quot;(Pullin et al., 2018)&quot;,&quot;manualOverrideText&quot;:&quot;&quot;},&quot;citationTag&quot;:&quot;MENDELEY_CITATION_v3_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&quot;,&quot;citationItems&quot;:[{&quot;id&quot;:&quot;66ae5d84-8d23-3df6-bd8e-316c553ab444&quot;,&quot;itemData&quot;:{&quot;type&quot;:&quot;article-journal&quot;,&quot;id&quot;:&quot;66ae5d84-8d23-3df6-bd8e-316c553ab444&quot;,&quot;title&quot;:&quot;Guidelines and Standards for Evidence Synthesis in Environmental Management. Version 5.0&quot;,&quot;author&quot;:[{&quot;family&quot;:&quot;Pullin&quot;,&quot;given&quot;:&quot;AS&quot;,&quot;parse-names&quot;:false,&quot;dropping-particle&quot;:&quot;&quot;,&quot;non-dropping-particle&quot;:&quot;&quot;},{&quot;family&quot;:&quot;Frampton&quot;,&quot;given&quot;:&quot;GK&quot;,&quot;parse-names&quot;:false,&quot;dropping-particle&quot;:&quot;&quot;,&quot;non-dropping-particle&quot;:&quot;&quot;},{&quot;family&quot;:&quot;Livoreil&quot;,&quot;given&quot;:&quot;B&quot;,&quot;parse-names&quot;:false,&quot;dropping-particle&quot;:&quot;&quot;,&quot;non-dropping-particle&quot;:&quot;&quot;},{&quot;family&quot;:&quot;Petrokofsky&quot;,&quot;given&quot;:&quot;G&quot;,&quot;parse-names&quot;:false,&quot;dropping-particle&quot;:&quot;&quot;,&quot;non-dropping-particle&quot;:&quot;&quot;}],&quot;container-title&quot;:&quot;Collaboration of Environmental Evidence&quot;,&quot;issued&quot;:{&quot;date-parts&quot;:[[2018]]},&quot;abstract&quot;:&quot;GUIDELINES-0.5 0 0.5 Compiled on behalf of CEE by Centre for Evidence-Based Conservation Bangor University, UK for SYSTEMATIC REVIEWS in ENVIRONMENTAL MANAGEMENT ENVIRONMENTAL EVIDENCE&quot;,&quot;issue&quot;:&quot;March&quot;,&quot;container-title-short&quot;:&quot;&quot;},&quot;isTemporary&quot;:false}]},{&quot;citationID&quot;:&quot;MENDELEY_CITATION_0f67bc78-8f3b-4864-9c3c-2ecc9d339f06&quot;,&quot;properties&quot;:{&quot;noteIndex&quot;:0},&quot;isEdited&quot;:false,&quot;manualOverride&quot;:{&quot;isManuallyOverridden&quot;:true,&quot;citeprocText&quot;:&quot;(P. A. Martin et al., 2020)&quot;,&quot;manualOverrideText&quot;:&quot;Martin et al. (2020)&quot;},&quot;citationTag&quot;:&quot;MENDELEY_CITATION_v3_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&quot;,&quot;citationItems&quot;:[{&quot;id&quot;:&quot;e971e890-92d4-3f52-8099-a7dd25425b27&quot;,&quot;itemData&quot;:{&quot;type&quot;:&quot;article&quot;,&quot;id&quot;:&quot;e971e890-92d4-3f52-8099-a7dd25425b27&quot;,&quot;title&quot;:&quot;Management of UK priority invasive alien plants: A systematic review protocol&quot;,&quot;author&quot;:[{&quot;family&quot;:&quot;Martin&quot;,&quot;given&quot;:&quot;Philip A.&quot;,&quot;parse-names&quot;:false,&quot;dropping-particle&quot;:&quot;&quot;,&quot;non-dropping-particle&quot;:&quot;&quot;},{&quot;family&quot;:&quot;Shackelford&quot;,&quot;given&quot;:&quot;Gorm E.&quot;,&quot;parse-names&quot;:false,&quot;dropping-particle&quot;:&quot;&quot;,&quot;non-dropping-particle&quot;:&quot;&quot;},{&quot;family&quot;:&quot;Bullock&quot;,&quot;given&quot;:&quot;James M.&quot;,&quot;parse-names&quot;:false,&quot;dropping-particle&quot;:&quot;&quot;,&quot;non-dropping-particle&quot;:&quot;&quot;},{&quot;family&quot;:&quot;Gallardo&quot;,&quot;given&quot;:&quot;Belinda&quot;,&quot;parse-names&quot;:false,&quot;dropping-particle&quot;:&quot;&quot;,&quot;non-dropping-particle&quot;:&quot;&quot;},{&quot;family&quot;:&quot;Aldridge&quot;,&quot;given&quot;:&quot;David C.&quot;,&quot;parse-names&quot;:false,&quot;dropping-particle&quot;:&quot;&quot;,&quot;non-dropping-particle&quot;:&quot;&quot;},{&quot;family&quot;:&quot;Sutherland&quot;,&quot;given&quot;:&quot;William J.&quot;,&quot;parse-names&quot;:false,&quot;dropping-particle&quot;:&quot;&quot;,&quot;non-dropping-particle&quot;:&quot;&quot;}],&quot;container-title&quot;:&quot;Environmental Evidence&quot;,&quot;DOI&quot;:&quot;10.1186/s13750-020-0186-y&quot;,&quot;ISSN&quot;:&quot;20472382&quot;,&quot;issued&quot;:{&quot;date-parts&quot;:[[2020]]},&quot;abstract&quot;:&quot;Background: Invasive alien plant species often have negative environmental and social impacts, such as loss of biodiversity and alteration of ecosystem services. As a result, managing the introduction, establishment, and abundance of invasive species is a major priority. To do this effectively, we need evidence on the effect of management interventions (such as using herbicide or cutting to control invasive plants). This evidence should not only include the effects of these management interventions on invasive alien species, but also on native species and other non-target outcomes such as ecosystem services. Such evidence would allow for comparison of the trade-offs between different management interventions. In the planned review we aim to assess how management interventions to control nine priority invasive alien plants species in England and Wales affect environmental outcomes. These species are: Japanese knotweed (Fallopia japonica) Nuttall's waterweed (Elodea nuttallii), Chilean rhubarb (Gunnera tinctoria), Giant hogweed (Heracleum mantegazzianum), Floating pennywort (Hydrocotyle ranunculoides), Himalayan balsam (Impatiens glandulifera), Curly waterweed (Lagarosiphon major), American skunk cabbage (Lysichiton americanus), Parrot's feather (Myriophyllum aquaticum). Methods: Searches will be in English and use bibliographic databases (Scopus, Web of Science Core Collection, Open Access Theses and Dissertations, and Conservation Evidence) and internet searches (Google Scholar), as well as specialist databases. Our methodology will only use the names of each species (scientific names and common names, including synonyms) as our search string (we will not use qualifiers, such as \&quot;AND invasive\&quot;). This will give low specificity but will increase the likelihood of capturing all relevant information. We will use predefined criteria for study inclusion and data extraction. We will screen publications in two stages: (1) using titles and abstracts and (2) using full texts. Consistency of inclusion will be checked by two people screening a random sample of 10% of titles and abstracts. This dual-screening will be subject to kappa analysis and any disagreements resolved through discussion. We will use critical appraisal to assess study validity by identifying studies that are potentially prone to bias.&quot;,&quot;issue&quot;:&quot;1&quot;,&quot;volume&quot;:&quot;9&quot;,&quot;container-title-short&quot;:&quot;Environ Evid&quot;},&quot;isTemporary&quot;:false}]},{&quot;citationID&quot;:&quot;MENDELEY_CITATION_69c4834a-603c-4d8a-b874-a3f2b7239ff7&quot;,&quot;properties&quot;:{&quot;noteIndex&quot;:0},&quot;isEdited&quot;:false,&quot;manualOverride&quot;:{&quot;isManuallyOverridden&quot;:false,&quot;citeprocText&quot;:&quot;(Pick et al., 2019)&quot;,&quot;manualOverrideText&quot;:&quot;&quot;},&quot;citationTag&quot;:&quot;MENDELEY_CITATION_v3_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&quot;,&quot;citationItems&quot;:[{&quot;id&quot;:&quot;e42f5d62-572c-38a1-96d1-a4f9b0f2b60d&quot;,&quot;itemData&quot;:{&quot;type&quot;:&quot;article-journal&quot;,&quot;id&quot;:&quot;e42f5d62-572c-38a1-96d1-a4f9b0f2b60d&quot;,&quot;title&quot;:&quot;Reproducible, flexible and high-throughput data extraction from primary literature: The metaDigitise r package&quot;,&quot;author&quot;:[{&quot;family&quot;:&quot;Pick&quot;,&quot;given&quot;:&quot;Joel L.&quot;,&quot;parse-names&quot;:false,&quot;dropping-particle&quot;:&quot;&quot;,&quot;non-dropping-particle&quot;:&quot;&quot;},{&quot;family&quot;:&quot;Nakagawa&quot;,&quot;given&quot;:&quot;Shinichi&quot;,&quot;parse-names&quot;:false,&quot;dropping-particle&quot;:&quot;&quot;,&quot;non-dropping-particle&quot;:&quot;&quot;},{&quot;family&quot;:&quot;Noble&quot;,&quot;given&quot;:&quot;Daniel W.A.&quot;,&quot;parse-names&quot;:false,&quot;dropping-particle&quot;:&quot;&quot;,&quot;non-dropping-particle&quot;:&quot;&quot;}],&quot;container-title&quot;:&quot;Methods in Ecology and Evolution&quot;,&quot;DOI&quot;:&quot;10.1111/2041-210X.13118&quot;,&quot;ISSN&quot;:&quot;2041210X&quot;,&quot;issued&quot;:{&quot;date-parts&quot;:[[2019]]},&quot;abstract&quot;:&quot;Research synthesis, such as comparative and meta-analyses, requires the extraction of effect sizes from primary literature, which are commonly calculated from descriptive statistics. However, the exact values of such statistics are commonly hidden in figures. Extracting descriptive statistics from figures can be a slow process that is not easily reproducible. Additionally, current software lacks an ability to incorporate important metadata (e.g. sample sizes, treatment/variable names) about experiments and is not integrated with other software to streamline analysis pipelines. Here we present the r package metaDigitise which extracts descriptive statistics such as means, standard deviations and correlations from four plot types: (a) mean/error plots (e.g. bar graphs with standard errors), (b) box plots, (c) scatter plots and (d) histograms. metaDigitise is user-friendly and easy to learn as it interactively guides the user through the data extraction process. Notably, it enables large-scale extraction by automatically loading image files, letting the user stop processing, edit and add to the resulting data-frame at any point. Digitised data can be easily re-plotted and checked, facilitating reproducible data extraction from plots with little inter-observer bias. We hope that by making the process of figure extraction more flexible and easy to conduct, it will improve the transparency and quality of meta-analyses in the future.&quot;,&quot;issue&quot;:&quot;3&quot;,&quot;volume&quot;:&quot;10&quot;,&quot;container-title-short&quot;:&quot;Methods Ecol Evol&quot;},&quot;isTemporary&quot;:false}]},{&quot;citationID&quot;:&quot;MENDELEY_CITATION_56197fa7-d368-44b3-9e78-97c0e0da468c&quot;,&quot;properties&quot;:{&quot;noteIndex&quot;:0},&quot;isEdited&quot;:false,&quot;manualOverride&quot;:{&quot;isManuallyOverridden&quot;:false,&quot;citeprocText&quot;:&quot;(Koehler, 1999; Lewis et al., 2006; Samiayyan, 2014)&quot;,&quot;manualOverrideText&quot;:&quot;&quot;},&quot;citationTag&quot;:&quot;MENDELEY_CITATION_v3_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&quot;,&quot;citationItems&quot;:[{&quot;id&quot;:&quot;329b4a91-a39a-354c-a2d3-4d9e95fc4b08&quot;,&quot;itemData&quot;:{&quot;type&quot;:&quot;chapter&quot;,&quot;id&quot;:&quot;329b4a91-a39a-354c-a2d3-4d9e95fc4b08&quot;,&quot;title&quot;:&quot;Spiders - The Generalist Super Predators in Agro-Ecosystems&quot;,&quot;author&quot;:[{&quot;family&quot;:&quot;Samiayyan&quot;,&quot;given&quot;:&quot;K.&quot;,&quot;parse-names&quot;:false,&quot;dropping-particle&quot;:&quot;&quot;,&quot;non-dropping-particle&quot;:&quot;&quot;}],&quot;container-title&quot;:&quot;Integrated Pest Management: Current Concepts and Ecological Perspective&quot;,&quot;DOI&quot;:&quot;10.1016/B978-0-12-398529-3.00016-6&quot;,&quot;issued&quot;:{&quot;date-parts&quot;:[[2014]]},&quot;abstract&quot;:&quot;Faced with the need to reduce pesticide usage on the world's crops and optimize natural biological control, a full investigation of the means by which spiders influence pest abundance is long overdue. Also, in recent years, there has been a realization by ecologists that components of agro-ecosystems are tractable to manipulation and that spiders are convenient model organisms. Consequently, there are a growing number of investigations in which spiders in agro-ecosystems are used as tools to gain fundamental insights into the role of generalist predators in community and ecosystem function.&quot;,&quot;container-title-short&quot;:&quot;&quot;},&quot;isTemporary&quot;:false},{&quot;id&quot;:&quot;0f073517-d533-3020-b8e5-ad683dc48fa5&quot;,&quot;itemData&quot;:{&quot;type&quot;:&quot;article-journal&quot;,&quot;id&quot;:&quot;0f073517-d533-3020-b8e5-ad683dc48fa5&quot;,&quot;title&quot;:&quot;Taxonomic and nomenclatural notes on scolopendrid centipedes (Chilopoda: Scolopendromorpha: Scolopendridae)&quot;,&quot;author&quot;:[{&quot;family&quot;:&quot;Lewis&quot;,&quot;given&quot;:&quot;John G.E.&quot;,&quot;parse-names&quot;:false,&quot;dropping-particle&quot;:&quot;&quot;,&quot;non-dropping-particle&quot;:&quot;&quot;},{&quot;family&quot;:&quot;Minelli&quot;,&quot;given&quot;:&quot;Alessandro&quot;,&quot;parse-names&quot;:false,&quot;dropping-particle&quot;:&quot;&quot;,&quot;non-dropping-particle&quot;:&quot;&quot;},{&quot;family&quot;:&quot;Shelley&quot;,&quot;given&quot;:&quot;Rowland M.&quot;,&quot;parse-names&quot;:false,&quot;dropping-particle&quot;:&quot;&quot;,&quot;non-dropping-particle&quot;:&quot;&quot;}],&quot;container-title&quot;:&quot;Zootaxa&quot;,&quot;DOI&quot;:&quot;10.11646/zootaxa.1155.1.3&quot;,&quot;ISSN&quot;:&quot;11755334&quot;,&quot;issued&quot;:{&quot;date-parts&quot;:[[2006]]},&quot;abstract&quot;:&quot;Some taxonomic and nomenclatural inconsistencies in the Scolopendridae are clarified. Heterostoma cribriferum var. robustum Haase, 1887 is placed in synonymy under Ethmostigmus rubripes platycephalus (Newport, 1845), and the synonymy of Congobius Dobroruka, 1968 and Parotostigmus Pocock, 1896 (a valid subgenus of Otostigmus Porat, 1876) is formalized. The nomen novum Scolopendra attemsi is proposed for Trachycormocephalus intermedius Attems, 1928, to avert homonymy with S. intermedia Porat, 1871, upon transferring the former into Scolopendra. The following seven new combinations are proposed: Scolopendra lutea (Attems, 1928) (transferred from Arthrorhabdus); S. arenicola (Lawrence, 1975), S. koreana (Verhoeff, 1934), S. langi (Chamberlin, 1927), S. monticola (Lawrence, 1975) and S. zuluana (Lawrence, 1958) (all from Trachycormocephalus); Otostigmus (Parotostigmus) kivuensis (Dobroruka, 1968) (from Congobius). Additionally, two subspecies of Rhysida nuda (Newport, 1845) - somala Manfredi, 1933 and subnuda Jangi, 1955 - are assigned to R. immarginata (Porat, 1876). Copyright © 2006 Magnolia Press.&quot;,&quot;issue&quot;:&quot;1155&quot;,&quot;container-title-short&quot;:&quot;Zootaxa&quot;},&quot;isTemporary&quot;:false},{&quot;id&quot;:&quot;5dbe609a-0951-33d0-b99c-999d4238b2a5&quot;,&quot;itemData&quot;:{&quot;type&quot;:&quot;article-journal&quot;,&quot;id&quot;:&quot;5dbe609a-0951-33d0-b99c-999d4238b2a5&quot;,&quot;title&quot;:&quot;Predatory mites (Gamasina, Mesostigmata)&quot;,&quot;author&quot;:[{&quot;family&quot;:&quot;Koehler&quot;,&quot;given&quot;:&quot;H. H.&quot;,&quot;parse-names&quot;:false,&quot;dropping-particle&quot;:&quot;&quot;,&quot;non-dropping-particle&quot;:&quot;&quot;}],&quot;container-title&quot;:&quot;Agriculture, Ecosystems and Environment&quot;,&quot;DOI&quot;:&quot;10.1016/S0167-8809(99)00045-6&quot;,&quot;ISSN&quot;:&quot;01678809&quot;,&quot;issued&quot;:{&quot;date-parts&quot;:[[1999]]},&quot;abstract&quot;:&quot;Mesostigmata or Gamasida are known from a wide range of habitats. Most of them are free living predators in soil and litter, on the soil surface or on plants. Some are able to disperse rapidly by phoresy. In agroecosystems, edaphic Mesostigmata are important predators of Nematoda, Collembola and insect larvae, and those living on plants may efficiently control pests like spider mites. They are used as bioindicators. This paper reviews recent literature on the participation of soil mesofauna in agroecosystems and focuses on biology and ecology of mesostigmatic mites in particular, with emphasis on the Gamasina. Implications of agricultural practice for diversity and population development and the consequences for ecological processes are highlighted. Results of the author's studies on the effect of the pesticide Aldicarb on the Gamasina are summarized, which document various patterns of population development following pesticide application.&quot;,&quot;issue&quot;:&quot;1-3&quot;,&quot;volume&quot;:&quot;74&quot;,&quot;container-title-short&quot;:&quot;Agric Ecosyst Environ&quot;},&quot;isTemporary&quot;:false}]},{&quot;citationID&quot;:&quot;MENDELEY_CITATION_07571bee-d9b7-403b-8448-33f2a485b353&quot;,&quot;properties&quot;:{&quot;noteIndex&quot;:0},&quot;isEdited&quot;:false,&quot;manualOverride&quot;:{&quot;isManuallyOverridden&quot;:true,&quot;citeprocText&quot;:&quot;(G. Bengtsson et al., 1994)&quot;,&quot;manualOverrideText&quot;:&quot;(Bengtsson, Hedlund and Rundgren, 1994&quot;},&quot;citationTag&quot;:&quot;MENDELEY_CITATION_v3_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&quot;,&quot;citationItems&quot;:[{&quot;id&quot;:&quot;00a50562-d8b8-3e26-8c0d-48a001b464f1&quot;,&quot;itemData&quot;:{&quot;type&quot;:&quot;article-journal&quot;,&quot;id&quot;:&quot;00a50562-d8b8-3e26-8c0d-48a001b464f1&quot;,&quot;title&quot;:&quot;Food- and Density-Dependent Dispersal: Evidence from a Soil Collembolan&quot;,&quot;author&quot;:[{&quot;family&quot;:&quot;Bengtsson&quot;,&quot;given&quot;:&quot;Goran&quot;,&quot;parse-names&quot;:false,&quot;dropping-particle&quot;:&quot;&quot;,&quot;non-dropping-particle&quot;:&quot;&quot;},{&quot;family&quot;:&quot;Hedlund&quot;,&quot;given&quot;:&quot;Katarina&quot;,&quot;parse-names&quot;:false,&quot;dropping-particle&quot;:&quot;&quot;,&quot;non-dropping-particle&quot;:&quot;&quot;},{&quot;family&quot;:&quot;Rundgren&quot;,&quot;given&quot;:&quot;Sten&quot;,&quot;parse-names&quot;:false,&quot;dropping-particle&quot;:&quot;&quot;,&quot;non-dropping-particle&quot;:&quot;&quot;}],&quot;container-title&quot;:&quot;The Journal of Animal Ecology&quot;,&quot;DOI&quot;:&quot;10.2307/5218&quot;,&quot;ISSN&quot;:&quot;00218790&quot;,&quot;issued&quot;:{&quot;date-parts&quot;:[[1994]]},&quot;abstract&quot;:&quot;1.  Dispersal in a fungivore species of  Collembola,  Onychiurus armatus, in a homo-  geneous soil was theoretically approached as a deterministic compartmental process,  in which the movement of animals between discrete patches could be described by a  series of differential equations or by the discrete geometric probability distribution,  assuming a constant probability to move from one patch to the next.  2.  Experiments were designed for a release of collembolans in two types of soil in a  physical arrangement of distinct patches represented by vials connected by tubings to  cover a distance of 40 cm. Dispersal distances of individuals were determined, and  theoretical and observed distributions compared.  3.  Dispersal rates, estimated from transfer rate constants, ranged from 0 020 to  1 42  day-1,  suggesting that  an  average 0.  armatus moved  less  than  10 cm day -1.  The  probability to leave a patch varied between 0 10 and 0 50.  4.  Dispersal was  dependent on  population  density, soil  type and length  of  fungal  mycelium; it was almost twice as high at a high than at a low density (90 000 and  30000  individuals  m-2)  in a mor soil and four times as high in a sandy compared  with a mor soil. Dispersal rate decreased as the mycelial length increased, especially  in a sandy soil.  5.  Collembolans in a feeding phase had a higher tendency to disperse than those that  were moulting.  6.  Enriching the soil patch at 40 cm distance from the release point with a favoured  food  item, the fungal species Mortierella isabellina, increased dispersal rate by more  than four times in a mor soil, suggesting that fungal odour can attract collembolans  from a large distance and enhance their rate of  movement more than a three-fold  increase of their population density does. &quot;,&quot;issue&quot;:&quot;3&quot;,&quot;volume&quot;:&quot;63&quot;,&quot;container-title-short&quot;:&quot;J Anim Ecol&quot;},&quot;isTemporary&quot;:false}]},{&quot;citationID&quot;:&quot;MENDELEY_CITATION_00fee6c8-a741-4894-a93f-759ace9e522a&quot;,&quot;properties&quot;:{&quot;noteIndex&quot;:0},&quot;isEdited&quot;:false,&quot;manualOverride&quot;:{&quot;isManuallyOverridden&quot;:false,&quot;citeprocText&quot;:&quot;(Coleman, 2008; Gilmore &amp;#38; Potter, 1993; Gunn &amp;#38; Cherrett, 1993)&quot;,&quot;manualOverrideText&quot;:&quot;&quot;},&quot;citationTag&quot;:&quot;MENDELEY_CITATION_v3_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&quot;,&quot;citationItems&quot;:[{&quot;id&quot;:&quot;e30cdb83-3c5d-305c-82f8-58161f087f83&quot;,&quot;itemData&quot;:{&quot;type&quot;:&quot;article-journal&quot;,&quot;id&quot;:&quot;e30cdb83-3c5d-305c-82f8-58161f087f83&quot;,&quot;title&quot;:&quot;Potential role of Collembola as biotic mortality agents for entomopathogenic nematodes&quot;,&quot;author&quot;:[{&quot;family&quot;:&quot;Gilmore&quot;,&quot;given&quot;:&quot;S. K.&quot;,&quot;parse-names&quot;:false,&quot;dropping-particle&quot;:&quot;&quot;,&quot;non-dropping-particle&quot;:&quot;&quot;},{&quot;family&quot;:&quot;Potter&quot;,&quot;given&quot;:&quot;D. A.&quot;,&quot;parse-names&quot;:false,&quot;dropping-particle&quot;:&quot;&quot;,&quot;non-dropping-particle&quot;:&quot;&quot;}],&quot;container-title&quot;:&quot;Pedobiologia&quot;,&quot;ISSN&quot;:&quot;00314056&quot;,&quot;issued&quot;:{&quot;date-parts&quot;:[[1993]]},&quot;abstract&quot;:&quot;Studied the capacity for Folsomia candida (Isotomidae) and Sinella caeca (Entomobryidae) to consume three species of entomopathogenic steinernematid nematodes and to reduce the effectiveness of nematode applications against larvae of the wax moth, Galleria mellonella (Pyralidae) and Japanese beetle, Popillia japonica (Scarabaeidae). Both collembolans readily consumed large numbers of nematodes. Mortality of wax moth larvae caused by Steinernema carpocapsae declined markedly as the time of prior exposure of the nematodes to collembolan predation increased. As few as five F. candida added to chambers containing 100 or 200 S. carpocapsae caused significant reductions in nematode-induced mortality of G. mellonella within 24 h. Presence of Collembola did not reduce the efficacy of nematodes against P. japonica grubs in turfgrass plugs. Collembolan predation may be more likely to reduce the effectiveness of nematode applications against surface-feeding insects than against subterranean root-feeders. -from Authors&quot;,&quot;issue&quot;:&quot;1&quot;,&quot;volume&quot;:&quot;37&quot;,&quot;container-title-short&quot;:&quot;Pedobiologia (Jena)&quot;},&quot;isTemporary&quot;:false},{&quot;id&quot;:&quot;1bc1a89f-c90e-3e10-8533-1c2bd7cf1558&quot;,&quot;itemData&quot;:{&quot;type&quot;:&quot;article-journal&quot;,&quot;id&quot;:&quot;1bc1a89f-c90e-3e10-8533-1c2bd7cf1558&quot;,&quot;title&quot;:&quot;The exploitation of food resources by soil meso- and macro invertebrates&quot;,&quot;author&quot;:[{&quot;family&quot;:&quot;Gunn&quot;,&quot;given&quot;:&quot;A.&quot;,&quot;parse-names&quot;:false,&quot;dropping-particle&quot;:&quot;&quot;,&quot;non-dropping-particle&quot;:&quot;&quot;},{&quot;family&quot;:&quot;Cherrett&quot;,&quot;given&quot;:&quot;J. M.&quot;,&quot;parse-names&quot;:false,&quot;dropping-particle&quot;:&quot;&quot;,&quot;non-dropping-particle&quot;:&quot;&quot;}],&quot;container-title&quot;:&quot;Pedobiologia&quot;,&quot;ISSN&quot;:&quot;00314056&quot;,&quot;issued&quot;:{&quot;date-parts&quot;:[[1993]]},&quot;abstract&quot;:&quot;A food web presented for soil meso- and macroinvertebrates in grassland has many characteristics (eg number of trophic links, frequency distribution of food chain lengths, linkage density, connectance) in common with webs of similar size from other habitats but there are also important differences. There are unusually low proportions of trophic links between top and intermediate species. The proportion of links with basal species is very high. There was a high degree of omnivory, no clear compartmentation, and separate herbivore and decomposer food webs could not be distinguished. Plant root systems were an important resource for many soil animals. There was no clear evidence for exclusive guilds or species packing. -from Authors&quot;,&quot;issue&quot;:&quot;5&quot;,&quot;volume&quot;:&quot;37&quot;,&quot;container-title-short&quot;:&quot;Pedobiologia (Jena)&quot;},&quot;isTemporary&quot;:false},{&quot;id&quot;:&quot;4c21d8e4-547e-32c7-9e70-08b5783e8447&quot;,&quot;itemData&quot;:{&quot;type&quot;:&quot;article-journal&quot;,&quot;id&quot;:&quot;4c21d8e4-547e-32c7-9e70-08b5783e8447&quot;,&quot;title&quot;:&quot;From peds to paradoxes: Linkages between soil biota and their influences on ecological processes&quot;,&quot;author&quot;:[{&quot;family&quot;:&quot;Coleman&quot;,&quot;given&quot;:&quot;David C.&quot;,&quot;parse-names&quot;:false,&quot;dropping-particle&quot;:&quot;&quot;,&quot;non-dropping-particle&quot;:&quot;&quot;}],&quot;container-title&quot;:&quot;Soil Biology and Biochemistry&quot;,&quot;DOI&quot;:&quot;10.1016/j.soilbio.2007.08.005&quot;,&quot;ISSN&quot;:&quot;00380717&quot;,&quot;issued&quot;:{&quot;date-parts&quot;:[[2008]]},&quot;abstract&quot;:&quot;Soils and their biota have been studied by a variety of observational and experimental methods that have allowed biologists to infer their structural and functional interactions. Viewing progress made over the last 10 years, it is apparent that an increasing diversity of analytical and chemical methods are providing much more detailed information about feeding preferences and niche overlaps of speciose groups such as oribatid mites. Other topics in which considerable progress has been made include new advances in knowledge of root and mycorrhiza production and turnover and their impacts on soil ecosystems; soil biota, exudations and secretions and soil aggregation phenomena; the biology of invasive species in soils; soil biodiversity, legacies and linkages to soil processes; and soil biodiversity and ecosystem functional responses. Throughout the review I suggest ways for new progress to be made in future research. © 2007 Elsevier Ltd. All rights reserved.&quot;,&quot;issue&quot;:&quot;2&quot;,&quot;volume&quot;:&quot;40&quot;,&quot;container-title-short&quot;:&quot;Soil Biol Biochem&quot;},&quot;isTemporary&quot;:false}]},{&quot;citationID&quot;:&quot;MENDELEY_CITATION_9ab20af9-cc34-462d-904d-c370e5790e00&quot;,&quot;properties&quot;:{&quot;noteIndex&quot;:0},&quot;isEdited&quot;:false,&quot;manualOverride&quot;:{&quot;isManuallyOverridden&quot;:true,&quot;citeprocText&quot;:&quot;(Brussaard, 1998; Dash et al., 1980; Halaj et al., 2005; Schmelz et al., 2013; Yeates et al., 1993)&quot;,&quot;manualOverrideText&quot;:&quot;(Dash, Senapati and Mishra, 1980; Yeates et al., 1993; Brussaard, 1998; Halaj, Peck and Niwa, 2005; Schmelz et al., 2013, O’Connor, 1967)&quot;},&quot;citationTag&quot;:&quot;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&quot;,&quot;citationItems&quot;:[{&quot;id&quot;:&quot;6337c1df-3c12-3840-8de3-fe8949ef2a35&quot;,&quot;itemData&quot;:{&quot;type&quot;:&quot;article&quot;,&quot;id&quot;:&quot;6337c1df-3c12-3840-8de3-fe8949ef2a35&quot;,&quot;title&quot;:&quot;Feeding Habits in Soil Nematode Families and Genera-An Outline for Soil Ecologists&quot;,&quot;author&quot;:[{&quot;family&quot;:&quot;Yeates&quot;,&quot;given&quot;:&quot;G. W.&quot;,&quot;parse-names&quot;:false,&quot;dropping-particle&quot;:&quot;&quot;,&quot;non-dropping-particle&quot;:&quot;&quot;},{&quot;family&quot;:&quot;Bongers&quot;,&quot;given&quot;:&quot;T.&quot;,&quot;parse-names&quot;:false,&quot;dropping-particle&quot;:&quot;&quot;,&quot;non-dropping-particle&quot;:&quot;&quot;},{&quot;family&quot;:&quot;Goede&quot;,&quot;given&quot;:&quot;R. G.M.&quot;,&quot;parse-names&quot;:false,&quot;dropping-particle&quot;:&quot;&quot;,&quot;non-dropping-particle&quot;:&quot;de&quot;},{&quot;family&quot;:&quot;Freckman&quot;,&quot;given&quot;:&quot;D. W.&quot;,&quot;parse-names&quot;:false,&quot;dropping-particle&quot;:&quot;&quot;,&quot;non-dropping-particle&quot;:&quot;&quot;},{&quot;family&quot;:&quot;Georgieva&quot;,&quot;given&quot;:&quot;S. S.&quot;,&quot;parse-names&quot;:false,&quot;dropping-particle&quot;:&quot;&quot;,&quot;non-dropping-particle&quot;:&quot;&quot;}],&quot;container-title&quot;:&quot;Journal of Nematology&quot;,&quot;ISSN&quot;:&quot;0022300X&quot;,&quot;issued&quot;:{&quot;date-parts&quot;:[[1993]]},&quot;abstract&quot;:&quot;Because research on nematode involvement in trophic interactions, foodweb structure, and biodiversity is constrained by lack of an overview of nematode feeding habits, this outline presents a consensus of current thought on nematode feeding habits. The source of food is fundamental to trophic interactions and provides the basis for our definitions of the essential feeding types: 1) plant feeder, 2) hyphal feeder, 3) bacterial feeder, 4) substrate ingester, 5) predator of animals, 6) unicellular eucaryote feeder, 7) dispersal or infective stage of parasites, and 8) omnivore. Lists of families and genera with their presumed feeding types are given. Major gaps in knowledge of feeding in the smaller tylenchids and many dorylaims are noted.&quot;,&quot;issue&quot;:&quot;3&quot;,&quot;volume&quot;:&quot;25&quot;,&quot;container-title-short&quot;:&quot;J Nematol&quot;},&quot;isTemporary&quot;:false},{&quot;id&quot;:&quot;ca8f045a-33c0-3135-a79e-37209766c975&quot;,&quot;itemData&quot;:{&quot;type&quot;:&quot;article-journal&quot;,&quot;id&quot;:&quot;ca8f045a-33c0-3135-a79e-37209766c975&quot;,&quot;title&quot;:&quot;Nematode Feeding by Tropical Earthworms&quot;,&quot;author&quot;:[{&quot;family&quot;:&quot;Dash&quot;,&quot;given&quot;:&quot;M. C.&quot;,&quot;parse-names&quot;:false,&quot;dropping-particle&quot;:&quot;&quot;,&quot;non-dropping-particle&quot;:&quot;&quot;},{&quot;family&quot;:&quot;Senapati&quot;,&quot;given&quot;:&quot;B. K.&quot;,&quot;parse-names&quot;:false,&quot;dropping-particle&quot;:&quot;&quot;,&quot;non-dropping-particle&quot;:&quot;&quot;},{&quot;family&quot;:&quot;Mishra&quot;,&quot;given&quot;:&quot;C. C.&quot;,&quot;parse-names&quot;:false,&quot;dropping-particle&quot;:&quot;&quot;,&quot;non-dropping-particle&quot;:&quot;&quot;}],&quot;container-title&quot;:&quot;Oikos&quot;,&quot;DOI&quot;:&quot;10.2307/3544291&quot;,&quot;ISSN&quot;:&quot;00301299&quot;,&quot;issued&quot;:{&quot;date-parts&quot;:[[1980]]},&quot;abstract&quot;:&quot;Feeding by the tropical earthworm Lampito mauritii (Kinberg) on soil nematodes was investigated experimentally. During a six week study nematode populations were checked in pots containing either one, two, four or no earthworms. The experiment was set up in triplicate. The nematode population in the control pot did not change significantly during the six week period. The nematode population in the pots containing a single earthworm decreased by 20.7, 28.6, 53.7, 21.0 and 24.3% in 1, 2, 3, 4 and 6 week old cultures. Doubling the number of predators generally did not decrease the nematode abundance by half. After three weeks of predation the nematode populations in all cultures was reduced by ca. 53% irrespective of number of predators. Gut content analysis showed that earthworms fed mainly on non-parasitic nematodes. These decreased by max. 90% during the six week period, as compared with a decrease of max. 47% in the parasitic forms. /// Эксперименталвно исследовали питание тропических червей Lampito mauritii (Kinberg) почвенными нематодами. В течение 6-недельного периода исследования численность нематод учитывали в горшках с 1, 2, и 4 чеп-вями или без них. Опыт поставпен в 3-х повторностях. Численность нема-тод в контрольном горшке существенно не менялась в течение опыта. Плот-ность популяции нематод в горшке с 1 червем снижалась на 20.7, 28.6, 53.7, 21.0, 24.3% в І; 23.4 и 6-неделвных культурах. Удвоение числа хищников в целом не снижает вдвое численность нематод. Через три неде-ли после начала питания численность нематод во всех культурах снижает-ся примерно на 53%, независимо от числа червей. Анализы содержимого кишечника показали, что черви питаются преимуществеиио непаразитечес-кими нематодами. Их численность снижается максимум на 90% за 6 неделв, а у паразитическнх форм - на 47%. CR - Copyright &amp;#169; 1980 Nordic Society Oikos&quot;,&quot;issue&quot;:&quot;3&quot;,&quot;volume&quot;:&quot;34&quot;,&quot;container-title-short&quot;:&quot;&quot;},&quot;isTemporary&quot;:false},{&quot;id&quot;:&quot;b9d417cb-9d73-38d7-9c0c-0bce5c800077&quot;,&quot;itemData&quot;:{&quot;type&quot;:&quot;article-journal&quot;,&quot;id&quot;:&quot;b9d417cb-9d73-38d7-9c0c-0bce5c800077&quot;,&quot;title&quot;:&quot;Diversity of terrestrial Enchytraeidae (Oligochaeta) in Latin America: Current knowledge and future research potential&quot;,&quot;author&quot;:[{&quot;family&quot;:&quot;Schmelz&quot;,&quot;given&quot;:&quot;Rüdiger M.&quot;,&quot;parse-names&quot;:false,&quot;dropping-particle&quot;:&quot;&quot;,&quot;non-dropping-particle&quot;:&quot;&quot;},{&quot;family&quot;:&quot;Niva&quot;,&quot;given&quot;:&quot;Cintia C.&quot;,&quot;parse-names&quot;:false,&quot;dropping-particle&quot;:&quot;&quot;,&quot;non-dropping-particle&quot;:&quot;&quot;},{&quot;family&quot;:&quot;Römbke&quot;,&quot;given&quot;:&quot;Jörg&quot;,&quot;parse-names&quot;:false,&quot;dropping-particle&quot;:&quot;&quot;,&quot;non-dropping-particle&quot;:&quot;&quot;},{&quot;family&quot;:&quot;Collado&quot;,&quot;given&quot;:&quot;Rut&quot;,&quot;parse-names&quot;:false,&quot;dropping-particle&quot;:&quot;&quot;,&quot;non-dropping-particle&quot;:&quot;&quot;}],&quot;container-title&quot;:&quot;Applied Soil Ecology&quot;,&quot;DOI&quot;:&quot;10.1016/j.apsoil.2012.12.012&quot;,&quot;ISSN&quot;:&quot;09291393&quot;,&quot;issued&quot;:{&quot;date-parts&quot;:[[2013]]},&quot;abstract&quot;:&quot;This article reviews the current knowledge on terrestrial enchytraeid diversity in Latin America and it outlines the research potential that this group offers. Enchytraeids occur worldwide in all soils with sufficient moisture, oxygen and nutrient supply, but knowledge on their diversity and functioning in the tropics is practically non-existent, except in Latin America. Here, taxonomic efforts and research projects have led to the knowledge of currently 62 terrestrial or semi-aquatic species. Abundance of enchytraeids could be determined at the species level, and differences in the ecological behaviour of species were detected concerning factors such as soil type and land use. Especially South America harbours a rich and idiosyncratic enchytraeid fauna, dominated by genera or species absent or rare in other regions of the world, which is interesting from the phylogenetic point of view. However, only a minute fraction of the actual diversity is known to-date. Seventeen species are possibly peregrines. Densities appear to be comparable to those in temperate regions, from below 10,000 to 270,000ind.m-2, suggesting that enchytraeids may be as important for soil processes as in temperate regions. Site-specific species richness makes enchytraeids good biological indicators. Enchytraeids provide a widely open field for research in Latin America ranging from taxonomy and faunistics over biogeography, phylogenetics, comparative morphology, and developmental biology, to fundamental and applied ecology. The widespread ignorance concerning enchytraeids among scientists and naturalists as well as the current taxonomic impediment should be overcome by sound taxonomical and ecological work, training courses, identification manuals and popularization. © 2013 Elsevier B.V.&quot;,&quot;volume&quot;:&quot;69&quot;,&quot;container-title-short&quot;:&quot;&quot;},&quot;isTemporary&quot;:false},{&quot;id&quot;:&quot;49e13d45-5803-37b3-b627-cec143727e9d&quot;,&quot;itemData&quot;:{&quot;type&quot;:&quot;article-journal&quot;,&quot;id&quot;:&quot;49e13d45-5803-37b3-b627-cec143727e9d&quot;,&quot;title&quot;:&quot;Trophic structure of a macroarthropod litter food web in managed coniferous forest stands: A stable isotope analysis with δ15N and δ13C&quot;,&quot;author&quot;:[{&quot;family&quot;:&quot;Halaj&quot;,&quot;given&quot;:&quot;Juraj&quot;,&quot;parse-names&quot;:false,&quot;dropping-particle&quot;:&quot;&quot;,&quot;non-dropping-particle&quot;:&quot;&quot;},{&quot;family&quot;:&quot;Peck&quot;,&quot;given&quot;:&quot;Robert W.&quot;,&quot;parse-names&quot;:false,&quot;dropping-particle&quot;:&quot;&quot;,&quot;non-dropping-particle&quot;:&quot;&quot;},{&quot;family&quot;:&quot;Niwa&quot;,&quot;given&quot;:&quot;Christine G.&quot;,&quot;parse-names&quot;:false,&quot;dropping-particle&quot;:&quot;&quot;,&quot;non-dropping-particle&quot;:&quot;&quot;}],&quot;container-title&quot;:&quot;Pedobiologia&quot;,&quot;DOI&quot;:&quot;10.1016/j.pedobi.2004.09.002&quot;,&quot;ISSN&quot;:&quot;00314056&quot;,&quot;issued&quot;:{&quot;date-parts&quot;:[[2005]]},&quot;abstract&quot;:&quot;We studied the composition of a litter detrital community in a temperate coniferous forest using stable isotopes of nitrogen and carbon. Samples of mineral soil, bulk litter material, macroarthropods and understory plants were collected from ten experimental forest stands. Half of the stands were previously thinned 17-42 years ago, the other half served as controls. Values of δ15N and δ13C were based on the analysis of almost 500 individuals of at least 22 species in 11 arthropod families. The isotopic analysis showed a significant increase in δ15N and δ13C values with soil depth. Isotopic signatures of macroarthropods ranged from -26.51‰ to -20.52‰ for δ13C and -2.85‰ to 5.10‰ for δ 15N. All consumers showed levels of 13C enrichment substantially higher than those of primary producers and litter. Predators were generally significantly more 15N enriched than detritivores and herbivores, but their δ13C levels were similar to those of primary consumers. Our data indicate that this community consists of at least 2-3 trophic levels with a considerable amount of variation in the 15N enrichment among detritivores and predators. We suggest that the spread of δ15N values of predators likely reflects the diversity of potential prey among detritivores and a varying degree of intraguild predation among different species. Our findings generally agree closely with the results of similar studies from other forest litter communities. Thinning did not appear to influence the overall isotopic composition of the detrital food web. Extensive omnivory and intraguild predation among litter consumers may buffer long-term effects of thinning on the trophic structure of these species-rich communities. © 2004 Elsevier GmbH. All rights reserved.&quot;,&quot;issue&quot;:&quot;2&quot;,&quot;volume&quot;:&quot;49&quot;,&quot;container-title-short&quot;:&quot;Pedobiologia (Jena)&quot;},&quot;isTemporary&quot;:false},{&quot;id&quot;:&quot;bca96482-e254-31de-8863-e440345283af&quot;,&quot;itemData&quot;:{&quot;type&quot;:&quot;article-journal&quot;,&quot;id&quot;:&quot;bca96482-e254-31de-8863-e440345283af&quot;,&quot;title&quot;:&quot;Soil fauna, guilds, functional groups and ecosystem processes&quot;,&quot;author&quot;:[{&quot;family&quot;:&quot;Brussaard&quot;,&quot;given&quot;:&quot;Lijbert&quot;,&quot;parse-names&quot;:false,&quot;dropping-particle&quot;:&quot;&quot;,&quot;non-dropping-particle&quot;:&quot;&quot;}],&quot;container-title&quot;:&quot;Applied Soil Ecology&quot;,&quot;DOI&quot;:&quot;10.1016/S0929-1393(98)00066-3&quot;,&quot;ISSN&quot;:&quot;09291393&quot;,&quot;issued&quot;:{&quot;date-parts&quot;:[[1998]]},&quot;abstract&quot;:&quot;Soil ecology has much to contribute to our understanding of important processes at the ecosystem level such as primary production as affected by the rhizosphere biota, organic matter dynamics and nutrient cycling and soil structure dynamics. Soil animals play an important part in these processes, but it has always been difficult to single out their contributions. In studies of these processes soil ecologists often rely on 'guilds' and 'functional groups' as their basic unit of observation. Here, I evaluate the usefulness and limitations of this approach for understanding some of the above-mentioned processes. A simple conceptual model of ecological interactions in soil is presented. The plant has a central place in this model in that it both governs, and is a biological assessment of, the roles soil fauna play in ecosystem processes. The need for a quantitative model of ecological interactions in soil is discussed with reference to current modelling efforts of organic matter and food webs in soil. © 1998 Elsevier Science B.V.&quot;,&quot;issue&quot;:&quot;1-3&quot;,&quot;volume&quot;:&quot;9&quot;,&quot;container-title-short&quot;:&quot;&quot;},&quot;isTemporary&quot;:false}]},{&quot;citationID&quot;:&quot;MENDELEY_CITATION_2dc36cc4-d1b1-4462-8834-6dd03a4b1afd&quot;,&quot;properties&quot;:{&quot;noteIndex&quot;:0},&quot;isEdited&quot;:false,&quot;manualOverride&quot;:{&quot;isManuallyOverridden&quot;:true,&quot;citeprocText&quot;:&quot;(Wieder et al., 2014)&quot;,&quot;manualOverrideText&quot;:&quot;(Wieder et al., 2014&quot;},&quot;citationTag&quot;:&quot;MENDELEY_CITATION_v3_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&quot;,&quot;citationItems&quot;:[{&quot;id&quot;:&quot;03d648db-4ac7-3863-b393-eb6c5452ad53&quot;,&quot;itemData&quot;:{&quot;type&quot;:&quot;webpage&quot;,&quot;id&quot;:&quot;03d648db-4ac7-3863-b393-eb6c5452ad53&quot;,&quot;title&quot;:&quot;Regridded Harmonized World Soil Database v1.2. ORNL DAAC&quot;,&quot;author&quot;:[{&quot;family&quot;:&quot;Wieder&quot;,&quot;given&quot;:&quot;William R&quot;,&quot;parse-names&quot;:false,&quot;dropping-particle&quot;:&quot;&quot;,&quot;non-dropping-particle&quot;:&quot;&quot;},{&quot;family&quot;:&quot;Boehnert&quot;,&quot;given&quot;:&quot;J&quot;,&quot;parse-names&quot;:false,&quot;dropping-particle&quot;:&quot;&quot;,&quot;non-dropping-particle&quot;:&quot;&quot;},{&quot;family&quot;:&quot;Bonan&quot;,&quot;given&quot;:&quot;G B&quot;,&quot;parse-names&quot;:false,&quot;dropping-particle&quot;:&quot;&quot;,&quot;non-dropping-particle&quot;:&quot;&quot;},{&quot;family&quot;:&quot;Langseth&quot;,&quot;given&quot;:&quot;M&quot;,&quot;parse-names&quot;:false,&quot;dropping-particle&quot;:&quot;&quot;,&quot;non-dropping-particle&quot;:&quot;&quot;}],&quot;container-title&quot;:&quot;ORNL DAAC, Oak Ridge, Tennessee, USA.&quot;,&quot;issued&quot;:{&quot;date-parts&quot;:[[2014]]},&quot;abstract&quot;:&quot;This data set describes select global soil parameters from the Harmonized World Soil Database (HWSD) v1.2, including additional calculated parameters such as area weighted soil organic carbon (kg C per m2), as high resolution NetCDF files. These data were regridded and upscaled from the Harmonized World Soil Database v1.2 The HWSD provides information for addressing emerging problems of land competition for food production, bio-energy demand and threats to biodiversity and can be used as input to model global carbon cycles. The data are presented as a series of 27 NetCDF v3/v4 (*.nc4) files at 0.05-degree spatial resolution, and one NetCDF file regridded to the Community Land Model (CLM) grid cell resolution (0.9 degree x 1.25 degree) for the nominal year of 2000.&quot;,&quot;container-title-short&quot;:&quot;&quot;},&quot;isTemporary&quot;:false}]},{&quot;citationID&quot;:&quot;MENDELEY_CITATION_01c2004b-8592-4df7-b657-6a0cca95d155&quot;,&quot;properties&quot;:{&quot;noteIndex&quot;:0},&quot;isEdited&quot;:false,&quot;manualOverride&quot;:{&quot;isManuallyOverridden&quot;:false,&quot;citeprocText&quot;:&quot;(Fischer et al., 2006)&quot;,&quot;manualOverrideText&quot;:&quot;&quot;},&quot;citationTag&quot;:&quot;MENDELEY_CITATION_v3_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&quot;,&quot;citationItems&quot;:[{&quot;id&quot;:&quot;ee407633-d4bc-34a1-bab9-8c69fceddf65&quot;,&quot;itemData&quot;:{&quot;type&quot;:&quot;article-journal&quot;,&quot;id&quot;:&quot;ee407633-d4bc-34a1-bab9-8c69fceddf65&quot;,&quot;title&quot;:&quot;Agro-Ecological Zones Assessment&quot;,&quot;author&quot;:[{&quot;family&quot;:&quot;Fischer&quot;,&quot;given&quot;:&quot;Günther&quot;,&quot;parse-names&quot;:false,&quot;dropping-particle&quot;:&quot;&quot;,&quot;non-dropping-particle&quot;:&quot;&quot;},{&quot;family&quot;:&quot;Shah&quot;,&quot;given&quot;:&quot;Mahendra&quot;,&quot;parse-names&quot;:false,&quot;dropping-particle&quot;:&quot;&quot;,&quot;non-dropping-particle&quot;:&quot;&quot;},{&quot;family&quot;:&quot;Van&quot;,&quot;given&quot;:&quot;Harrij&quot;,&quot;parse-names&quot;:false,&quot;dropping-particle&quot;:&quot;&quot;,&quot;non-dropping-particle&quot;:&quot;&quot;},{&quot;family&quot;:&quot;Nachtergaele&quot;,&quot;given&quot;:&quot;Freddy&quot;,&quot;parse-names&quot;:false,&quot;dropping-particle&quot;:&quot;&quot;,&quot;non-dropping-particle&quot;:&quot;&quot;}],&quot;container-title&quot;:&quot;Life Support Systems&quot;,&quot;issued&quot;:{&quot;date-parts&quot;:[[2006]]},&quot;abstract&quot;:&quot;This chapter presents a summary of the methodology and results of a comprehensive global assessment of the world’s agricultural ecology. The national-level information with global coverage enables knowledge-based decisions for sustainable agricultural development. The Agro-ecological Zones approach is a GIS-based modeling framework that combines land evaluation methods with socioeconomic and multiple-criteria analysis to evaluate spatial and dynamic aspects of agriculture.  The results of the Global AEZ assessment are estimated by grid cell and aggregated to national, regional, and global levels. They include identification of areas with specific climate, soil, and terrain constraints to crop production; estimation of the extent and productivity of rain-fed and irrigated cultivable land and potential for expansion; quantification of cultivation potential of land currently in forest ecosystems; and impacts of climate change on food production, geographical shifts of cultivable land.&quot;,&quot;issue&quot;:&quot;April&quot;,&quot;container-title-short&quot;:&quot;&quot;},&quot;isTemporary&quot;:false}]},{&quot;citationID&quot;:&quot;MENDELEY_CITATION_63f3d627-e2d3-42f5-89dd-c3c538e3f388&quot;,&quot;properties&quot;:{&quot;noteIndex&quot;:0},&quot;isEdited&quot;:false,&quot;manualOverride&quot;:{&quot;isManuallyOverridden&quot;:false,&quot;citeprocText&quot;:&quot;(Dinerstein et al., 2017)&quot;,&quot;manualOverrideText&quot;:&quot;&quot;},&quot;citationTag&quot;:&quot;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&quot;,&quot;citationItems&quot;:[{&quot;id&quot;:&quot;c82f75b9-a79a-3b9c-8bb3-f513c8072431&quot;,&quot;itemData&quot;:{&quot;type&quot;:&quot;article&quot;,&quot;id&quot;:&quot;c82f75b9-a79a-3b9c-8bb3-f513c8072431&quot;,&quot;title&quot;:&quot;An Ecoregion-Based Approach to Protecting Half the Terrestrial Realm&quot;,&quot;author&quot;:[{&quot;family&quot;:&quot;Dinerstein&quot;,&quot;given&quot;:&quot;Eric&quot;,&quot;parse-names&quot;:false,&quot;dropping-particle&quot;:&quot;&quot;,&quot;non-dropping-particle&quot;:&quot;&quot;},{&quot;family&quot;:&quot;Olson&quot;,&quot;given&quot;:&quot;David&quot;,&quot;parse-names&quot;:false,&quot;dropping-particle&quot;:&quot;&quot;,&quot;non-dropping-particle&quot;:&quot;&quot;},{&quot;family&quot;:&quot;Joshi&quot;,&quot;given&quot;:&quot;Anup&quot;,&quot;parse-names&quot;:false,&quot;dropping-particle&quot;:&quot;&quot;,&quot;non-dropping-particle&quot;:&quot;&quot;},{&quot;family&quot;:&quot;Vynne&quot;,&quot;given&quot;:&quot;Carly&quot;,&quot;parse-names&quot;:false,&quot;dropping-particle&quot;:&quot;&quot;,&quot;non-dropping-particle&quot;:&quot;&quot;},{&quot;family&quot;:&quot;Burgess&quot;,&quot;given&quot;:&quot;Neil D.&quot;,&quot;parse-names&quot;:false,&quot;dropping-particle&quot;:&quot;&quot;,&quot;non-dropping-particle&quot;:&quot;&quot;},{&quot;family&quot;:&quot;Wikramanayake&quot;,&quot;given&quot;:&quot;Eric&quot;,&quot;parse-names&quot;:false,&quot;dropping-particle&quot;:&quot;&quot;,&quot;non-dropping-particle&quot;:&quot;&quot;},{&quot;family&quot;:&quot;Hahn&quot;,&quot;given&quot;:&quot;Nathan&quot;,&quot;parse-names&quot;:false,&quot;dropping-particle&quot;:&quot;&quot;,&quot;non-dropping-particle&quot;:&quot;&quot;},{&quot;family&quot;:&quot;Palminteri&quot;,&quot;given&quot;:&quot;Suzanne&quot;,&quot;parse-names&quot;:false,&quot;dropping-particle&quot;:&quot;&quot;,&quot;non-dropping-particle&quot;:&quot;&quot;},{&quot;family&quot;:&quot;Hedao&quot;,&quot;given&quot;:&quot;Prashant&quot;,&quot;parse-names&quot;:false,&quot;dropping-particle&quot;:&quot;&quot;,&quot;non-dropping-particle&quot;:&quot;&quot;},{&quot;family&quot;:&quot;Noss&quot;,&quot;given&quot;:&quot;Reed&quot;,&quot;parse-names&quot;:false,&quot;dropping-particle&quot;:&quot;&quot;,&quot;non-dropping-particle&quot;:&quot;&quot;},{&quot;family&quot;:&quot;Hansen&quot;,&quot;given&quot;:&quot;Matt&quot;,&quot;parse-names&quot;:false,&quot;dropping-particle&quot;:&quot;&quot;,&quot;non-dropping-particle&quot;:&quot;&quot;},{&quot;family&quot;:&quot;Locke&quot;,&quot;given&quot;:&quot;Harvey&quot;,&quot;parse-names&quot;:false,&quot;dropping-particle&quot;:&quot;&quot;,&quot;non-dropping-particle&quot;:&quot;&quot;},{&quot;family&quot;:&quot;Ellis&quot;,&quot;given&quot;:&quot;Erle C.&quot;,&quot;parse-names&quot;:false,&quot;dropping-particle&quot;:&quot;&quot;,&quot;non-dropping-particle&quot;:&quot;&quot;},{&quot;family&quot;:&quot;Jones&quot;,&quot;given&quot;:&quot;Benjamin&quot;,&quot;parse-names&quot;:false,&quot;dropping-particle&quot;:&quot;&quot;,&quot;non-dropping-particle&quot;:&quot;&quot;},{&quot;family&quot;:&quot;Barber&quot;,&quot;given&quot;:&quot;Charles Victor&quot;,&quot;parse-names&quot;:false,&quot;dropping-particle&quot;:&quot;&quot;,&quot;non-dropping-particle&quot;:&quot;&quot;},{&quot;family&quot;:&quot;Hayes&quot;,&quot;given&quot;:&quot;Randy&quot;,&quot;parse-names&quot;:false,&quot;dropping-particle&quot;:&quot;&quot;,&quot;non-dropping-particle&quot;:&quot;&quot;},{&quot;family&quot;:&quot;Kormos&quot;,&quot;given&quot;:&quot;Cyril&quot;,&quot;parse-names&quot;:false,&quot;dropping-particle&quot;:&quot;&quot;,&quot;non-dropping-particle&quot;:&quot;&quot;},{&quot;family&quot;:&quot;Martin&quot;,&quot;given&quot;:&quot;Vance&quot;,&quot;parse-names&quot;:false,&quot;dropping-particle&quot;:&quot;&quot;,&quot;non-dropping-particle&quot;:&quot;&quot;},{&quot;family&quot;:&quot;Crist&quot;,&quot;given&quot;:&quot;Eileen&quot;,&quot;parse-names&quot;:false,&quot;dropping-particle&quot;:&quot;&quot;,&quot;non-dropping-particle&quot;:&quot;&quot;},{&quot;family&quot;:&quot;Sechrest&quot;,&quot;given&quot;:&quot;Wes&quot;,&quot;parse-names&quot;:false,&quot;dropping-particle&quot;:&quot;&quot;,&quot;non-dropping-particle&quot;:&quot;&quot;},{&quot;family&quot;:&quot;Price&quot;,&quot;given&quot;:&quot;Lori&quot;,&quot;parse-names&quot;:false,&quot;dropping-particle&quot;:&quot;&quot;,&quot;non-dropping-particle&quot;:&quot;&quot;},{&quot;family&quot;:&quot;Baillie&quot;,&quot;given&quot;:&quot;Jonathan E.M.&quot;,&quot;parse-names&quot;:false,&quot;dropping-particle&quot;:&quot;&quot;,&quot;non-dropping-particle&quot;:&quot;&quot;},{&quot;family&quot;:&quot;Weeden&quot;,&quot;given&quot;:&quot;Don&quot;,&quot;parse-names&quot;:false,&quot;dropping-particle&quot;:&quot;&quot;,&quot;non-dropping-particle&quot;:&quot;&quot;},{&quot;family&quot;:&quot;Suckling&quot;,&quot;given&quot;:&quot;Kierán&quot;,&quot;parse-names&quot;:false,&quot;dropping-particle&quot;:&quot;&quot;,&quot;non-dropping-particle&quot;:&quot;&quot;},{&quot;family&quot;:&quot;Davis&quot;,&quot;given&quot;:&quot;Crystal&quot;,&quot;parse-names&quot;:false,&quot;dropping-particle&quot;:&quot;&quot;,&quot;non-dropping-particle&quot;:&quot;&quot;},{&quot;family&quot;:&quot;Sizer&quot;,&quot;given&quot;:&quot;Nigel&quot;,&quot;parse-names&quot;:false,&quot;dropping-particle&quot;:&quot;&quot;,&quot;non-dropping-particle&quot;:&quot;&quot;},{&quot;family&quot;:&quot;Moore&quot;,&quot;given&quot;:&quot;Rebecca&quot;,&quot;parse-names&quot;:false,&quot;dropping-particle&quot;:&quot;&quot;,&quot;non-dropping-particle&quot;:&quot;&quot;},{&quot;family&quot;:&quot;Thau&quot;,&quot;given&quot;:&quot;David&quot;,&quot;parse-names&quot;:false,&quot;dropping-particle&quot;:&quot;&quot;,&quot;non-dropping-particle&quot;:&quot;&quot;},{&quot;family&quot;:&quot;Birch&quot;,&quot;given&quot;:&quot;Tanya&quot;,&quot;parse-names&quot;:false,&quot;dropping-particle&quot;:&quot;&quot;,&quot;non-dropping-particle&quot;:&quot;&quot;},{&quot;family&quot;:&quot;Potapov&quot;,&quot;given&quot;:&quot;Peter&quot;,&quot;parse-names&quot;:false,&quot;dropping-particle&quot;:&quot;&quot;,&quot;non-dropping-particle&quot;:&quot;&quot;},{&quot;family&quot;:&quot;Turubanova&quot;,&quot;given&quot;:&quot;Svetlana&quot;,&quot;parse-names&quot;:false,&quot;dropping-particle&quot;:&quot;&quot;,&quot;non-dropping-particle&quot;:&quot;&quot;},{&quot;family&quot;:&quot;Tyukavina&quot;,&quot;given&quot;:&quot;Alexandra&quot;,&quot;parse-names&quot;:false,&quot;dropping-particle&quot;:&quot;&quot;,&quot;non-dropping-particle&quot;:&quot;&quot;},{&quot;family&quot;:&quot;Souza&quot;,&quot;given&quot;:&quot;Nadia&quot;,&quot;parse-names&quot;:false,&quot;dropping-particle&quot;:&quot;&quot;,&quot;non-dropping-particle&quot;:&quot;de&quot;},{&quot;family&quot;:&quot;Pintea&quot;,&quot;given&quot;:&quot;Lilian&quot;,&quot;parse-names&quot;:false,&quot;dropping-particle&quot;:&quot;&quot;,&quot;non-dropping-particle&quot;:&quot;&quot;},{&quot;family&quot;:&quot;Brito&quot;,&quot;given&quot;:&quot;Joscrossed C.&quot;,&quot;parse-names&quot;:false,&quot;dropping-particle&quot;:&quot;&quot;,&quot;non-dropping-particle&quot;:&quot;&quot;},{&quot;family&quot;:&quot;Llewellyn&quot;,&quot;given&quot;:&quot;Othman A.&quot;,&quot;parse-names&quot;:false,&quot;dropping-particle&quot;:&quot;&quot;,&quot;non-dropping-particle&quot;:&quot;&quot;},{&quot;family&quot;:&quot;Miller&quot;,&quot;given&quot;:&quot;Anthony G.&quot;,&quot;parse-names&quot;:false,&quot;dropping-particle&quot;:&quot;&quot;,&quot;non-dropping-particle&quot;:&quot;&quot;},{&quot;family&quot;:&quot;Patzelt&quot;,&quot;given&quot;:&quot;Annette&quot;,&quot;parse-names&quot;:false,&quot;dropping-particle&quot;:&quot;&quot;,&quot;non-dropping-particle&quot;:&quot;&quot;},{&quot;family&quot;:&quot;Ghazanfar&quot;,&quot;given&quot;:&quot;Shahina A.&quot;,&quot;parse-names&quot;:false,&quot;dropping-particle&quot;:&quot;&quot;,&quot;non-dropping-particle&quot;:&quot;&quot;},{&quot;family&quot;:&quot;Timberlake&quot;,&quot;given&quot;:&quot;Jonathan&quot;,&quot;parse-names&quot;:false,&quot;dropping-particle&quot;:&quot;&quot;,&quot;non-dropping-particle&quot;:&quot;&quot;},{&quot;family&quot;:&quot;Klöser&quot;,&quot;given&quot;:&quot;Heinz&quot;,&quot;parse-names&quot;:false,&quot;dropping-particle&quot;:&quot;&quot;,&quot;non-dropping-particle&quot;:&quot;&quot;},{&quot;family&quot;:&quot;Shennan-Farpón&quot;,&quot;given&quot;:&quot;Yara&quot;,&quot;parse-names&quot;:false,&quot;dropping-particle&quot;:&quot;&quot;,&quot;non-dropping-particle&quot;:&quot;&quot;},{&quot;family&quot;:&quot;Kindt&quot;,&quot;given&quot;:&quot;Roeland&quot;,&quot;parse-names&quot;:false,&quot;dropping-particle&quot;:&quot;&quot;,&quot;non-dropping-particle&quot;:&quot;&quot;},{&quot;family&quot;:&quot;Lillesø&quot;,&quot;given&quot;:&quot;Jens Peter Barnekow&quot;,&quot;parse-names&quot;:false,&quot;dropping-particle&quot;:&quot;&quot;,&quot;non-dropping-particle&quot;:&quot;&quot;},{&quot;family&quot;:&quot;Breugel&quot;,&quot;given&quot;:&quot;Paulo&quot;,&quot;parse-names&quot;:false,&quot;dropping-particle&quot;:&quot;&quot;,&quot;non-dropping-particle&quot;:&quot;van&quot;},{&quot;family&quot;:&quot;Graudal&quot;,&quot;given&quot;:&quot;Lars&quot;,&quot;parse-names&quot;:false,&quot;dropping-particle&quot;:&quot;&quot;,&quot;non-dropping-particle&quot;:&quot;&quot;},{&quot;family&quot;:&quot;Voge&quot;,&quot;given&quot;:&quot;Maianna&quot;,&quot;parse-names&quot;:false,&quot;dropping-particle&quot;:&quot;&quot;,&quot;non-dropping-particle&quot;:&quot;&quot;},{&quot;family&quot;:&quot;Al-Shammari&quot;,&quot;given&quot;:&quot;Khalaf F.&quot;,&quot;parse-names&quot;:false,&quot;dropping-particle&quot;:&quot;&quot;,&quot;non-dropping-particle&quot;:&quot;&quot;},{&quot;family&quot;:&quot;Saleem&quot;,&quot;given&quot;:&quot;Muhammad&quot;,&quot;parse-names&quot;:false,&quot;dropping-particle&quot;:&quot;&quot;,&quot;non-dropping-particle&quot;:&quot;&quot;}],&quot;container-title&quot;:&quot;BioScience&quot;,&quot;DOI&quot;:&quot;10.1093/biosci/bix014&quot;,&quot;ISSN&quot;:&quot;15253244&quot;,&quot;issued&quot;:{&quot;date-parts&quot;:[[2017]]},&quot;abstract&quot;:&quot;We assess progress toward the protection of 50% of the terrestrial biosphere to address the species-extinction crisis and conserve a global ecological heritage for future generations. Using a map of Earth's 846 terrestrial ecoregions, we show that 98 ecoregions (12%) exceed Half Protected; 313 ecoregions (37%) fall short of Half Protected but have sufficient unaltered habitat remaining to reach the target; and 207 ecoregions (24%) are in peril, where an average of only 4% of natural habitat remains. We propose a Global Deal for Nature-a companion to the Paris Climate Deal-to promote increased habitat protection and restoration, national- and ecoregion-scale conservation strategies, and the empowerment of indigenous peoples to protect their sovereign lands. The goal of such an accord would be to protect half the terrestrial realm by 2050 to halt the extinction crisis while sustaining human livelihoods.&quot;,&quot;issue&quot;:&quot;6&quot;,&quot;volume&quot;:&quot;67&quot;,&quot;container-title-short&quot;:&quot;Bioscience&quot;},&quot;isTemporary&quot;:false}]},{&quot;citationID&quot;:&quot;MENDELEY_CITATION_07c0b338-4ff3-4e61-a81b-d5d2538e0dfd&quot;,&quot;properties&quot;:{&quot;noteIndex&quot;:0},&quot;isEdited&quot;:false,&quot;manualOverride&quot;:{&quot;isManuallyOverridden&quot;:true,&quot;citeprocText&quot;:&quot;(Hedges et al., 1999)&quot;,&quot;manualOverrideText&quot;:&quot;Hedges, Gurevitch and Curtis (1999)&quot;},&quot;citationTag&quot;:&quot;MENDELEY_CITATION_v3_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&quot;,&quot;citationItems&quot;:[{&quot;id&quot;:&quot;a3101403-fd18-32f4-910c-4b9e9568df72&quot;,&quot;itemData&quot;:{&quot;type&quot;:&quot;article-journal&quot;,&quot;id&quot;:&quot;a3101403-fd18-32f4-910c-4b9e9568df72&quot;,&quot;title&quot;:&quot;THE META-ANALYSIS OF RESPONSE RATIOS IN EXPERIMENTAL ECOLOGY&quot;,&quot;author&quot;:[{&quot;family&quot;:&quot;Hedges&quot;,&quot;given&quot;:&quot;Larry&quot;,&quot;parse-names&quot;:false,&quot;dropping-particle&quot;:&quot;v&quot;,&quot;non-dropping-particle&quot;:&quot;&quot;},{&quot;family&quot;:&quot;Gurevitch&quot;,&quot;given&quot;:&quot;Jessica&quot;,&quot;parse-names&quot;:false,&quot;dropping-particle&quot;:&quot;&quot;,&quot;non-dropping-particle&quot;:&quot;&quot;},{&quot;family&quot;:&quot;Curtis&quot;,&quot;given&quot;:&quot;Peter S&quot;,&quot;parse-names&quot;:false,&quot;dropping-particle&quot;:&quot;&quot;,&quot;non-dropping-particle&quot;:&quot;&quot;}],&quot;container-title&quot;:&quot;Special Feature Ecology&quot;,&quot;accessed&quot;:{&quot;date-parts&quot;:[[2022,7,11]]},&quot;DOI&quot;:&quot;10.1890/0012-9658&quot;,&quot;issued&quot;:{&quot;date-parts&quot;:[[1999]]},&quot;page&quot;:&quot;1150-1156&quot;,&quot;abstract&quot;:&quot;Meta-analysis provides formal statistical techniques for summarizing the results of independent experiments and is increasingly being used in ecology. The response ratio (the ratio of mean outcome in the experimental group to that in the control group) and closely related measures of proportionate change are often used as measures of effect magnitude in ecology. Using these metrics for meta-analysis requires knowledge of their statistical properties, but these have not been previously derived. We give the approximate sampling distribution of the log response ratio, discuss why it is a particularly useful metric for many applications in ecology, and demonstrate how to use it in meta-analysis. The meta-analysis of response-ratio data is illustrated using experimental data on the effects of increased atmospheric CO 2 on plant biomass responses.&quot;,&quot;issue&quot;:&quot;4&quot;,&quot;volume&quot;:&quot;80&quot;,&quot;container-title-short&quot;:&quot;&quot;},&quot;isTemporary&quot;:false}]},{&quot;citationID&quot;:&quot;MENDELEY_CITATION_8a221d01-3ba1-46ec-84e4-acb698350249&quot;,&quot;properties&quot;:{&quot;noteIndex&quot;:0},&quot;isEdited&quot;:false,&quot;manualOverride&quot;:{&quot;isManuallyOverridden&quot;:false,&quot;citeprocText&quot;:&quot;(Hedges et al., 1999; D. W. Johnson &amp;#38; Curtis, 2001)&quot;,&quot;manualOverrideText&quot;:&quot;&quot;},&quot;citationTag&quot;:&quot;MENDELEY_CITATION_v3_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&quot;,&quot;citationItems&quot;:[{&quot;id&quot;:&quot;a3101403-fd18-32f4-910c-4b9e9568df72&quot;,&quot;itemData&quot;:{&quot;type&quot;:&quot;article-journal&quot;,&quot;id&quot;:&quot;a3101403-fd18-32f4-910c-4b9e9568df72&quot;,&quot;title&quot;:&quot;THE META-ANALYSIS OF RESPONSE RATIOS IN EXPERIMENTAL ECOLOGY&quot;,&quot;author&quot;:[{&quot;family&quot;:&quot;Hedges&quot;,&quot;given&quot;:&quot;Larry&quot;,&quot;parse-names&quot;:false,&quot;dropping-particle&quot;:&quot;v&quot;,&quot;non-dropping-particle&quot;:&quot;&quot;},{&quot;family&quot;:&quot;Gurevitch&quot;,&quot;given&quot;:&quot;Jessica&quot;,&quot;parse-names&quot;:false,&quot;dropping-particle&quot;:&quot;&quot;,&quot;non-dropping-particle&quot;:&quot;&quot;},{&quot;family&quot;:&quot;Curtis&quot;,&quot;given&quot;:&quot;Peter S&quot;,&quot;parse-names&quot;:false,&quot;dropping-particle&quot;:&quot;&quot;,&quot;non-dropping-particle&quot;:&quot;&quot;}],&quot;container-title&quot;:&quot;Special Feature Ecology&quot;,&quot;accessed&quot;:{&quot;date-parts&quot;:[[2022,7,11]]},&quot;DOI&quot;:&quot;10.1890/0012-9658&quot;,&quot;issued&quot;:{&quot;date-parts&quot;:[[1999]]},&quot;page&quot;:&quot;1150-1156&quot;,&quot;abstract&quot;:&quot;Meta-analysis provides formal statistical techniques for summarizing the results of independent experiments and is increasingly being used in ecology. The response ratio (the ratio of mean outcome in the experimental group to that in the control group) and closely related measures of proportionate change are often used as measures of effect magnitude in ecology. Using these metrics for meta-analysis requires knowledge of their statistical properties, but these have not been previously derived. We give the approximate sampling distribution of the log response ratio, discuss why it is a particularly useful metric for many applications in ecology, and demonstrate how to use it in meta-analysis. The meta-analysis of response-ratio data is illustrated using experimental data on the effects of increased atmospheric CO 2 on plant biomass responses.&quot;,&quot;issue&quot;:&quot;4&quot;,&quot;volume&quot;:&quot;80&quot;,&quot;container-title-short&quot;:&quot;&quot;},&quot;isTemporary&quot;:false},{&quot;id&quot;:&quot;b3acd5df-ddc0-300b-b790-fda5914fe356&quot;,&quot;itemData&quot;:{&quot;type&quot;:&quot;article-journal&quot;,&quot;id&quot;:&quot;b3acd5df-ddc0-300b-b790-fda5914fe356&quot;,&quot;title&quot;:&quot;Effects of forest management on soil C and N storage: Meta analysis&quot;,&quot;author&quot;:[{&quot;family&quot;:&quot;Johnson&quot;,&quot;given&quot;:&quot;Dale W.&quot;,&quot;parse-names&quot;:false,&quot;dropping-particle&quot;:&quot;&quot;,&quot;non-dropping-particle&quot;:&quot;&quot;},{&quot;family&quot;:&quot;Curtis&quot;,&quot;given&quot;:&quot;Peter S.&quot;,&quot;parse-names&quot;:false,&quot;dropping-particle&quot;:&quot;&quot;,&quot;non-dropping-particle&quot;:&quot;&quot;}],&quot;container-title&quot;:&quot;Forest Ecology and Management&quot;,&quot;DOI&quot;:&quot;10.1016/S0378-1127(00)00282-6&quot;,&quot;ISSN&quot;:&quot;03781127&quot;,&quot;issued&quot;:{&quot;date-parts&quot;:[[2001]]},&quot;abstract&quot;:&quot;The effects of forest management on soil carbon (C) and nitrogen (N) are important to understand not only because these are often master variables determining soil fertility but also because of the role of soils as a source or sink for C on a global scale. This paper reviews the literature on forest management effects on soil C and N and reports the results of a meta analysis of these data. The meta analysis showed that forest harvesting, on average, had little or no effect on soil C and N. Significant effects of harvest type and species were noted, with sawlog harvesting causing increases (+ 18%) in soil C and N and wholetree harvesting causing decreases (-6%). The positive effect of sawlog harvesting appeared to be restricted to coniferous species. Fire resulted in no significant overall effects of fire on either C or N (when categories were combined); but there was a significant effect of time since fire, with an increase in both soil C and N after 10 years (compared to controls). Significant differences among fire treatments were found, with the counterintuitive result of lower soil C following prescribed fire and higher soil C following wildfire. The latter is attributed to the sequestration of charcoal and recalcitrant, hydrophobic organic matter and to the effects of naturally invading, post-fire, N-fixing vegetation. Both fertilization and N-fixing vegetation caused marked overall increases in soil C and N. © 2001 Elsevier Science B.V.&quot;,&quot;issue&quot;:&quot;2-3&quot;,&quot;volume&quot;:&quot;140&quot;,&quot;container-title-short&quot;:&quot;For Ecol Manage&quot;},&quot;isTemporary&quot;:false}]},{&quot;citationID&quot;:&quot;MENDELEY_CITATION_802abbd8-ba9d-484e-bbd4-afcd74d8d821&quot;,&quot;properties&quot;:{&quot;noteIndex&quot;:0},&quot;isEdited&quot;:false,&quot;manualOverride&quot;:{&quot;isManuallyOverridden&quot;:false,&quot;citeprocText&quot;:&quot;(Gurevitch &amp;#38; Hedges, 1999)&quot;,&quot;manualOverrideText&quot;:&quot;&quot;},&quot;citationTag&quot;:&quot;MENDELEY_CITATION_v3_eyJjaXRhdGlvbklEIjoiTUVOREVMRVlfQ0lUQVRJT05fODAyYWJiZDgtYmE5ZC00ODRlLWJiZDQtYWZjZDc0ZDhkODIxIiwicHJvcGVydGllcyI6eyJub3RlSW5kZXgiOjB9LCJpc0VkaXRlZCI6ZmFsc2UsIm1hbnVhbE92ZXJyaWRlIjp7ImlzTWFudWFsbHlPdmVycmlkZGVuIjpmYWxzZSwiY2l0ZXByb2NUZXh0IjoiKEd1cmV2aXRjaCAmIzM4OyBIZWRnZXMsIDE5OTk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1dfQ==&quot;,&quot;citationItems&quot;:[{&quot;id&quot;:&quot;60b7f7a2-ba2c-305a-aecc-de89a107c980&quot;,&quot;itemData&quot;:{&quot;type&quot;:&quot;article&quot;,&quot;id&quot;:&quot;60b7f7a2-ba2c-305a-aecc-de89a107c980&quot;,&quot;title&quot;:&quot;Statistical issues in ecological meta-analyses&quot;,&quot;author&quot;:[{&quot;family&quot;:&quot;Gurevitch&quot;,&quot;given&quot;:&quot;Jessica&quot;,&quot;parse-names&quot;:false,&quot;dropping-particle&quot;:&quot;&quot;,&quot;non-dropping-particle&quot;:&quot;&quot;},{&quot;family&quot;:&quot;Hedges&quot;,&quot;given&quot;:&quot;Larry&quot;,&quot;parse-names&quot;:false,&quot;dropping-particle&quot;:&quot;v.&quot;,&quot;non-dropping-particle&quot;:&quot;&quot;}],&quot;container-title&quot;:&quot;Ecology&quot;,&quot;DOI&quot;:&quot;10.1890/0012-9658(1999)080[1142:SIIEMA]2.0.CO;2&quot;,&quot;ISSN&quot;:&quot;00129658&quot;,&quot;issued&quot;:{&quot;date-parts&quot;:[[1999]]},&quot;abstract&quot;:&quot;Meta-analysis is the use of statistical methods to summarize research findings across studies. Special statistical methods are usually needed for meta-analysis, both because effect-size indexes are typically highly heteroscedastic and because it is desirable to be able to distinguish between-study variance from within-study sampling-error variance. We outline a number of considerations related to choosing methods for the meta-analysis of ecological data, including the choice of parametric vs. resampling methods, reasons for conducting weighted analyses where possible, and comparisons fixed vs. mixed models in categorical and regression-type analyses.&quot;,&quot;issue&quot;:&quot;4&quot;,&quot;volume&quot;:&quot;80&quot;,&quot;container-title-short&quot;:&quot;Ecology&quot;},&quot;isTemporary&quot;:false}]},{&quot;citationID&quot;:&quot;MENDELEY_CITATION_a93a20b7-7c56-45f0-9d51-048225b4010f&quot;,&quot;properties&quot;:{&quot;noteIndex&quot;:0},&quot;isEdited&quot;:false,&quot;manualOverride&quot;:{&quot;isManuallyOverridden&quot;:false,&quot;citeprocText&quot;:&quot;(Gurevitch &amp;#38; Hedges, 1999; Koricheva &amp;#38; Gurevitch, 2014)&quot;,&quot;manualOverrideText&quot;:&quot;&quot;},&quot;citationTag&quot;:&quot;MENDELEY_CITATION_v3_eyJjaXRhdGlvbklEIjoiTUVOREVMRVlfQ0lUQVRJT05fYTkzYTIwYjctN2M1Ni00NWYwLTlkNTEtMDQ4MjI1YjQwMTBmIiwicHJvcGVydGllcyI6eyJub3RlSW5kZXgiOjB9LCJpc0VkaXRlZCI6ZmFsc2UsIm1hbnVhbE92ZXJyaWRlIjp7ImlzTWFudWFsbHlPdmVycmlkZGVuIjpmYWxzZSwiY2l0ZXByb2NUZXh0IjoiKEd1cmV2aXRjaCAmIzM4OyBIZWRnZXMsIDE5OTk7IEtvcmljaGV2YSAmIzM4OyBHdXJldml0Y2gsIDIwMTQ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&quot;,&quot;citationItems&quot;:[{&quot;id&quot;:&quot;60b7f7a2-ba2c-305a-aecc-de89a107c980&quot;,&quot;itemData&quot;:{&quot;type&quot;:&quot;article&quot;,&quot;id&quot;:&quot;60b7f7a2-ba2c-305a-aecc-de89a107c980&quot;,&quot;title&quot;:&quot;Statistical issues in ecological meta-analyses&quot;,&quot;author&quot;:[{&quot;family&quot;:&quot;Gurevitch&quot;,&quot;given&quot;:&quot;Jessica&quot;,&quot;parse-names&quot;:false,&quot;dropping-particle&quot;:&quot;&quot;,&quot;non-dropping-particle&quot;:&quot;&quot;},{&quot;family&quot;:&quot;Hedges&quot;,&quot;given&quot;:&quot;Larry&quot;,&quot;parse-names&quot;:false,&quot;dropping-particle&quot;:&quot;v.&quot;,&quot;non-dropping-particle&quot;:&quot;&quot;}],&quot;container-title&quot;:&quot;Ecology&quot;,&quot;DOI&quot;:&quot;10.1890/0012-9658(1999)080[1142:SIIEMA]2.0.CO;2&quot;,&quot;ISSN&quot;:&quot;00129658&quot;,&quot;issued&quot;:{&quot;date-parts&quot;:[[1999]]},&quot;abstract&quot;:&quot;Meta-analysis is the use of statistical methods to summarize research findings across studies. Special statistical methods are usually needed for meta-analysis, both because effect-size indexes are typically highly heteroscedastic and because it is desirable to be able to distinguish between-study variance from within-study sampling-error variance. We outline a number of considerations related to choosing methods for the meta-analysis of ecological data, including the choice of parametric vs. resampling methods, reasons for conducting weighted analyses where possible, and comparisons fixed vs. mixed models in categorical and regression-type analyses.&quot;,&quot;issue&quot;:&quot;4&quot;,&quot;volume&quot;:&quot;80&quot;,&quot;container-title-short&quot;:&quot;Ecology&quot;},&quot;isTemporary&quot;:false},{&quot;id&quot;:&quot;fced6ea5-8d8e-3a40-a33b-786c512733b1&quot;,&quot;itemData&quot;:{&quot;type&quot;:&quot;article&quot;,&quot;id&quot;:&quot;fced6ea5-8d8e-3a40-a33b-786c512733b1&quot;,&quot;title&quot;:&quot;Uses and misuses of meta-analysis in plant ecology&quot;,&quot;author&quot;:[{&quot;family&quot;:&quot;Koricheva&quot;,&quot;given&quot;:&quot;Julia&quot;,&quot;parse-names&quot;:false,&quot;dropping-particle&quot;:&quot;&quot;,&quot;non-dropping-particle&quot;:&quot;&quot;},{&quot;family&quot;:&quot;Gurevitch&quot;,&quot;given&quot;:&quot;Jessica&quot;,&quot;parse-names&quot;:false,&quot;dropping-particle&quot;:&quot;&quot;,&quot;non-dropping-particle&quot;:&quot;&quot;}],&quot;container-title&quot;:&quot;Journal of Ecology&quot;,&quot;DOI&quot;:&quot;10.1111/1365-2745.12224&quot;,&quot;ISSN&quot;:&quot;13652745&quot;,&quot;issued&quot;:{&quot;date-parts&quot;:[[2014]]},&quot;abstract&quot;:&quot;Summary: The number of published meta-analyses in plant ecology has increased greatly over the last two decades. Meta-analysis has made a significant contribution to the field, allowing review of evidence for various ecological hypotheses and theories, estimation of effects of major environmental drivers (climate change, habitat fragmentation, invasive species, air pollution), assessment of management and conservation strategies, and comparison of effects across different temporal and spatial scales, taxa and ecosystems, as well as research gap identification. We identified 322 meta-analyses published in the field of plant ecology between 1996 and 2013 in 95 different journals and assessed their methodological and reporting quality according to standard criteria. Despite significant recent developments in the methodology of meta-analysis, the quality of published meta-analyses was uneven and showed little improvement over time. We found many cases of imprecise and inaccurate usage of the term 'meta-analysis' in plant ecology, particularly confusion between meta-analysis and vote counting and incorrect application of statistical techniques designed for primary studies to meta-analytical data, without recognition of the violation of statistical assumptions of the analyses. Methodological issues for meta-analyses in plant ecology include incomplete reporting of search strategy used to retrieve primary studies, failure to test for possible publication bias and to conduct sensitivity analysis to test the robustness of the results, as well as lack of availability of the data set used for the analyses. The use of meta-analysis is particularly common in community ecology, ecophysiology and ecosystem ecology, but meta-analyses in ecophysiology are more likely not to meet standard quality criteria than papers in other subdisciplines. Fewer meta-analyses have been conducted in plant population ecology. Synthesis. Over the past two decades, plant ecologists have embraced meta-analysis as a statistical tool to combine results across studies, and much has been learned as a result. However, as the popularity and usage of meta-analysis in the field of plant ecology has grown, establishment of quality standards, as has been done in other disciplines, becomes increasingly important. In order to improve the quality of future meta-analyses in plant ecology, we suggest adoption of a checklist of quality criteria for meta-analysis for use by research synthesists, peer reviewers and journal editors. Over the past two decades, plant ecologists have embraced meta-analysis as a statistical tool to combine results across studies, and much has been learned as a result. However, as the popularity and usage of meta-analysis in the field of plant ecology has grown, establishment of quality standards, as has been done in other disciplines, becomes increasingly important. In order to improve the quality of future meta-analyses in plant ecology, we suggest adoption of a checklist of quality criteria for meta-analysis for use by research synthesists, peer reviewers and journal editors. © 2014 British Ecological Society.&quot;,&quot;issue&quot;:&quot;4&quot;,&quot;volume&quot;:&quot;102&quot;,&quot;container-title-short&quot;:&quot;&quot;},&quot;isTemporary&quot;:false}]},{&quot;citationID&quot;:&quot;MENDELEY_CITATION_11d77709-6382-4082-ad7e-3879fb6414aa&quot;,&quot;properties&quot;:{&quot;noteIndex&quot;:0},&quot;isEdited&quot;:false,&quot;manualOverride&quot;:{&quot;isManuallyOverridden&quot;:false,&quot;citeprocText&quot;:&quot;(Kambach et al., 2020; Nakagawa &amp;#38; Freckleton, 2008)&quot;,&quot;manualOverrideText&quot;:&quot;&quot;},&quot;citationTag&quot;:&quot;MENDELEY_CITATION_v3_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&quot;,&quot;citationItems&quot;:[{&quot;id&quot;:&quot;dd1f18e5-62a9-3516-99e5-f6da432a82aa&quot;,&quot;itemData&quot;:{&quot;type&quot;:&quot;article&quot;,&quot;id&quot;:&quot;dd1f18e5-62a9-3516-99e5-f6da432a82aa&quot;,&quot;title&quot;:&quot;Missing inaction: the dangers of ignoring missing data&quot;,&quot;author&quot;:[{&quot;family&quot;:&quot;Nakagawa&quot;,&quot;given&quot;:&quot;Shinichi&quot;,&quot;parse-names&quot;:false,&quot;dropping-particle&quot;:&quot;&quot;,&quot;non-dropping-particle&quot;:&quot;&quot;},{&quot;family&quot;:&quot;Freckleton&quot;,&quot;given&quot;:&quot;Robert P.&quot;,&quot;parse-names&quot;:false,&quot;dropping-particle&quot;:&quot;&quot;,&quot;non-dropping-particle&quot;:&quot;&quot;}],&quot;container-title&quot;:&quot;Trends in Ecology and Evolution&quot;,&quot;DOI&quot;:&quot;10.1016/j.tree.2008.06.014&quot;,&quot;ISSN&quot;:&quot;01695347&quot;,&quot;issued&quot;:{&quot;date-parts&quot;:[[2008]]},&quot;abstract&quot;:&quot;The most common approach to dealing with missing data is to delete cases containing missing observations. However, this approach reduces statistical power and increases estimation bias. A recent study shows how estimates of heritability and selection can be biased when the 'invisible fraction' (missing data due to mortality) is ignored, thus demonstrating the dangers of neglecting missing data in ecology and evolution. We highlight recent advances in the procedures of handling missing data and their relevance and applicability. © 2008 Elsevier Ltd. All rights reserved.&quot;,&quot;issue&quot;:&quot;11&quot;,&quot;volume&quot;:&quot;23&quot;,&quot;container-title-short&quot;:&quot;Trends Ecol Evol&quot;},&quot;isTemporary&quot;:false},{&quot;id&quot;:&quot;5323db9c-6bd9-3d44-9ce5-18033d21b02e&quot;,&quot;itemData&quot;:{&quot;type&quot;:&quot;article-journal&quot;,&quot;id&quot;:&quot;5323db9c-6bd9-3d44-9ce5-18033d21b02e&quot;,&quot;title&quot;:&quot;Consequences of multiple imputation of missing standard deviations and sample sizes in meta-analysis&quot;,&quot;author&quot;:[{&quot;family&quot;:&quot;Kambach&quot;,&quot;given&quot;:&quot;Stephan&quot;,&quot;parse-names&quot;:false,&quot;dropping-particle&quot;:&quot;&quot;,&quot;non-dropping-particle&quot;:&quot;&quot;},{&quot;family&quot;:&quot;Bruelheide&quot;,&quot;given&quot;:&quot;Helge&quot;,&quot;parse-names&quot;:false,&quot;dropping-particle&quot;:&quot;&quot;,&quot;non-dropping-particle&quot;:&quot;&quot;},{&quot;family&quot;:&quot;Gerstner&quot;,&quot;given&quot;:&quot;Katharina&quot;,&quot;parse-names&quot;:false,&quot;dropping-particle&quot;:&quot;&quot;,&quot;non-dropping-particle&quot;:&quot;&quot;},{&quot;family&quot;:&quot;Gurevitch&quot;,&quot;given&quot;:&quot;Jessica&quot;,&quot;parse-names&quot;:false,&quot;dropping-particle&quot;:&quot;&quot;,&quot;non-dropping-particle&quot;:&quot;&quot;},{&quot;family&quot;:&quot;Beckmann&quot;,&quot;given&quot;:&quot;Michael&quot;,&quot;parse-names&quot;:false,&quot;dropping-particle&quot;:&quot;&quot;,&quot;non-dropping-particle&quot;:&quot;&quot;},{&quot;family&quot;:&quot;Seppelt&quot;,&quot;given&quot;:&quot;Ralf&quot;,&quot;parse-names&quot;:false,&quot;dropping-particle&quot;:&quot;&quot;,&quot;non-dropping-particle&quot;:&quot;&quot;}],&quot;container-title&quot;:&quot;Ecology and Evolution&quot;,&quot;DOI&quot;:&quot;10.1002/ece3.6806&quot;,&quot;ISSN&quot;:&quot;20457758&quot;,&quot;issued&quot;:{&quot;date-parts&quot;:[[2020]]},&quot;abstract&quot;:&quot;Meta-analyses often encounter studies with incompletely reported variance measures (e.g., standard deviation values) or sample sizes, both needed to conduct weighted meta-analyses. Here, we first present a systematic literature survey on the frequency and treatment of missing data in published ecological meta-analyses showing that the majority of meta-analyses encountered incompletely reported studies. We then simulated meta-analysis data sets to investigate the performance of 14 options to treat or impute missing SDs and/or SSs. Performance was thereby assessed using results from fully informed weighted analyses on (hypothetically) complete data sets. We show that the omission of incompletely reported studies is not a viable solution. Unweighted and sample size-based variance approximation can yield unbiased grand means if effect sizes are independent of their corresponding SDs and SSs. The performance of different imputation methods depends on the structure of the meta-analysis data set, especially in the case of correlated effect sizes and standard deviations or sample sizes. In a best-case scenario, which assumes that SDs and/or SSs are both missing at random and are unrelated to effect sizes, our simulations show that the imputation of up to 90% of missing data still yields grand means and confidence intervals that are similar to those obtained with fully informed weighted analyses. We conclude that multiple imputation of missing variance measures and sample sizes could help overcome the problem of incompletely reported primary studies, not only in the field of ecological meta-analyses. Still, caution must be exercised in consideration of potential correlations and pattern of missingness.&quot;,&quot;issue&quot;:&quot;20&quot;,&quot;volume&quot;:&quot;10&quot;,&quot;container-title-short&quot;:&quot;Ecol Evol&quot;},&quot;isTemporary&quot;:false}]},{&quot;citationID&quot;:&quot;MENDELEY_CITATION_5dc07efd-af32-4222-acc3-56837daa1af5&quot;,&quot;properties&quot;:{&quot;noteIndex&quot;:0},&quot;isEdited&quot;:false,&quot;manualOverride&quot;:{&quot;isManuallyOverridden&quot;:false,&quot;citeprocText&quot;:&quot;(Weir et al., 2018)&quot;,&quot;manualOverrideText&quot;:&quot;&quot;},&quot;citationTag&quot;:&quot;MENDELEY_CITATION_v3_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&quot;,&quot;citationItems&quot;:[{&quot;id&quot;:&quot;99813763-e442-38e3-bf97-526987d2489f&quot;,&quot;itemData&quot;:{&quot;type&quot;:&quot;article&quot;,&quot;id&quot;:&quot;99813763-e442-38e3-bf97-526987d2489f&quot;,&quot;title&quot;:&quot;Dealing with missing standard deviation and mean values in meta-analysis of continuous outcomes: A systematic review&quot;,&quot;author&quot;:[{&quot;family&quot;:&quot;Weir&quot;,&quot;given&quot;:&quot;Christopher J.&quot;,&quot;parse-names&quot;:false,&quot;dropping-particle&quot;:&quot;&quot;,&quot;non-dropping-particle&quot;:&quot;&quot;},{&quot;family&quot;:&quot;Butcher&quot;,&quot;given&quot;:&quot;Isabella&quot;,&quot;parse-names&quot;:false,&quot;dropping-particle&quot;:&quot;&quot;,&quot;non-dropping-particle&quot;:&quot;&quot;},{&quot;family&quot;:&quot;Assi&quot;,&quot;given&quot;:&quot;Valentina&quot;,&quot;parse-names&quot;:false,&quot;dropping-particle&quot;:&quot;&quot;,&quot;non-dropping-particle&quot;:&quot;&quot;},{&quot;family&quot;:&quot;Lewis&quot;,&quot;given&quot;:&quot;Stephanie C.&quot;,&quot;parse-names&quot;:false,&quot;dropping-particle&quot;:&quot;&quot;,&quot;non-dropping-particle&quot;:&quot;&quot;},{&quot;family&quot;:&quot;Murray&quot;,&quot;given&quot;:&quot;Gordon D.&quot;,&quot;parse-names&quot;:false,&quot;dropping-particle&quot;:&quot;&quot;,&quot;non-dropping-particle&quot;:&quot;&quot;},{&quot;family&quot;:&quot;Langhorne&quot;,&quot;given&quot;:&quot;Peter&quot;,&quot;parse-names&quot;:false,&quot;dropping-particle&quot;:&quot;&quot;,&quot;non-dropping-particle&quot;:&quot;&quot;},{&quot;family&quot;:&quot;Brady&quot;,&quot;given&quot;:&quot;Marian C.&quot;,&quot;parse-names&quot;:false,&quot;dropping-particle&quot;:&quot;&quot;,&quot;non-dropping-particle&quot;:&quot;&quot;}],&quot;container-title&quot;:&quot;BMC Medical Research Methodology&quot;,&quot;container-title-short&quot;:&quot;BMC Med Res Methodol&quot;,&quot;DOI&quot;:&quot;10.1186/s12874-018-0483-0&quot;,&quot;ISSN&quot;:&quot;14712288&quot;,&quot;issued&quot;:{&quot;date-parts&quot;:[[2018]]},&quot;abstract&quot;:&quot;Background: Rigorous, informative meta-analyses rely on availability of appropriate summary statistics or individual participant data. For continuous outcomes, especially those with naturally skewed distributions, summary information on the mean or variability often goes unreported. While full reporting of original trial data is the ideal, we sought to identify methods for handling unreported mean or variability summary statistics in meta-analysis. Methods: We undertook two systematic literature reviews to identify methodological approaches used to deal with missing mean or variability summary statistics. Five electronic databases were searched, in addition to the Cochrane Colloquium abstract books and the Cochrane Statistics Methods Group mailing list archive. We also conducted cited reference searching and emailed topic experts to identify recent methodological developments. Details recorded included the description of the method, the information required to implement the method, any underlying assumptions and whether the method could be readily applied in standard statistical software. We provided a summary description of the methods identified, illustrating selected methods in example meta-analysis scenarios. Results: For missing standard deviations (SDs), following screening of 503 articles, fifteen methods were identified in addition to those reported in a previous review. These included Bayesian hierarchical modelling at the meta-analysis level; summary statistic level imputation based on observed SD values from other trials in the meta-analysis; a practical approximation based on the range; and algebraic estimation of the SD based on other summary statistics. Following screening of 1124 articles for methods estimating the mean, one approximate Bayesian computation approach and three papers based on alternative summary statistics were identified. Illustrative meta-analyses showed that when replacing a missing SD the approximation using the range minimised loss of precision and generally performed better than omitting trials. When estimating missing means, a formula using the median, lower quartile and upper quartile performed best in preserving the precision of the meta-analysis findings, although in some scenarios, omitting trials gave superior results. Conclusions: Methods based on summary statistics (minimum, maximum, lower quartile, upper quartile, median) reported in the literature facilitate more comprehensive inclusion of randomised controlled trials with missing mean or variability summary statistics within meta-analyses.&quot;,&quot;issue&quot;:&quot;1&quot;,&quot;volume&quot;:&quot;18&quot;},&quot;isTemporary&quot;:false}]},{&quot;citationID&quot;:&quot;MENDELEY_CITATION_66d12d86-9628-4576-bb21-fec7dc8148c8&quot;,&quot;properties&quot;:{&quot;noteIndex&quot;:0},&quot;isEdited&quot;:false,&quot;manualOverride&quot;:{&quot;isManuallyOverridden&quot;:false,&quot;citeprocText&quot;:&quot;(Viechtbauer, 2010)&quot;,&quot;manualOverrideText&quot;:&quot;&quot;},&quot;citationTag&quot;:&quot;MENDELEY_CITATION_v3_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4oCZcyBvbmUtc3RlcCBtZXRob2QgZm9yIG1ldGEt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quot;,&quot;citationItems&quot;:[{&quot;id&quot;:&quot;ecf5c297-4852-359b-b076-8ee33bf8bb3b&quot;,&quot;itemData&quot;:{&quot;type&quot;:&quot;article-journal&quot;,&quot;id&quot;:&quot;ecf5c297-4852-359b-b076-8ee33bf8bb3b&quot;,&quot;title&quot;:&quot;Conducting Meta-analysis in R with the metafor package&quot;,&quot;author&quot;:[{&quot;family&quot;:&quot;Viechtbauer&quot;,&quot;given&quot;:&quot;Wolfgang&quot;,&quot;parse-names&quot;:false,&quot;dropping-particle&quot;:&quot;&quot;,&quot;non-dropping-particle&quot;:&quot;&quot;}],&quot;container-title&quot;:&quot;Journal of Statistical Software&quot;,&quot;ISSN&quot;:&quot;19390068&quot;,&quot;issued&quot;:{&quot;date-parts&quot;:[[2010]]},&quot;abstract&quot;:&quot;The metafor package provides functions for conducting meta-analyses in R. The package includes functions for fitting the meta-analytic fixed- and random-effects models and allows for the inclusion of moderators variables (study-level covariates) in these models. Meta-regression analyses with continuous and categorical moderators can be conducted in this way. Functions for the Mantel-Haenszel and Peto’s one-step method for meta-analyses of 2 × 2 table data are also available. Finally, the package provides various plot functions (for example, for forest, funnel, and radial plots) and functions for assessing the model fit, for obtaining case diagnostics, and for tests of publication bias.&quot;,&quot;issue&quot;:&quot;3&quot;,&quot;volume&quot;:&quot;36&quot;,&quot;container-title-short&quot;:&quot;J Stat Softw&quot;},&quot;isTemporary&quot;:false}]},{&quot;citationID&quot;:&quot;MENDELEY_CITATION_7d8c5f01-d879-4422-a887-eb898b28d3d4&quot;,&quot;properties&quot;:{&quot;noteIndex&quot;:0},&quot;isEdited&quot;:false,&quot;manualOverride&quot;:{&quot;isManuallyOverridden&quot;:false,&quot;citeprocText&quot;:&quot;(Valentine et al., 2010)&quot;,&quot;manualOverrideText&quot;:&quot;&quot;},&quot;citationTag&quot;:&quot;MENDELEY_CITATION_v3_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&quot;,&quot;citationItems&quot;:[{&quot;id&quot;:&quot;8a35d2c6-47f0-348e-af6c-39d7d82a2e39&quot;,&quot;itemData&quot;:{&quot;type&quot;:&quot;article-journal&quot;,&quot;id&quot;:&quot;8a35d2c6-47f0-348e-af6c-39d7d82a2e39&quot;,&quot;title&quot;:&quot;How many studies do you need? A primer on statistical power for meta-analysis&quot;,&quot;author&quot;:[{&quot;family&quot;:&quot;Valentine&quot;,&quot;given&quot;:&quot;Jeffrey C.&quot;,&quot;parse-names&quot;:false,&quot;dropping-particle&quot;:&quot;&quot;,&quot;non-dropping-particle&quot;:&quot;&quot;},{&quot;family&quot;:&quot;Pigott&quot;,&quot;given&quot;:&quot;Therese D.&quot;,&quot;parse-names&quot;:false,&quot;dropping-particle&quot;:&quot;&quot;,&quot;non-dropping-particle&quot;:&quot;&quot;},{&quot;family&quot;:&quot;Rothstein&quot;,&quot;given&quot;:&quot;Hannah R.&quot;,&quot;parse-names&quot;:false,&quot;dropping-particle&quot;:&quot;&quot;,&quot;non-dropping-particle&quot;:&quot;&quot;}],&quot;container-title&quot;:&quot;Journal of Educational and Behavioral Statistics&quot;,&quot;DOI&quot;:&quot;10.3102/1076998609346961&quot;,&quot;ISSN&quot;:&quot;10769986&quot;,&quot;issued&quot;:{&quot;date-parts&quot;:[[2010]]},&quot;abstract&quot;:&quot;In this article, the authors outline methods for using fixed and random effects power analysis in the context of meta-analysis. Like statistical power analysis for primary studies, power analysis for meta-analysis can be done either prospectively or retrospectively and requires assumptions about parameters that are unknown. The authors provide some suggestions for thinking about these parameters, in particular for the random effects variance component. The authors also show how the typically uninformative retrospective power analysis can be made more informative. The authors then discuss the value of confidence intervals, show how they could be used in addition to or instead of retrospective power analysis, and also demonstrate that confidence intervals can convey information more effectively in some situations than power analyses alone. Finally, the authors take up the question \&quot;How many studies do you need to do a meta-analysis?\&quot; and show that, given the need for a conclusion, the answer is \&quot;two studies,\&quot; because all other synthesis techniques are less transparent and/or are less likely to be valid. For systematic reviewers who choose not to conduct a quantitative synthesis, the authors provide suggestions for both highlighting the current limitations in the research base and for displaying the characteristics and results of studies that were found to meet inclusion criteria. © 2010 AERA.&quot;,&quot;issue&quot;:&quot;2&quot;,&quot;volume&quot;:&quot;35&quot;,&quot;container-title-short&quot;:&quot;&quot;},&quot;isTemporary&quot;:false}]},{&quot;citationID&quot;:&quot;MENDELEY_CITATION_897460d6-8dad-486f-9733-874375f4549d&quot;,&quot;properties&quot;:{&quot;noteIndex&quot;:0},&quot;isEdited&quot;:false,&quot;manualOverride&quot;:{&quot;isManuallyOverridden&quot;:false,&quot;citeprocText&quot;:&quot;(Higgins &amp;#38; Thompson, 2002)&quot;,&quot;manualOverrideText&quot;:&quot;&quot;},&quot;citationTag&quot;:&quot;MENDELEY_CITATION_v3_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&quot;,&quot;citationItems&quot;:[{&quot;id&quot;:&quot;6594e831-0568-3929-a986-d79c2feab8b2&quot;,&quot;itemData&quot;:{&quot;type&quot;:&quot;article-journal&quot;,&quot;id&quot;:&quot;6594e831-0568-3929-a986-d79c2feab8b2&quot;,&quot;title&quot;:&quot;Quantifying heterogeneity in a meta-analysis&quot;,&quot;author&quot;:[{&quot;family&quot;:&quot;Higgins&quot;,&quot;given&quot;:&quot;Julian P.T.&quot;,&quot;parse-names&quot;:false,&quot;dropping-particle&quot;:&quot;&quot;,&quot;non-dropping-particle&quot;:&quot;&quot;},{&quot;family&quot;:&quot;Thompson&quot;,&quot;given&quot;:&quot;Simon G.&quot;,&quot;parse-names&quot;:false,&quot;dropping-particle&quot;:&quot;&quot;,&quot;non-dropping-particle&quot;:&quot;&quot;}],&quot;container-title&quot;:&quot;Statistics in Medicine&quot;,&quot;DOI&quot;:&quot;10.1002/sim.1186&quot;,&quot;ISSN&quot;:&quot;02776715&quot;,&quot;issued&quot;:{&quot;date-parts&quot;:[[2002]]},&quot;abstract&quot;:&quot;The extent of heterogeneity in a meta-analysis partly determines the difficulty in drawing overall conclusions. This extent may be measured by estimating a between-study variance, but interpretation is then specific to a particular treatment effect metric. A test for the existence of heterogeneity exists, but depends on the number of studies in the meta-analysis. We develop measures of the impact of heterogeneity on a meta-analysis, from mathematical criteria, that are independent of the number of studies and the treatment effect metric. We derive and propose three suitable statistics: H is the square root of the X2 heterogeneity statistic divided by its degrees of freedom; R is the ratio of the standard error of the underlying mean from a random effects meta-analysis to the standard error of a fixed effect meta-analytic estimate, and I2 is a transformation of H that describes the proportion of total variation in study estimates that is due to heterogeneity. We discuss interpretation, interval estimates and other properties of these measures and examine them in five example data sets showing different amounts of heterogeneity. We conclude that H and I2, which can usually be calculated for published meta-analyses, are particularly useful summaries of the impact of heterogeneity. One or both should be presented in published meta-analyses in preference to the test for heterogeneity. Copyright © 2002 John Wiley &amp; Sons, Ltd.&quot;,&quot;issue&quot;:&quot;11&quot;,&quot;volume&quot;:&quot;21&quot;,&quot;container-title-short&quot;:&quot;Stat Med&quot;},&quot;isTemporary&quot;:false}]},{&quot;citationID&quot;:&quot;MENDELEY_CITATION_47f686b2-59f6-4fc2-ac5c-a6f81951654e&quot;,&quot;properties&quot;:{&quot;noteIndex&quot;:0},&quot;isEdited&quot;:false,&quot;manualOverride&quot;:{&quot;isManuallyOverridden&quot;:false,&quot;citeprocText&quot;:&quot;(Burnham &amp;#38; Anderson, 2004)&quot;,&quot;manualOverrideText&quot;:&quot;&quot;},&quot;citationTag&quot;:&quot;MENDELEY_CITATION_v3_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&quot;,&quot;citationItems&quot;:[{&quot;id&quot;:&quot;ece1faf7-1b3b-381b-a1a5-63db833ad959&quot;,&quot;itemData&quot;:{&quot;type&quot;:&quot;article&quot;,&quot;id&quot;:&quot;ece1faf7-1b3b-381b-a1a5-63db833ad959&quot;,&quot;title&quot;:&quot;Multimodel inference: Understanding AIC and BIC in model selection&quot;,&quot;author&quot;:[{&quot;family&quot;:&quot;Burnham&quot;,&quot;given&quot;:&quot;Kenneth P.&quot;,&quot;parse-names&quot;:false,&quot;dropping-particle&quot;:&quot;&quot;,&quot;non-dropping-particle&quot;:&quot;&quot;},{&quot;family&quot;:&quot;Anderson&quot;,&quot;given&quot;:&quot;David R.&quot;,&quot;parse-names&quot;:false,&quot;dropping-particle&quot;:&quot;&quot;,&quot;non-dropping-particle&quot;:&quot;&quot;}],&quot;container-title&quot;:&quot;Sociological Methods and Research&quot;,&quot;DOI&quot;:&quot;10.1177/0049124104268644&quot;,&quot;ISSN&quot;:&quot;00491241&quot;,&quot;issued&quot;:{&quot;date-parts&quot;:[[2004]]},&quot;abstract&quot;:&quot;The model selection literature has been generally poor at reflecting the deep foundations of the Akaike information criterion (AIC) and at making appropriate comparisons to the Bayesian information criterion (BIC). There is a clear philosophy, a sound criterion based in information theory, and a rigorous statistical foundation for AIC. AIC can be justified as Bayesian using a \&quot;savvy\&quot; prior on models that is a function of sample size and the number of model parameters. Furthermore, BIC can be derived as a non-Bayesian result. Therefore, arguments about using AIC versus BIC for model selection cannot be from a Bayes versus frequentist perspective. The philosophical context of what is assumed about reality, approximating models, and the intent of model-based inference should determine whether AIC or BIC is used. Various facets of such multimodel inference are presented here, particularly methods of model averaging.&quot;,&quot;issue&quot;:&quot;2&quot;,&quot;volume&quot;:&quot;33&quot;,&quot;container-title-short&quot;:&quot;Sociol Methods Res&quot;},&quot;isTemporary&quot;:false}]},{&quot;citationID&quot;:&quot;MENDELEY_CITATION_c1122da4-3609-4ac1-9542-1c21409a61ff&quot;,&quot;properties&quot;:{&quot;noteIndex&quot;:0},&quot;isEdited&quot;:false,&quot;manualOverride&quot;:{&quot;isManuallyOverridden&quot;:false,&quot;citeprocText&quot;:&quot;(López-López et al., 2014)&quot;,&quot;manualOverrideText&quot;:&quot;&quot;},&quot;citationTag&quot;:&quot;MENDELEY_CITATION_v3_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&quot;,&quot;citationItems&quot;:[{&quot;id&quot;:&quot;1052af1e-bebd-3e7d-a08a-ab6330b6b3a9&quot;,&quot;itemData&quot;:{&quot;type&quot;:&quot;article-journal&quot;,&quot;id&quot;:&quot;1052af1e-bebd-3e7d-a08a-ab6330b6b3a9&quot;,&quot;title&quot;:&quot;Estimation of the predictive power of the model in mixed-effects meta-regression: A simulation study&quot;,&quot;author&quot;:[{&quot;family&quot;:&quot;López-López&quot;,&quot;given&quot;:&quot;José Antonio&quot;,&quot;parse-names&quot;:false,&quot;dropping-particle&quot;:&quot;&quot;,&quot;non-dropping-particle&quot;:&quot;&quot;},{&quot;family&quot;:&quot;Marín-Martínez&quot;,&quot;given&quot;:&quot;Fulgencio&quot;,&quot;parse-names&quot;:false,&quot;dropping-particle&quot;:&quot;&quot;,&quot;non-dropping-particle&quot;:&quot;&quot;},{&quot;family&quot;:&quot;Sánchez-Meca&quot;,&quot;given&quot;:&quot;Julio&quot;,&quot;parse-names&quot;:false,&quot;dropping-particle&quot;:&quot;&quot;,&quot;non-dropping-particle&quot;:&quot;&quot;},{&quot;family&quot;:&quot;Noortgate&quot;,&quot;given&quot;:&quot;Wim&quot;,&quot;parse-names&quot;:false,&quot;dropping-particle&quot;:&quot;&quot;,&quot;non-dropping-particle&quot;:&quot;van den&quot;},{&quot;family&quot;:&quot;Viechtbauer&quot;,&quot;given&quot;:&quot;Wolfgang&quot;,&quot;parse-names&quot;:false,&quot;dropping-particle&quot;:&quot;&quot;,&quot;non-dropping-particle&quot;:&quot;&quot;}],&quot;container-title&quot;:&quot;British Journal of Mathematical and Statistical Psychology&quot;,&quot;DOI&quot;:&quot;10.1111/bmsp.12002&quot;,&quot;ISSN&quot;:&quot;00071102&quot;,&quot;issued&quot;:{&quot;date-parts&quot;:[[2014]]},&quot;abstract&quot;:&quot;Several methods are available to estimate the total and residual amount of heterogeneity in meta-analysis, leading to different alternatives when estimating the predictive power in mixed-effects meta-regression models using the formula proposed by Raudenbush (1994, 2009). In this paper, a simulation study was conducted to compare the performance of seven estimators of these parameters under various realistic scenarios in psychology and related fields. Our results suggest that the number of studies (k) exerts the most important influence on the accuracy of the results, and that precise estimates of the heterogeneity variances and the model predictive power can only be expected with at least 20 and 40 studies, respectively. Increases in the average within-study sample size (N-) also improved the results for all estimators. Some differences among the accuracy of the estimators were observed, especially under adverse (small k and N-) conditions, while the results for the different methods tended to convergence for more optimal scenarios. © 2013 The British Psychological Society.&quot;,&quot;issue&quot;:&quot;1&quot;,&quot;volume&quot;:&quot;67&quot;,&quot;container-title-short&quot;:&quot;&quot;},&quot;isTemporary&quot;:false}]},{&quot;citationID&quot;:&quot;MENDELEY_CITATION_acdfd7d5-5040-4cdf-8d8e-34f137d70558&quot;,&quot;properties&quot;:{&quot;noteIndex&quot;:0},&quot;isEdited&quot;:false,&quot;manualOverride&quot;:{&quot;isManuallyOverridden&quot;:false,&quot;citeprocText&quot;:&quot;(Gurevitch &amp;#38; Hedges, 1999)&quot;,&quot;manualOverrideText&quot;:&quot;&quot;},&quot;citationTag&quot;:&quot;MENDELEY_CITATION_v3_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&quot;,&quot;citationItems&quot;:[{&quot;id&quot;:&quot;60b7f7a2-ba2c-305a-aecc-de89a107c980&quot;,&quot;itemData&quot;:{&quot;type&quot;:&quot;article&quot;,&quot;id&quot;:&quot;60b7f7a2-ba2c-305a-aecc-de89a107c980&quot;,&quot;title&quot;:&quot;Statistical issues in ecological meta-analyses&quot;,&quot;author&quot;:[{&quot;family&quot;:&quot;Gurevitch&quot;,&quot;given&quot;:&quot;Jessica&quot;,&quot;parse-names&quot;:false,&quot;dropping-particle&quot;:&quot;&quot;,&quot;non-dropping-particle&quot;:&quot;&quot;},{&quot;family&quot;:&quot;Hedges&quot;,&quot;given&quot;:&quot;Larry&quot;,&quot;parse-names&quot;:false,&quot;dropping-particle&quot;:&quot;v.&quot;,&quot;non-dropping-particle&quot;:&quot;&quot;}],&quot;container-title&quot;:&quot;Ecology&quot;,&quot;DOI&quot;:&quot;10.1890/0012-9658(1999)080[1142:SIIEMA]2.0.CO;2&quot;,&quot;ISSN&quot;:&quot;00129658&quot;,&quot;issued&quot;:{&quot;date-parts&quot;:[[1999]]},&quot;abstract&quot;:&quot;Meta-analysis is the use of statistical methods to summarize research findings across studies. Special statistical methods are usually needed for meta-analysis, both because effect-size indexes are typically highly heteroscedastic and because it is desirable to be able to distinguish between-study variance from within-study sampling-error variance. We outline a number of considerations related to choosing methods for the meta-analysis of ecological data, including the choice of parametric vs. resampling methods, reasons for conducting weighted analyses where possible, and comparisons fixed vs. mixed models in categorical and regression-type analyses.&quot;,&quot;issue&quot;:&quot;4&quot;,&quot;volume&quot;:&quot;80&quot;,&quot;container-title-short&quot;:&quot;Ecology&quot;},&quot;isTemporary&quot;:false}]},{&quot;citationID&quot;:&quot;MENDELEY_CITATION_0a1dc285-7ba7-4fe3-8e22-c9b574281b86&quot;,&quot;properties&quot;:{&quot;noteIndex&quot;:0},&quot;isEdited&quot;:false,&quot;manualOverride&quot;:{&quot;isManuallyOverridden&quot;:false,&quot;citeprocText&quot;:&quot;(Viechtbauer, 2010)&quot;,&quot;manualOverrideText&quot;:&quot;&quot;},&quot;citationTag&quot;:&quot;MENDELEY_CITATION_v3_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&quot;,&quot;citationItems&quot;:[{&quot;id&quot;:&quot;ecf5c297-4852-359b-b076-8ee33bf8bb3b&quot;,&quot;itemData&quot;:{&quot;type&quot;:&quot;article-journal&quot;,&quot;id&quot;:&quot;ecf5c297-4852-359b-b076-8ee33bf8bb3b&quot;,&quot;title&quot;:&quot;Conducting Meta-analysis in R with the metafor package&quot;,&quot;author&quot;:[{&quot;family&quot;:&quot;Viechtbauer&quot;,&quot;given&quot;:&quot;Wolfgang&quot;,&quot;parse-names&quot;:false,&quot;dropping-particle&quot;:&quot;&quot;,&quot;non-dropping-particle&quot;:&quot;&quot;}],&quot;container-title&quot;:&quot;Journal of Statistical Software&quot;,&quot;ISSN&quot;:&quot;19390068&quot;,&quot;issued&quot;:{&quot;date-parts&quot;:[[2010]]},&quot;abstract&quot;:&quot;The metafor package provides functions for conducting meta-analyses in R. The package includes functions for fitting the meta-analytic fixed- and random-effects models and allows for the inclusion of moderators variables (study-level covariates) in these models. Meta-regression analyses with continuous and categorical moderators can be conducted in this way. Functions for the Mantel-Haenszel and Peto’s one-step method for meta-analyses of 2 × 2 table data are also available. Finally, the package provides various plot functions (for example, for forest, funnel, and radial plots) and functions for assessing the model fit, for obtaining case diagnostics, and for tests of publication bias.&quot;,&quot;issue&quot;:&quot;3&quot;,&quot;volume&quot;:&quot;36&quot;,&quot;container-title-short&quot;:&quot;J Stat Softw&quot;},&quot;isTemporary&quot;:false}]},{&quot;citationID&quot;:&quot;MENDELEY_CITATION_cd0cc777-a4eb-49f7-a390-d956afc8b818&quot;,&quot;properties&quot;:{&quot;noteIndex&quot;:0},&quot;isEdited&quot;:false,&quot;manualOverride&quot;:{&quot;isManuallyOverridden&quot;:true,&quot;citeprocText&quot;:&quot;(Nakagawa et al., 2017)&quot;,&quot;manualOverrideText&quot;:&quot;Nakagawa et al., 2017)&quot;},&quot;citationTag&quot;:&quot;MENDELEY_CITATION_v3_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&quot;,&quot;citationItems&quot;:[{&quot;id&quot;:&quot;a05659ca-1aee-365c-b59d-bb3716c02d2b&quot;,&quot;itemData&quot;:{&quot;type&quot;:&quot;article&quot;,&quot;id&quot;:&quot;a05659ca-1aee-365c-b59d-bb3716c02d2b&quot;,&quot;title&quot;:&quot;Meta-evaluation of meta-analysis: Ten appraisal questions for biologists&quot;,&quot;author&quot;:[{&quot;family&quot;:&quot;Nakagawa&quot;,&quot;given&quot;:&quot;Shinichi&quot;,&quot;parse-names&quot;:false,&quot;dropping-particle&quot;:&quot;&quot;,&quot;non-dropping-particle&quot;:&quot;&quot;},{&quot;family&quot;:&quot;Noble&quot;,&quot;given&quot;:&quot;Daniel W.A.&quot;,&quot;parse-names&quot;:false,&quot;dropping-particle&quot;:&quot;&quot;,&quot;non-dropping-particle&quot;:&quot;&quot;},{&quot;family&quot;:&quot;Senior&quot;,&quot;given&quot;:&quot;Alistair M.&quot;,&quot;parse-names&quot;:false,&quot;dropping-particle&quot;:&quot;&quot;,&quot;non-dropping-particle&quot;:&quot;&quot;},{&quot;family&quot;:&quot;Lagisz&quot;,&quot;given&quot;:&quot;Malgorzata&quot;,&quot;parse-names&quot;:false,&quot;dropping-particle&quot;:&quot;&quot;,&quot;non-dropping-particle&quot;:&quot;&quot;}],&quot;container-title&quot;:&quot;BMC Biology&quot;,&quot;DOI&quot;:&quot;10.1186/s12915-017-0357-7&quot;,&quot;ISSN&quot;:&quot;17417007&quot;,&quot;issued&quot;:{&quot;date-parts&quot;:[[2017]]},&quot;abstract&quot;:&quot;Meta-analysis is a statistical procedure for analyzing the combined data from different studies, and can be a major source of concise up-to-date information. The overall conclusions of a meta-analysis, however, depend heavily on the quality of the meta-analytic process, and an appropriate evaluation of the quality of meta-analysis (meta-evaluation) can be challenging. We outline ten questions biologists can ask to critically appraise a meta-analysis. These questions could also act as simple and accessible guidelines for the authors of meta-analyses. We focus on meta-analyses using non-human species, which we term 'biological' meta-analysis. Our ten questions are aimed at enabling a biologist to evaluate whether a biological meta-analysis embodies 'mega-enlightenment', a 'mega-mistake', or something in between.&quot;,&quot;issue&quot;:&quot;1&quot;,&quot;volume&quot;:&quot;15&quot;,&quot;container-title-short&quot;:&quot;BMC Biol&quot;},&quot;isTemporary&quot;:false}]},{&quot;citationID&quot;:&quot;MENDELEY_CITATION_11609c2d-f8ca-43ad-9772-d840e70bf575&quot;,&quot;properties&quot;:{&quot;noteIndex&quot;:0},&quot;isEdited&quot;:false,&quot;manualOverride&quot;:{&quot;isManuallyOverridden&quot;:false,&quot;citeprocText&quot;:&quot;(Jennions &amp;#38; Møller, 2002a; Lortie et al., 2007; Marks-Anglin &amp;#38; Chen, 2020)&quot;,&quot;manualOverrideText&quot;:&quot;&quot;},&quot;citationTag&quot;:&quot;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&quot;,&quot;citationItems&quot;:[{&quot;id&quot;:&quot;c166a982-8882-3e8f-a3ec-11a1d5fc1e17&quot;,&quot;itemData&quot;:{&quot;type&quot;:&quot;article&quot;,&quot;id&quot;:&quot;c166a982-8882-3e8f-a3ec-11a1d5fc1e17&quot;,&quot;title&quot;:&quot;Publication bias and merit in ecology&quot;,&quot;author&quot;:[{&quot;family&quot;:&quot;Lortie&quot;,&quot;given&quot;:&quot;C. J.&quot;,&quot;parse-names&quot;:false,&quot;dropping-particle&quot;:&quot;&quot;,&quot;non-dropping-particle&quot;:&quot;&quot;},{&quot;family&quot;:&quot;Aarssen&quot;,&quot;given&quot;:&quot;L. W.&quot;,&quot;parse-names&quot;:false,&quot;dropping-particle&quot;:&quot;&quot;,&quot;non-dropping-particle&quot;:&quot;&quot;},{&quot;family&quot;:&quot;Budden&quot;,&quot;given&quot;:&quot;A. E.&quot;,&quot;parse-names&quot;:false,&quot;dropping-particle&quot;:&quot;&quot;,&quot;non-dropping-particle&quot;:&quot;&quot;},{&quot;family&quot;:&quot;Koricheva&quot;,&quot;given&quot;:&quot;J. K.&quot;,&quot;parse-names&quot;:false,&quot;dropping-particle&quot;:&quot;&quot;,&quot;non-dropping-particle&quot;:&quot;&quot;},{&quot;family&quot;:&quot;Leimu&quot;,&quot;given&quot;:&quot;R.&quot;,&quot;parse-names&quot;:false,&quot;dropping-particle&quot;:&quot;&quot;,&quot;non-dropping-particle&quot;:&quot;&quot;},{&quot;family&quot;:&quot;Tregenza&quot;,&quot;given&quot;:&quot;T.&quot;,&quot;parse-names&quot;:false,&quot;dropping-particle&quot;:&quot;&quot;,&quot;non-dropping-particle&quot;:&quot;&quot;}],&quot;container-title&quot;:&quot;Oikos&quot;,&quot;DOI&quot;:&quot;10.1111/j.0030-1299.2007.15686.x&quot;,&quot;ISSN&quot;:&quot;16000706&quot;,&quot;issued&quot;:{&quot;date-parts&quot;:[[2007]]},&quot;abstract&quot;:&quot;Bias, or any set of factors that influence the general expression of merit, is common in science and is an inevitable by-product of an imperfect but otherwise reasonably objective human pursuit to understand the world we inhabit. In this paper, we explore the conceptual significance of a relatively tractable form of bias, namely publication and dissemination bias. A specific definition is developed, a working model of classification for publication bias is proposed, and an assessment of what we can measure is described. Finally, we offer expectations for ecologists with respect to the significance of bias in the publication process within our discipline. We argue that without explicit consideration of both the qualitative and quantitative aspects of publication bias in ecology, we limit our capacity to fairly assess and best use the science that we as a community produce. © Oikos.&quot;,&quot;issue&quot;:&quot;7&quot;,&quot;volume&quot;:&quot;116&quot;,&quot;container-title-short&quot;:&quot;&quot;},&quot;isTemporary&quot;:false},{&quot;id&quot;:&quot;58ed81d2-a37e-316a-8629-6c20f6e2fcfa&quot;,&quot;itemData&quot;:{&quot;type&quot;:&quot;article&quot;,&quot;id&quot;:&quot;58ed81d2-a37e-316a-8629-6c20f6e2fcfa&quot;,&quot;title&quot;:&quot;A historical review of publication bias&quot;,&quot;author&quot;:[{&quot;family&quot;:&quot;Marks-Anglin&quot;,&quot;given&quot;:&quot;Arielle&quot;,&quot;parse-names&quot;:false,&quot;dropping-particle&quot;:&quot;&quot;,&quot;non-dropping-particle&quot;:&quot;&quot;},{&quot;family&quot;:&quot;Chen&quot;,&quot;given&quot;:&quot;Yong&quot;,&quot;parse-names&quot;:false,&quot;dropping-particle&quot;:&quot;&quot;,&quot;non-dropping-particle&quot;:&quot;&quot;}],&quot;container-title&quot;:&quot;Research Synthesis Methods&quot;,&quot;DOI&quot;:&quot;10.1002/jrsm.1452&quot;,&quot;ISSN&quot;:&quot;17592887&quot;,&quot;issued&quot;:{&quot;date-parts&quot;:[[2020]]},&quot;abstract&quot;:&quot;Publication bias is a well-known threat to the validity of meta-analyses and, more broadly, the reproducibility of scientific findings. When policies and recommendations are predicated on an incomplete evidence base, it undermines the goals of evidence-based decision-making. Great strides have been made in the last 50 years to understand and address this problem, including calls for mandatory trial registration and the development of statistical methods to detect and correct for publication bias. We offer an historical account of seminal contributions by the evidence synthesis community, with an emphasis on the parallel development of graph-based and selection model approaches. We also draw attention to current innovations and opportunities for future methodological work.&quot;,&quot;issue&quot;:&quot;6&quot;,&quot;volume&quot;:&quot;11&quot;,&quot;container-title-short&quot;:&quot;Res Synth Methods&quot;},&quot;isTemporary&quot;:false},{&quot;id&quot;:&quot;2d381f28-cc7d-3e5e-adaf-d99c52d18831&quot;,&quot;itemData&quot;:{&quot;type&quot;:&quot;article&quot;,&quot;id&quot;:&quot;2d381f28-cc7d-3e5e-adaf-d99c52d18831&quot;,&quot;title&quot;:&quot;Publication bias in ecology and evolution: An empirical assessment using the 'trim and fill' method&quot;,&quot;author&quot;:[{&quot;family&quot;:&quot;Jennions&quot;,&quot;given&quot;:&quot;Michael D.&quot;,&quot;parse-names&quot;:false,&quot;dropping-particle&quot;:&quot;&quot;,&quot;non-dropping-particle&quot;:&quot;&quot;},{&quot;family&quot;:&quot;Møller&quot;,&quot;given&quot;:&quot;Anders P.&quot;,&quot;parse-names&quot;:false,&quot;dropping-particle&quot;:&quot;&quot;,&quot;non-dropping-particle&quot;:&quot;&quot;}],&quot;container-title&quot;:&quot;Biological Reviews of the Cambridge Philosophical Society&quot;,&quot;DOI&quot;:&quot;10.1017/S1464793101005875&quot;,&quot;ISSN&quot;:&quot;14647931&quot;,&quot;issued&quot;:{&quot;date-parts&quot;:[[2002]]},&quot;abstract&quot;:&quot;Recent reviews of specific topics, such as the relationship between male attractiveness to females and fluctuating asymmetry or attractiveness and the expression of secondary sexual characters, suggest that publication bias might be a problem in ecology and evolution. In these cases, there is a significant negative correlation between the sample size of published studies and the magnitude or strength of the research findings (formally the 'effect size'). If all studies that are conducted are equally likely to be published, irrespective of their findings, there should not be a directional relationship between effect size and sample size; only a decrease in the variance in effect size as sample size increases due to a reduction in sampling error. One interpretation of these reports of negative correlations is that studies with small sample sizes and weaker findings (smaller effect sizes) are less likely to be published. If the biological literature is systematically biased this could undermine the attempts of reviewers to summarise actual biology relationships by inflating estimates of average effect sizes. But how common is this problem? And does it really affect the general conclusions of literature reviews? Here, we examine data sets of effect sizes extracted from 40 peer-reviewed, published meta-analyses. We estimate how many studies are missing using the newly developed 'trim and fill' method. This method uses asymmetry in plots of effect size against sample size ('funnel plots') to detect 'missing' studies. For random-effect models of meta-analysis 38% (15/40) of data sets had a significant number of 'missing' studies. After correcting for potential publication bias, 21% (8/38) of weighted mean effects were no longer significantly greater than zero, and 15% 5/34) were no longer statistically robust when we used random-effects models in a weighted meta-analysis. The mean correlation between sample size and the magnitude of standardised effect size was also significantly negative (rs= -0.20, P &lt; 0.0001). Individual correlations were significantly negative (P &lt; 0.10) in 35% (14/40) of cases. Publication bias may therefore affect the main conclusions of at least 15-21% of meta-analyses. We suggest that future literature reviews assess the robustness of their main conclusions by correcting for potential publication bias using the 'trim and fill' method.&quot;,&quot;issue&quot;:&quot;2&quot;,&quot;volume&quot;:&quot;77&quot;,&quot;container-title-short&quot;:&quot;Biol Rev Camb Philos Soc&quot;},&quot;isTemporary&quot;:false}]},{&quot;citationID&quot;:&quot;MENDELEY_CITATION_714b5a72-cdd8-4aaf-b32c-3dcec0e0ba87&quot;,&quot;properties&quot;:{&quot;noteIndex&quot;:0},&quot;isEdited&quot;:false,&quot;manualOverride&quot;:{&quot;isManuallyOverridden&quot;:false,&quot;citeprocText&quot;:&quot;(Egger et al., 1997; Sterne &amp;#38; Egger, 2006)&quot;,&quot;manualOverrideText&quot;:&quot;&quot;},&quot;citationTag&quot;:&quot;MENDELEY_CITATION_v3_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&quot;,&quot;citationItems&quot;:[{&quot;id&quot;:&quot;80a648e1-b230-3d90-ab3c-c6a1ed7abe64&quot;,&quot;itemData&quot;:{&quot;type&quot;:&quot;article-journal&quot;,&quot;id&quot;:&quot;80a648e1-b230-3d90-ab3c-c6a1ed7abe64&quot;,&quot;title&quot;:&quot;Bias in meta-analysis detected by a simple, graphical test&quot;,&quot;author&quot;:[{&quot;family&quot;:&quot;Egger&quot;,&quot;given&quot;:&quot;Matthias&quot;,&quot;parse-names&quot;:false,&quot;dropping-particle&quot;:&quot;&quot;,&quot;non-dropping-particle&quot;:&quot;&quot;},{&quot;family&quot;:&quot;Smith&quot;,&quot;given&quot;:&quot;George Davey&quot;,&quot;parse-names&quot;:false,&quot;dropping-particle&quot;:&quot;&quot;,&quot;non-dropping-particle&quot;:&quot;&quot;},{&quot;family&quot;:&quot;Schneider&quot;,&quot;given&quot;:&quot;Martin&quot;,&quot;parse-names&quot;:false,&quot;dropping-particle&quot;:&quot;&quot;,&quot;non-dropping-particle&quot;:&quot;&quot;},{&quot;family&quot;:&quot;Minder&quot;,&quot;given&quot;:&quot;Christoph&quot;,&quot;parse-names&quot;:false,&quot;dropping-particle&quot;:&quot;&quot;,&quot;non-dropping-particle&quot;:&quot;&quot;}],&quot;container-title&quot;:&quot;British Medical Journal&quot;,&quot;DOI&quot;:&quot;10.1136/bmj.315.7109.629&quot;,&quot;ISSN&quot;:&quot;09598146&quot;,&quot;issued&quot;:{&quot;date-parts&quot;:[[1997]]},&quot;abstract&quot;:&quot;Objective: Funnel plots (plots of effect estimates against sample size) may be useful to detect bias in meta-analyses that were later contradicted by large trials. We examined whether a simple test of asymmetry of funnel plots predicts discordance of results when meta-analyses are compared to large trials, and we assessed the prevalence of bias in published meta-analyses. Design: Medline search to identify pairs consisting of a meta-analysis and a single large trial (concordance of results was assumed if effects were in the same direction and the meta-analytic estimate was within 30% of the trial); analysis of funnel plots from 37 meta-analyses identified from a hand search of four leading general medicine journals 1993-6 and 38 meta-analyses from the second 1996 issue of the Cochrane Database of Systematic Reviews. Main outcome measure: Degree of funnel plot asymmetry as measured by the intercept from regression of standard normal deviates against precision. Results: In the eight pairs of meta-analysis and large trial that were identified (five from cardiovascular medicine, one from diabetic medicine, one from geriatric medicine, one from perinatal medicine) there were four concordant and four discordant pairs. In all cases discordance was due to meta-analyses showing larger effects. Funnel plot asymmetry was present in three out of four discordant pairs but in none of concordant pairs. In 14 (38%) journal meta-analyses and 5 (13%) Cochrane reviews, funnel plot asymmetry indicated that there was bias. Conclusions: A simple analysis of funnel plots provides a useful test for the likely presence of bias in meta-analyses, but as the capacity to detect bias will be limited when meta-analyses are based on a limited number of small trials the results from such analyses should be treated with considerable caution.&quot;,&quot;issue&quot;:&quot;7109&quot;,&quot;volume&quot;:&quot;315&quot;,&quot;container-title-short&quot;:&quot;Br Med J&quot;},&quot;isTemporary&quot;:false},{&quot;id&quot;:&quot;cecfda96-e0aa-3de1-afc0-8131ceab2963&quot;,&quot;itemData&quot;:{&quot;type&quot;:&quot;chapter&quot;,&quot;id&quot;:&quot;cecfda96-e0aa-3de1-afc0-8131ceab2963&quot;,&quot;title&quot;:&quot;Regression methods to detect publication and other bias in meta-analysis&quot;,&quot;author&quot;:[{&quot;family&quot;:&quot;Sterne&quot;,&quot;given&quot;:&quot;Jonathan A.C.&quot;,&quot;parse-names&quot;:false,&quot;dropping-particle&quot;:&quot;&quot;,&quot;non-dropping-particle&quot;:&quot;&quot;},{&quot;family&quot;:&quot;Egger&quot;,&quot;given&quot;:&quot;Matthias&quot;,&quot;parse-names&quot;:false,&quot;dropping-particle&quot;:&quot;&quot;,&quot;non-dropping-particle&quot;:&quot;&quot;}],&quot;container-title&quot;:&quot;Publication Bias in Meta-Analysis: Prevention, Assessment and Adjustments&quot;,&quot;DOI&quot;:&quot;10.1002/0470870168.ch6&quot;,&quot;issued&quot;:{&quot;date-parts&quot;:[[2006]]},&quot;container-title-short&quot;:&quot;&quot;},&quot;isTemporary&quot;:false}]},{&quot;citationID&quot;:&quot;MENDELEY_CITATION_872f87d2-09c6-4aab-ab32-807b79f3c815&quot;,&quot;properties&quot;:{&quot;noteIndex&quot;:0},&quot;isEdited&quot;:false,&quot;manualOverride&quot;:{&quot;isManuallyOverridden&quot;:false,&quot;citeprocText&quot;:&quot;(Egger et al., 1997)&quot;,&quot;manualOverrideText&quot;:&quot;&quot;},&quot;citationTag&quot;:&quot;MENDELEY_CITATION_v3_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&quot;,&quot;citationItems&quot;:[{&quot;id&quot;:&quot;80a648e1-b230-3d90-ab3c-c6a1ed7abe64&quot;,&quot;itemData&quot;:{&quot;type&quot;:&quot;article-journal&quot;,&quot;id&quot;:&quot;80a648e1-b230-3d90-ab3c-c6a1ed7abe64&quot;,&quot;title&quot;:&quot;Bias in meta-analysis detected by a simple, graphical test&quot;,&quot;author&quot;:[{&quot;family&quot;:&quot;Egger&quot;,&quot;given&quot;:&quot;Matthias&quot;,&quot;parse-names&quot;:false,&quot;dropping-particle&quot;:&quot;&quot;,&quot;non-dropping-particle&quot;:&quot;&quot;},{&quot;family&quot;:&quot;Smith&quot;,&quot;given&quot;:&quot;George Davey&quot;,&quot;parse-names&quot;:false,&quot;dropping-particle&quot;:&quot;&quot;,&quot;non-dropping-particle&quot;:&quot;&quot;},{&quot;family&quot;:&quot;Schneider&quot;,&quot;given&quot;:&quot;Martin&quot;,&quot;parse-names&quot;:false,&quot;dropping-particle&quot;:&quot;&quot;,&quot;non-dropping-particle&quot;:&quot;&quot;},{&quot;family&quot;:&quot;Minder&quot;,&quot;given&quot;:&quot;Christoph&quot;,&quot;parse-names&quot;:false,&quot;dropping-particle&quot;:&quot;&quot;,&quot;non-dropping-particle&quot;:&quot;&quot;}],&quot;container-title&quot;:&quot;British Medical Journal&quot;,&quot;DOI&quot;:&quot;10.1136/bmj.315.7109.629&quot;,&quot;ISSN&quot;:&quot;09598146&quot;,&quot;issued&quot;:{&quot;date-parts&quot;:[[1997]]},&quot;abstract&quot;:&quot;Objective: Funnel plots (plots of effect estimates against sample size) may be useful to detect bias in meta-analyses that were later contradicted by large trials. We examined whether a simple test of asymmetry of funnel plots predicts discordance of results when meta-analyses are compared to large trials, and we assessed the prevalence of bias in published meta-analyses. Design: Medline search to identify pairs consisting of a meta-analysis and a single large trial (concordance of results was assumed if effects were in the same direction and the meta-analytic estimate was within 30% of the trial); analysis of funnel plots from 37 meta-analyses identified from a hand search of four leading general medicine journals 1993-6 and 38 meta-analyses from the second 1996 issue of the Cochrane Database of Systematic Reviews. Main outcome measure: Degree of funnel plot asymmetry as measured by the intercept from regression of standard normal deviates against precision. Results: In the eight pairs of meta-analysis and large trial that were identified (five from cardiovascular medicine, one from diabetic medicine, one from geriatric medicine, one from perinatal medicine) there were four concordant and four discordant pairs. In all cases discordance was due to meta-analyses showing larger effects. Funnel plot asymmetry was present in three out of four discordant pairs but in none of concordant pairs. In 14 (38%) journal meta-analyses and 5 (13%) Cochrane reviews, funnel plot asymmetry indicated that there was bias. Conclusions: A simple analysis of funnel plots provides a useful test for the likely presence of bias in meta-analyses, but as the capacity to detect bias will be limited when meta-analyses are based on a limited number of small trials the results from such analyses should be treated with considerable caution.&quot;,&quot;issue&quot;:&quot;7109&quot;,&quot;volume&quot;:&quot;315&quot;,&quot;container-title-short&quot;:&quot;Br Med J&quot;},&quot;isTemporary&quot;:false}]},{&quot;citationID&quot;:&quot;MENDELEY_CITATION_5ccdfbb7-e05d-4453-a3e8-b5d8247decd4&quot;,&quot;properties&quot;:{&quot;noteIndex&quot;:0},&quot;isEdited&quot;:false,&quot;manualOverride&quot;:{&quot;isManuallyOverridden&quot;:false,&quot;citeprocText&quot;:&quot;(Jennions &amp;#38; Møller, 2002b; Leimu &amp;#38; Koricheva, 2005)&quot;,&quot;manualOverrideText&quot;:&quot;&quot;},&quot;citationTag&quot;:&quot;MENDELEY_CITATION_v3_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&quot;,&quot;citationItems&quot;:[{&quot;id&quot;:&quot;6af259af-4888-31a4-8a15-e8ce82ae69a7&quot;,&quot;itemData&quot;:{&quot;type&quot;:&quot;article-journal&quot;,&quot;id&quot;:&quot;6af259af-4888-31a4-8a15-e8ce82ae69a7&quot;,&quot;title&quot;:&quot;Relationships fade with time: A meta-analysis of temporal trends in publication in ecology and evolution&quot;,&quot;author&quot;:[{&quot;family&quot;:&quot;Jennions&quot;,&quot;given&quot;:&quot;Michael D.&quot;,&quot;parse-names&quot;:false,&quot;dropping-particle&quot;:&quot;&quot;,&quot;non-dropping-particle&quot;:&quot;&quot;},{&quot;family&quot;:&quot;Møller&quot;,&quot;given&quot;:&quot;Anders P.&quot;,&quot;parse-names&quot;:false,&quot;dropping-particle&quot;:&quot;&quot;,&quot;non-dropping-particle&quot;:&quot;&quot;}],&quot;container-title&quot;:&quot;Proceedings of the Royal Society B: Biological Sciences&quot;,&quot;DOI&quot;:&quot;10.1098/rspb.2001.1832&quot;,&quot;ISSN&quot;:&quot;09628452&quot;,&quot;issued&quot;:{&quot;date-parts&quot;:[[2002]]},&quot;abstract&quot;:&quot;Both significant positive and negative relationships between the magnitude of research findings (their 'effect size') and their year of publication have been reported in a few areas of biology. These trends have been attributed to Kuhnian paradigm shifts, scientific fads and bias in the choice of study systems. Here we test whether or not these isolated cases reflect a more general trend. We examined the relationship using effect sizes extracted from 44 peer-reviewed meta-analyses covering a wide range of topics in ecological and evolutionary biology. On average, there was a small but significant decline in effect size with year of publication. For the original empirical studies there was also a significant decrease in effect size as sample size increased. However, the effect of year of publication remained even after we controlled for sampling effort. Although these results have several possible explanations, it is suggested that a publication bias against non-significant or weaker findings offers the most parsimonious explanation. As in the medical sciences, non-significant results may take longer to publish and studies with both small sample sizes and non-significant results may be less likely to be published.&quot;,&quot;issue&quot;:&quot;1486&quot;,&quot;volume&quot;:&quot;269&quot;,&quot;container-title-short&quot;:&quot;&quot;},&quot;isTemporary&quot;:false},{&quot;id&quot;:&quot;0f69e884-3c30-38f6-9b6b-99a3d92bb749&quot;,&quot;itemData&quot;:{&quot;type&quot;:&quot;article-journal&quot;,&quot;id&quot;:&quot;0f69e884-3c30-38f6-9b6b-99a3d92bb749&quot;,&quot;title&quot;:&quot;What determines the citation frequency of ecological papers?&quot;,&quot;author&quot;:[{&quot;family&quot;:&quot;Leimu&quot;,&quot;given&quot;:&quot;Roosa&quot;,&quot;parse-names&quot;:false,&quot;dropping-particle&quot;:&quot;&quot;,&quot;non-dropping-particle&quot;:&quot;&quot;},{&quot;family&quot;:&quot;Koricheva&quot;,&quot;given&quot;:&quot;Julia&quot;,&quot;parse-names&quot;:false,&quot;dropping-particle&quot;:&quot;&quot;,&quot;non-dropping-particle&quot;:&quot;&quot;}],&quot;container-title&quot;:&quot;Trends in Ecology and Evolution&quot;,&quot;DOI&quot;:&quot;10.1016/j.tree.2004.10.010&quot;,&quot;ISSN&quot;:&quot;01695347&quot;,&quot;issued&quot;:{&quot;date-parts&quot;:[[2005]]},&quot;abstract&quot;:&quot;Citation frequencies of scientific articles are increasingly used for academic evaluation in various disciplines, including ecology. However, the factors affecting citation rates have not been extensively studied. Here, we examine the association between the citation frequency of ecological articles and various characteristics of journals, articles and authors. Our analysis shows that the annual citation rates of ecological papers are affected by the direction of the study outcome with respect to the hypothesis tested (supportive versus unsupportive evidence), by article length, by the number of authors, and by their country and university of affiliation. These results cast doubt on the validity of using citation counts as an objective and unbiased tool for academic evaluation in ecology.&quot;,&quot;issue&quot;:&quot;1&quot;,&quot;volume&quot;:&quot;20&quot;,&quot;container-title-short&quot;:&quot;Trends Ecol Evol&quot;},&quot;isTemporary&quot;:false}]},{&quot;citationID&quot;:&quot;MENDELEY_CITATION_829ac7a0-0d9c-4620-bdb5-ec999c68f4e5&quot;,&quot;properties&quot;:{&quot;noteIndex&quot;:0},&quot;isEdited&quot;:false,&quot;manualOverride&quot;:{&quot;isManuallyOverridden&quot;:true,&quot;citeprocText&quot;:&quot;(Zvereva et al., 2008)&quot;,&quot;manualOverrideText&quot;:&quot;Zvereva, Toivonen and Kozlov (2008)&quot;},&quot;citationTag&quot;:&quot;MENDELEY_CITATION_v3_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&quot;,&quot;citationItems&quot;:[{&quot;id&quot;:&quot;4717113a-f16e-379e-a887-68d1ee547516&quot;,&quot;itemData&quot;:{&quot;type&quot;:&quot;article-journal&quot;,&quot;id&quot;:&quot;4717113a-f16e-379e-a887-68d1ee547516&quot;,&quot;title&quot;:&quot;Changes in species richness of vascular plants under the impact of air pollution: A global perspective&quot;,&quot;author&quot;:[{&quot;family&quot;:&quot;Zvereva&quot;,&quot;given&quot;:&quot;Elena L.&quot;,&quot;parse-names&quot;:false,&quot;dropping-particle&quot;:&quot;&quot;,&quot;non-dropping-particle&quot;:&quot;&quot;},{&quot;family&quot;:&quot;Toivonen&quot;,&quot;given&quot;:&quot;Eija&quot;,&quot;parse-names&quot;:false,&quot;dropping-particle&quot;:&quot;&quot;,&quot;non-dropping-particle&quot;:&quot;&quot;},{&quot;family&quot;:&quot;Kozlov&quot;,&quot;given&quot;:&quot;Mikhail&quot;,&quot;parse-names&quot;:false,&quot;dropping-particle&quot;:&quot;v.&quot;,&quot;non-dropping-particle&quot;:&quot;&quot;}],&quot;container-title&quot;:&quot;Global Ecology and Biogeography&quot;,&quot;DOI&quot;:&quot;10.1111/j.1466-8238.2007.00366.x&quot;,&quot;ISSN&quot;:&quot;1466822X&quot;,&quot;issued&quot;:{&quot;date-parts&quot;:[[2008]]},&quot;abstract&quot;:&quot;Aim: To investigate the general pattern of changes in species richness and diversity of vascular plants due to environmental contamination and associated habitat changes imposed by point polluters, and identify the sources of variation in the response of plant communities to industrial pollution. Location: Global. Methods: We collected species richness and diversity data from 86 studies that were conducted around 60 atmospheric point polluters worldwide and reported in 95 papers (published in 1953-2007). We used meta-analysis to search for a general effect and to compare between polluter types and plant groups, and linear regression to describe the latitudinal gradient and to quantify relationships between pollution and effect size. Results: Although the species richness of vascular plants generally decreased with pollution, the effects were not uniform across the studies. Polluters that cause soil acidification imposed a stronger detrimental effect on plant diversity than industries whose emissions increased soil pH. An overall adverse effect was primarily due to the contribution of non-ferrous smelters and aluminium plants; the effects of other SO2-emitting industries were less detrimental, albeit negative, and the effects of chemical plants, fertilizer factories and cement industries did not differ from zero. Longevity of the pollution impact only made a slight contribution to the detected variation, while adverse effects increased with increase in pollution load. Main conclusions: This study is the first demonstration of geographical variation in the responses of plant communities to aerial emissions: adverse effects increased from high to low latitudes, and this pattern was explained primarily by increases in both the diversity of original (undisturbed) communities and mean summer temperatures. The latter result suggests that under a future warmer climate the existing pollution loads may become more harmful. Model calculations indicate that a detectable depauperation of plant communities is unlikely if the polluter emits &lt; 1500 t of SO2 annually. © 2008 The Authors Journal compilation © 2007 Blackwell Publishing Ltd.&quot;,&quot;issue&quot;:&quot;3&quot;,&quot;volume&quot;:&quot;17&quot;,&quot;container-title-short&quot;:&quot;&quot;},&quot;isTemporary&quot;:false}]},{&quot;citationID&quot;:&quot;MENDELEY_CITATION_e64a8108-60d5-45ba-9ee0-4584afdb163d&quot;,&quot;properties&quot;:{&quot;noteIndex&quot;:0},&quot;isEdited&quot;:false,&quot;manualOverride&quot;:{&quot;isManuallyOverridden&quot;:false,&quot;citeprocText&quot;:&quot;(Viechtbauer &amp;#38; Cheung, 2010)&quot;,&quot;manualOverrideText&quot;:&quot;&quot;},&quot;citationTag&quot;:&quot;MENDELEY_CITATION_v3_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&quot;,&quot;citationItems&quot;:[{&quot;id&quot;:&quot;eef1b444-99ab-30f4-868d-0118669b0880&quot;,&quot;itemData&quot;:{&quot;type&quot;:&quot;article-journal&quot;,&quot;id&quot;:&quot;eef1b444-99ab-30f4-868d-0118669b0880&quot;,&quot;title&quot;:&quot;Outlier and influence diagnostics for meta-analysis&quot;,&quot;author&quot;:[{&quot;family&quot;:&quot;Viechtbauer&quot;,&quot;given&quot;:&quot;Wolfgang&quot;,&quot;parse-names&quot;:false,&quot;dropping-particle&quot;:&quot;&quot;,&quot;non-dropping-particle&quot;:&quot;&quot;},{&quot;family&quot;:&quot;Cheung&quot;,&quot;given&quot;:&quot;Mike W.-L.&quot;,&quot;parse-names&quot;:false,&quot;dropping-particle&quot;:&quot;&quot;,&quot;non-dropping-particle&quot;:&quot;&quot;}],&quot;container-title&quot;:&quot;Research Synthesis Methods&quot;,&quot;DOI&quot;:&quot;10.1002/jrsm.11&quot;,&quot;ISSN&quot;:&quot;1759-2879&quot;,&quot;issued&quot;:{&quot;date-parts&quot;:[[2010]]},&quot;abstract&quot;:&quot;The presence of outliers and influential cases may affect the validity and robustness of the conclusions from a meta-analysis. While researchers generally agree that it is necessary to examine outlier and influential case diagnostics when conducting a meta-analysis, limited studies have addressed how to obtain such diagnostic measures in the context of a meta-analysis. The present paper extends standard diagnostic procedures developed for linear regression analyses to the meta-analytic fixed- and random/mixed-effects models. Three examples are used to illustrate the usefulness of these procedures in various research settings. Issues related to these diagnostic procedures in meta-analysis are also discussed. Copyright © 2010 John Wiley &amp; Sons, Ltd.&quot;,&quot;issue&quot;:&quot;2&quot;,&quot;volume&quot;:&quot;1&quot;,&quot;container-title-short&quot;:&quot;Res Synth Methods&quot;},&quot;isTemporary&quot;:false}]},{&quot;citationID&quot;:&quot;MENDELEY_CITATION_3dae3926-e02d-485e-8975-ed001972e7b7&quot;,&quot;properties&quot;:{&quot;noteIndex&quot;:0},&quot;isEdited&quot;:false,&quot;manualOverride&quot;:{&quot;isManuallyOverridden&quot;:false,&quot;citeprocText&quot;:&quot;(Levin, 1992)&quot;,&quot;manualOverrideText&quot;:&quot;&quot;},&quot;citationTag&quot;:&quot;MENDELEY_CITATION_v3_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&quot;,&quot;citationItems&quot;:[{&quot;id&quot;:&quot;69971ad1-c237-3837-81bc-1face36122ab&quot;,&quot;itemData&quot;:{&quot;type&quot;:&quot;article-journal&quot;,&quot;id&quot;:&quot;69971ad1-c237-3837-81bc-1face36122ab&quot;,&quot;title&quot;:&quot;The Problem of Pattern and Scale in Ecology: The Robert H. MacArthur Award Lecture&quot;,&quot;author&quot;:[{&quot;family&quot;:&quot;Levin&quot;,&quot;given&quot;:&quot;Simon A.&quot;,&quot;parse-names&quot;:false,&quot;dropping-particle&quot;:&quot;&quot;,&quot;non-dropping-particle&quot;:&quot;&quot;}],&quot;container-title&quot;:&quot;Ecology&quot;,&quot;DOI&quot;:&quot;10.2307/1941447&quot;,&quot;issued&quot;:{&quot;date-parts&quot;:[[1992]]},&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It is argued that the problem of pattern and scale is the central problem in ecology, unifying population biology and ecosystems science, and marrying basic and applied ecology. Applied challenges, such as the prediction of the ecological causes and consequences of global climate change, require the interfacing of phenomena that occur on very different scales of space, time, and ecological organization. Furthermore, there is no single natural scale at which ecological phenomena should be studied; systems generally show characteristic variability on a range of spatial, temporal, and organizational scales. The observer imposes a perceptual bias, a filter through which the system is viewed. This has fundamental evolutionary significance, since every organism is an \&quot;observer\&quot; of the environment, and life history adaptations such as dispersal and dormancy alter the perceptual scales of the species, and the observed variability. It likewise has fundamental significance for our own study of ecological systems, since the patterns that are unique to any range of scales will have unique causes and biological consequences. The key to prediction and understanding lies in the elucidation of mechanisms underlying observed patterns. Typically, these mechanisms operate at different scales than those on which the patterns are observed; in some cases, the patterns must be understood as emerging from the collective behaviors of large ensembles of smaller scale units. In other cases, the pattern is imposed by larger scale constraints. Examination of such phenomena requires the study of how pattern and variability change with the scale of description, and the development of laws for simplification, aggregation, and scaling. Examples are given from the marine and terrestrial literatures.&quot;,&quot;issue&quot;:&quot;6&quot;,&quot;volume&quot;:&quot;73&quot;,&quot;container-title-short&quot;:&quot;Ecology&quot;},&quot;isTemporary&quot;:false}]},{&quot;citationID&quot;:&quot;MENDELEY_CITATION_d84552dc-aced-4095-8b93-72b07c250fd4&quot;,&quot;properties&quot;:{&quot;noteIndex&quot;:0},&quot;isEdited&quot;:false,&quot;manualOverride&quot;:{&quot;isManuallyOverridden&quot;:false,&quot;citeprocText&quot;:&quot;(Spake et al., 2021)&quot;,&quot;manualOverrideText&quot;:&quot;&quot;},&quot;citationTag&quot;:&quot;MENDELEY_CITATION_v3_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&quot;,&quot;citationItems&quot;:[{&quot;id&quot;:&quot;6eff6b10-146d-3929-b5a8-b0ef1aeb8e0b&quot;,&quot;itemData&quot;:{&quot;type&quot;:&quot;article&quot;,&quot;id&quot;:&quot;6eff6b10-146d-3929-b5a8-b0ef1aeb8e0b&quot;,&quot;title&quot;:&quot;Implications of scale dependence for cross-study syntheses of biodiversity differences&quot;,&quot;author&quot;:[{&quot;family&quot;:&quot;Spake&quot;,&quot;given&quot;:&quot;Rebecca&quot;,&quot;parse-names&quot;:false,&quot;dropping-particle&quot;:&quot;&quot;,&quot;non-dropping-particle&quot;:&quot;&quot;},{&quot;family&quot;:&quot;Mori&quot;,&quot;given&quot;:&quot;Akira S.&quot;,&quot;parse-names&quot;:false,&quot;dropping-particle&quot;:&quot;&quot;,&quot;non-dropping-particle&quot;:&quot;&quot;},{&quot;family&quot;:&quot;Beckmann&quot;,&quot;given&quot;:&quot;Michael&quot;,&quot;parse-names&quot;:false,&quot;dropping-particle&quot;:&quot;&quot;,&quot;non-dropping-particle&quot;:&quot;&quot;},{&quot;family&quot;:&quot;Martin&quot;,&quot;given&quot;:&quot;Philip A.&quot;,&quot;parse-names&quot;:false,&quot;dropping-particle&quot;:&quot;&quot;,&quot;non-dropping-particle&quot;:&quot;&quot;},{&quot;family&quot;:&quot;Christie&quot;,&quot;given&quot;:&quot;Alec P.&quot;,&quot;parse-names&quot;:false,&quot;dropping-particle&quot;:&quot;&quot;,&quot;non-dropping-particle&quot;:&quot;&quot;},{&quot;family&quot;:&quot;Duguid&quot;,&quot;given&quot;:&quot;Marlyse C.&quot;,&quot;parse-names&quot;:false,&quot;dropping-particle&quot;:&quot;&quot;,&quot;non-dropping-particle&quot;:&quot;&quot;},{&quot;family&quot;:&quot;Doncaster&quot;,&quot;given&quot;:&quot;C. Patrick&quot;,&quot;parse-names&quot;:false,&quot;dropping-particle&quot;:&quot;&quot;,&quot;non-dropping-particle&quot;:&quot;&quot;}],&quot;container-title&quot;:&quot;Ecology Letters&quot;,&quot;DOI&quot;:&quot;10.1111/ele.13641&quot;,&quot;ISSN&quot;:&quot;14610248&quot;,&quot;issued&quot;:{&quot;date-parts&quot;:[[2021]]},&quot;abstract&quot;:&quot;Biodiversity studies are sensitive to well-recognised temporal and spatial scale dependencies. Cross-study syntheses may inflate these influences by collating studies that vary widely in the numbers and sizes of sampling plots. Here we evaluate sources of inaccuracy and imprecision in study-level and cross-study estimates of biodiversity differences, caused by within-study grain and sample sizes, biodiversity measure, and choice of effect-size metric. Samples from simulated communities of old-growth and secondary forests demonstrated influences of all these parameters on the accuracy and precision of cross-study effect sizes. In cross-study synthesis by formal meta-analysis, the metric of log response ratio applied to measures of species richness yielded better accuracy than the commonly used Hedges' g metric on species density, which dangerously combined higher precision with persistent bias. Full-data analyses of the raw plot-scale data using multilevel models were also susceptible to scale-dependent bias. We demonstrate the challenge of detecting scale dependence in cross-study synthesis, due to ubiquitous covariation between replication, variance and plot size. We propose solutions for diagnosing and minimising bias. We urge that empirical studies publish raw data to allow evaluation of covariation in cross-study syntheses, and we recommend against using Hedges' g in biodiversity meta-analyses.&quot;,&quot;issue&quot;:&quot;2&quot;,&quot;volume&quot;:&quot;24&quot;,&quot;container-title-short&quot;:&quot;Ecol Lett&quot;},&quot;isTemporary&quot;:false}]},{&quot;citationID&quot;:&quot;MENDELEY_CITATION_611a8afb-62bc-4963-80a7-7bc865a387de&quot;,&quot;properties&quot;:{&quot;noteIndex&quot;:0},&quot;isEdited&quot;:false,&quot;manualOverride&quot;:{&quot;isManuallyOverridden&quot;:true,&quot;citeprocText&quot;:&quot;(Ashton et al., 2019)&quot;,&quot;manualOverrideText&quot;:&quot;Ashton et al., 2019&quot;},&quot;citationTag&quot;:&quot;MENDELEY_CITATION_v3_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&quot;,&quot;citationItems&quot;:[{&quot;id&quot;:&quot;223b0cc8-b5be-3b54-9d69-b3925d00e537&quot;,&quot;itemData&quot;:{&quot;type&quot;:&quot;article-journal&quot;,&quot;id&quot;:&quot;223b0cc8-b5be-3b54-9d69-b3925d00e537&quot;,&quot;title&quot;:&quot;Termites mitigate the effects of drought in tropical rainforest&quot;,&quot;author&quot;:[{&quot;family&quot;:&quot;Ashton&quot;,&quot;given&quot;:&quot;L. A.&quot;,&quot;parse-names&quot;:false,&quot;dropping-particle&quot;:&quot;&quot;,&quot;non-dropping-particle&quot;:&quot;&quot;},{&quot;family&quot;:&quot;Griffiths&quot;,&quot;given&quot;:&quot;H. M.&quot;,&quot;parse-names&quot;:false,&quot;dropping-particle&quot;:&quot;&quot;,&quot;non-dropping-particle&quot;:&quot;&quot;},{&quot;family&quot;:&quot;Parr&quot;,&quot;given&quot;:&quot;C. L.&quot;,&quot;parse-names&quot;:false,&quot;dropping-particle&quot;:&quot;&quot;,&quot;non-dropping-particle&quot;:&quot;&quot;},{&quot;family&quot;:&quot;Evans&quot;,&quot;given&quot;:&quot;T. A.&quot;,&quot;parse-names&quot;:false,&quot;dropping-particle&quot;:&quot;&quot;,&quot;non-dropping-particle&quot;:&quot;&quot;},{&quot;family&quot;:&quot;Didham&quot;,&quot;given&quot;:&quot;R. K.&quot;,&quot;parse-names&quot;:false,&quot;dropping-particle&quot;:&quot;&quot;,&quot;non-dropping-particle&quot;:&quot;&quot;},{&quot;family&quot;:&quot;Hasan&quot;,&quot;given&quot;:&quot;F.&quot;,&quot;parse-names&quot;:false,&quot;dropping-particle&quot;:&quot;&quot;,&quot;non-dropping-particle&quot;:&quot;&quot;},{&quot;family&quot;:&quot;Teh&quot;,&quot;given&quot;:&quot;Y. A.&quot;,&quot;parse-names&quot;:false,&quot;dropping-particle&quot;:&quot;&quot;,&quot;non-dropping-particle&quot;:&quot;&quot;},{&quot;family&quot;:&quot;Tin&quot;,&quot;given&quot;:&quot;H. S.&quot;,&quot;parse-names&quot;:false,&quot;dropping-particle&quot;:&quot;&quot;,&quot;non-dropping-particle&quot;:&quot;&quot;},{&quot;family&quot;:&quot;Vairappan&quot;,&quot;given&quot;:&quot;C. S.&quot;,&quot;parse-names&quot;:false,&quot;dropping-particle&quot;:&quot;&quot;,&quot;non-dropping-particle&quot;:&quot;&quot;},{&quot;family&quot;:&quot;Eggleton&quot;,&quot;given&quot;:&quot;P.&quot;,&quot;parse-names&quot;:false,&quot;dropping-particle&quot;:&quot;&quot;,&quot;non-dropping-particle&quot;:&quot;&quot;}],&quot;container-title&quot;:&quot;Science&quot;,&quot;container-title-short&quot;:&quot;Science (1979)&quot;,&quot;DOI&quot;:&quot;10.1126/science.aau9565&quot;,&quot;ISSN&quot;:&quot;10959203&quot;,&quot;issued&quot;:{&quot;date-parts&quot;:[[2019]]},&quot;abstract&quot;:&quot;Termites perform key ecological functions in tropical ecosystems, are strongly affected by variation in rainfall, and respond negatively to habitat disturbance. However, it is not known how the projected increase in frequency and severity of droughts in tropical rainforests will alter termite communities and the maintenance of ecosystem processes. Using a large-scale termite suppression experiment, we found that termite activity and abundance increased during drought in a Bornean forest. This increase resulted in accelerated litter decomposition, elevated soil moisture, greater soil nutrient heterogeneity, and higher seedling survival rates during the extreme El Niño drought of 2015–2016. Our work shows how an invertebrate group enhances ecosystem resistance to drought, providing evidence that the dual stressors of climate change and anthropogenic shifts in biotic communities will have various negative consequences for the maintenance of rainforest ecosystems.&quot;,&quot;issue&quot;:&quot;6423&quot;,&quot;volume&quot;:&quot;363&quot;},&quot;isTemporary&quot;:false}]},{&quot;citationID&quot;:&quot;MENDELEY_CITATION_fd4588dd-9b92-4872-8085-51b2bfbfd191&quot;,&quot;properties&quot;:{&quot;noteIndex&quot;:0},&quot;isEdited&quot;:false,&quot;manualOverride&quot;:{&quot;isManuallyOverridden&quot;:true,&quot;citeprocText&quot;:&quot;(Aslam et al., 2015)&quot;,&quot;manualOverrideText&quot;:&quot;Aslam et al., 2015&quot;},&quot;citationTag&quot;:&quot;MENDELEY_CITATION_v3_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&quot;,&quot;citationItems&quot;:[{&quot;id&quot;:&quot;fdd4d904-b24d-385f-b46e-c2cda44928a2&quot;,&quot;itemData&quot;:{&quot;type&quot;:&quot;article-journal&quot;,&quot;id&quot;:&quot;fdd4d904-b24d-385f-b46e-c2cda44928a2&quot;,&quot;title&quot;:&quot;Impacts of eucalypt plantation management on soil faunal communities and nutrient bioavailability: trading function for dependence?&quot;,&quot;author&quot;:[{&quot;family&quot;:&quot;Aslam&quot;,&quot;given&quot;:&quot;Tiffany J.&quot;,&quot;parse-names&quot;:false,&quot;dropping-particle&quot;:&quot;&quot;,&quot;non-dropping-particle&quot;:&quot;&quot;},{&quot;family&quot;:&quot;Benton&quot;,&quot;given&quot;:&quot;Tim G.&quot;,&quot;parse-names&quot;:false,&quot;dropping-particle&quot;:&quot;&quot;,&quot;non-dropping-particle&quot;:&quot;&quot;},{&quot;family&quot;:&quot;Nielsen&quot;,&quot;given&quot;:&quot;Uffe N.&quot;,&quot;parse-names&quot;:false,&quot;dropping-particle&quot;:&quot;&quot;,&quot;non-dropping-particle&quot;:&quot;&quot;},{&quot;family&quot;:&quot;Johnson&quot;,&quot;given&quot;:&quot;Scott N.&quot;,&quot;parse-names&quot;:false,&quot;dropping-particle&quot;:&quot;&quot;,&quot;non-dropping-particle&quot;:&quot;&quot;}],&quot;container-title&quot;:&quot;Biology and Fertility of Soils&quot;,&quot;container-title-short&quot;:&quot;Biol Fertil Soils&quot;,&quot;DOI&quot;:&quot;10.1007/s00374-015-1003-6&quot;,&quot;ISSN&quot;:&quot;01782762&quot;,&quot;issued&quot;:{&quot;date-parts&quot;:[[2015]]},&quot;abstract&quot;:&quot;Short-rotation forestry systems provide a range of ecosystem goods and services, yet the effects of intensive management on soil invertebrate community composition and ecosystem functioning are relatively unknown. Using an established eucalypt plantation study system, we investigated the effects of irrigation and inorganic fertilisation, and a dual fertilisation and irrigation treatment, on soil invertebrate abundance and community composition. Additionally, plant root simulator probes were used to estimate the effect of these interactions on nutrient bioavailability as a proxy for ecosystem functioning. Fertilisation reduced soil mite and nematode abundance when applied with irrigation, likely due to the increased solubilisation of inorganic fertilisers in water-limited soils. However, differences in soil invertebrate abundances were not associated with changes in plant nutrient bioavailability. Our findings suggest that high input systems can maintain productivity at the expense of shifts in the soil faunal community, which creates a “lock-in”, whereby there is a continuous need for artificial inputs in order to maintain productivity. Reliance on artificial inputs may reduce the soil’s intrinsic capacity to maintain natural ecosystem function in the longer term and should therefore be considered in plantation planning and management.&quot;,&quot;issue&quot;:&quot;5&quot;,&quot;volume&quot;:&quot;51&quot;},&quot;isTemporary&quot;:false}]},{&quot;citationID&quot;:&quot;MENDELEY_CITATION_cb9dd999-2094-4ee0-826e-da97d606c3bc&quot;,&quot;properties&quot;:{&quot;noteIndex&quot;:0},&quot;isEdited&quot;:false,&quot;manualOverride&quot;:{&quot;isManuallyOverridden&quot;:true,&quot;citeprocText&quot;:&quot;(Aupic-Samain et al., 2021)&quot;,&quot;manualOverrideText&quot;:&quot;Aupic-Samain et al., 2021&quot;},&quot;citationTag&quot;:&quot;MENDELEY_CITATION_v3_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&quot;,&quot;citationItems&quot;:[{&quot;id&quot;:&quot;9cc4bcb6-3431-33c0-a794-26a04d3b66e8&quot;,&quot;itemData&quot;:{&quot;type&quot;:&quot;article-journal&quot;,&quot;id&quot;:&quot;9cc4bcb6-3431-33c0-a794-26a04d3b66e8&quot;,&quot;title&quot;:&quot;Soil biota response to experimental rainfall reduction depends on the dominant tree species in mature northern Mediterranean forests&quot;,&quot;author&quot;:[{&quot;family&quot;:&quot;Aupic-Samain&quot;,&quot;given&quot;:&quot;Adriane&quot;,&quot;parse-names&quot;:false,&quot;dropping-particle&quot;:&quot;&quot;,&quot;non-dropping-particle&quot;:&quot;&quot;},{&quot;family&quot;:&quot;Santonja&quot;,&quot;given&quot;:&quot;Mathieu&quot;,&quot;parse-names&quot;:false,&quot;dropping-particle&quot;:&quot;&quot;,&quot;non-dropping-particle&quot;:&quot;&quot;},{&quot;family&quot;:&quot;Chomel&quot;,&quot;given&quot;:&quot;Mathilde&quot;,&quot;parse-names&quot;:false,&quot;dropping-particle&quot;:&quot;&quot;,&quot;non-dropping-particle&quot;:&quot;&quot;},{&quot;family&quot;:&quot;Pereira&quot;,&quot;given&quot;:&quot;Susana&quot;,&quot;parse-names&quot;:false,&quot;dropping-particle&quot;:&quot;&quot;,&quot;non-dropping-particle&quot;:&quot;&quot;},{&quot;family&quot;:&quot;Quer&quot;,&quot;given&quot;:&quot;Elodie&quot;,&quot;parse-names&quot;:false,&quot;dropping-particle&quot;:&quot;&quot;,&quot;non-dropping-particle&quot;:&quot;&quot;},{&quot;family&quot;:&quot;Lecareux&quot;,&quot;given&quot;:&quot;Caroline&quot;,&quot;parse-names&quot;:false,&quot;dropping-particle&quot;:&quot;&quot;,&quot;non-dropping-particle&quot;:&quot;&quot;},{&quot;family&quot;:&quot;Limousin&quot;,&quot;given&quot;:&quot;Jean Marc&quot;,&quot;parse-names&quot;:false,&quot;dropping-particle&quot;:&quot;&quot;,&quot;non-dropping-particle&quot;:&quot;&quot;},{&quot;family&quot;:&quot;Ourcival&quot;,&quot;given&quot;:&quot;Jean Marc&quot;,&quot;parse-names&quot;:false,&quot;dropping-particle&quot;:&quot;&quot;,&quot;non-dropping-particle&quot;:&quot;&quot;},{&quot;family&quot;:&quot;Simioni&quot;,&quot;given&quot;:&quot;Guillaume&quot;,&quot;parse-names&quot;:false,&quot;dropping-particle&quot;:&quot;&quot;,&quot;non-dropping-particle&quot;:&quot;&quot;},{&quot;family&quot;:&quot;Gauquelin&quot;,&quot;given&quot;:&quot;Thierry&quot;,&quot;parse-names&quot;:false,&quot;dropping-particle&quot;:&quot;&quot;,&quot;non-dropping-particle&quot;:&quot;&quot;},{&quot;family&quot;:&quot;Fernandez&quot;,&quot;given&quot;:&quot;Catherine&quot;,&quot;parse-names&quot;:false,&quot;dropping-particle&quot;:&quot;&quot;,&quot;non-dropping-particle&quot;:&quot;&quot;},{&quot;family&quot;:&quot;Baldy&quot;,&quot;given&quot;:&quot;Virginie&quot;,&quot;parse-names&quot;:false,&quot;dropping-particle&quot;:&quot;&quot;,&quot;non-dropping-particle&quot;:&quot;&quot;}],&quot;container-title&quot;:&quot;Soil Biology and Biochemistry&quot;,&quot;container-title-short&quot;:&quot;Soil Biol Biochem&quot;,&quot;DOI&quot;:&quot;10.1016/j.soilbio.2020.108122&quot;,&quot;ISSN&quot;:&quot;00380717&quot;,&quot;issued&quot;:{&quot;date-parts&quot;:[[2021]]},&quot;abstract&quot;:&quot;Soil organisms play a major role on litter decomposition process and nutrient cycling in forest ecosystems. These organisms are extremely sensitive to environmental conditions such as soil temperature and moisture conditions which control their demographic parameters and activity. The ongoing climate change can therefore directly affect soil biota communities and the processes they drive. Besides, climate change can also indirectly affect soil biota by altering tree functional traits (e.g., N, Ca, Mg, water holding capacity) with cascading effects on the litter quality. The aim of this study was to determine the relative effects of increased drought and litter type on microbial biomass (bacteria and fungi) and mesofauna abundance (Collembola and Acari) in three experimental sites representative of the three main forests encountered in the northern part of the Mediterranean Basin (dominated by either Quercus pubescens, Quercus ilex or Pinus halepensis) where rainfall exclusion experiments were taking place. At each site, and in each precipitation treatment (natural and amplified drought plots), we collected and transplanted foliage litters (i.e., species × drought level). After two years, we reported a litter species effect: Q. pubescens litter presented consistently the higher abundance of all soil biota groups compared to Q. ilex and P. halepensis litters in each forest. Surprisingly, despite that the amplified drought treatment induced a modification of the litter quality, we did not reported an indirect reduced precipitation effect on soil biota parameters. While Oribatid Acari abundance decreased with amplified drought in all three forest types, the direct effects on the other soil biota groups were forest-dependent. In P. halepensis forest, amplified drought resulted in higher bacterial and fungal biomasses but lower Collembola abundance. In Q. ilex forest both Collembola and predatory Acari abundances decreased with amplified drought. In addition, the positive relationships between Collembola and Oribatida abundances and litter mass loss disappeared under amplified drought conditions in both Q. ilex and P. halepensis forests. These results suggest a key role played by Ca, Mg, specific leaf area (SLA) and water holding capacity (WHC) as drivers of soil biota parameters. Finally, the study highlights that within the same Mediterranean region, climate change could differently alter the soil organisms inhabiting the litter layer and their contributions to the decomposition process depending on the tree species and soil biota group considered.&quot;,&quot;volume&quot;:&quot;154&quot;},&quot;isTemporary&quot;:false}]},{&quot;citationID&quot;:&quot;MENDELEY_CITATION_71f748ea-288f-43cf-a53c-acb7314025ec&quot;,&quot;properties&quot;:{&quot;noteIndex&quot;:0},&quot;isEdited&quot;:false,&quot;manualOverride&quot;:{&quot;isManuallyOverridden&quot;:true,&quot;citeprocText&quot;:&quot;(Bakonyi et al., 2007)&quot;,&quot;manualOverrideText&quot;:&quot;Bakonyi et al., 2007&quot;},&quot;citationTag&quot;:&quot;MENDELEY_CITATION_v3_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&quot;,&quot;citationItems&quot;:[{&quot;id&quot;:&quot;8424bf15-4df2-3c24-a64e-92cd3ad2f6f0&quot;,&quot;itemData&quot;:{&quot;type&quot;:&quot;article-journal&quot;,&quot;id&quot;:&quot;8424bf15-4df2-3c24-a64e-92cd3ad2f6f0&quot;,&quot;title&quot;:&quot;Soil nematode community structure as affected by temperature and moisture in a temperate semiarid shrubland&quot;,&quot;author&quot;:[{&quot;family&quot;:&quot;Bakonyi&quot;,&quot;given&quot;:&quot;Gábor&quot;,&quot;parse-names&quot;:false,&quot;dropping-particle&quot;:&quot;&quot;,&quot;non-dropping-particle&quot;:&quot;&quot;},{&quot;family&quot;:&quot;Nagy&quot;,&quot;given&quot;:&quot;Péter&quot;,&quot;parse-names&quot;:false,&quot;dropping-particle&quot;:&quot;&quot;,&quot;non-dropping-particle&quot;:&quot;&quot;},{&quot;family&quot;:&quot;Kovács-Láng&quot;,&quot;given&quot;:&quot;Edit&quot;,&quot;parse-names&quot;:false,&quot;dropping-particle&quot;:&quot;&quot;,&quot;non-dropping-particle&quot;:&quot;&quot;},{&quot;family&quot;:&quot;Kovács&quot;,&quot;given&quot;:&quot;Eszter&quot;,&quot;parse-names&quot;:false,&quot;dropping-particle&quot;:&quot;&quot;,&quot;non-dropping-particle&quot;:&quot;&quot;},{&quot;family&quot;:&quot;Barabás&quot;,&quot;given&quot;:&quot;Sándor&quot;,&quot;parse-names&quot;:false,&quot;dropping-particle&quot;:&quot;&quot;,&quot;non-dropping-particle&quot;:&quot;&quot;},{&quot;family&quot;:&quot;Répási&quot;,&quot;given&quot;:&quot;Viktória&quot;,&quot;parse-names&quot;:false,&quot;dropping-particle&quot;:&quot;&quot;,&quot;non-dropping-particle&quot;:&quot;&quot;},{&quot;family&quot;:&quot;Seres&quot;,&quot;given&quot;:&quot;Anikó&quot;,&quot;parse-names&quot;:false,&quot;dropping-particle&quot;:&quot;&quot;,&quot;non-dropping-particle&quot;:&quot;&quot;}],&quot;container-title&quot;:&quot;Applied Soil Ecology&quot;,&quot;DOI&quot;:&quot;10.1016/j.apsoil.2007.03.008&quot;,&quot;ISSN&quot;:&quot;09291393&quot;,&quot;issued&quot;:{&quot;date-parts&quot;:[[2007]]},&quot;abstract&quot;:&quot;Nematodes are key agents in important soil processes, such as decomposition, mineralization and nutrient cycling. Therefore, alterations of the nematode community structure induced by global change may have a considerable influence on ecosystem functioning. However, it is not clear whether minor changes in soil temperature and/or moisture have any significant effect on nematode community structure. A field experiment was performed in a mosaic of open sand grassland and Juniper-Poplar woodland (VULCAN Project). Soil temperature and moisture were modified to the extent expected for the near future due to global changes. Community diversity and multivariate structure of the nematode community proved to be more sensitive to minute changes in soil temperature and moisture than different indices, such as specific richness (SR), maturity index (MI), plant parasite index (PPI), enrichment index (EI), channel index (CI), fungal feeder to bacterial feeder ratio (F/B) and nematode channel ratio (NCR). Nematode genera with high densities (&gt;0.1 individual g-1 soil) were better indicators of the temperature and moisture changes than those of low density (&lt;0.1 individual g-1 soil) in this sandy soil. Both drying and warming had significant influence on low density (Wilk's lambda: 0.02) and high density (Wilk's lambda: 0.002) genera according to canonical variate analysis. Cephalobus and Plectus were associated with the dried plots, while Cervidellus, Ditylenchus, Eudorylaimus, Seinura and Thonus were favoured by warming. Drying induced the development of a more structured nematode community in the bare soil compared to the control. Drying and warming effects on the soil nematode community were most pronounced in bare soil, less so in soil under poplar, while no significant effect was found in the fescue grass soil. © 2007 Elsevier B.V. All rights reserved.&quot;,&quot;issue&quot;:&quot;1-2&quot;,&quot;volume&quot;:&quot;37&quot;,&quot;container-title-short&quot;:&quot;&quot;},&quot;isTemporary&quot;:false}]},{&quot;citationID&quot;:&quot;MENDELEY_CITATION_4eea35cd-f9b2-4225-b6fa-3ff36261b3c5&quot;,&quot;properties&quot;:{&quot;noteIndex&quot;:0},&quot;isEdited&quot;:false,&quot;manualOverride&quot;:{&quot;isManuallyOverridden&quot;:true,&quot;citeprocText&quot;:&quot;(Chikoski et al., 2006)&quot;,&quot;manualOverrideText&quot;:&quot;Chikoski, Ferguson and Meyer, 2006&quot;},&quot;citationTag&quot;:&quot;MENDELEY_CITATION_v3_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&quot;,&quot;citationItems&quot;:[{&quot;id&quot;:&quot;d656f0be-4e36-360e-a03e-a95c36371013&quot;,&quot;itemData&quot;:{&quot;type&quot;:&quot;article-journal&quot;,&quot;id&quot;:&quot;d656f0be-4e36-360e-a03e-a95c36371013&quot;,&quot;title&quot;:&quot;Effects of water addition on soil arthropods and soil characteristics in a precipitation-limited environment&quot;,&quot;author&quot;:[{&quot;family&quot;:&quot;Chikoski&quot;,&quot;given&quot;:&quot;Jennifer M.&quot;,&quot;parse-names&quot;:false,&quot;dropping-particle&quot;:&quot;&quot;,&quot;non-dropping-particle&quot;:&quot;&quot;},{&quot;family&quot;:&quot;Ferguson&quot;,&quot;given&quot;:&quot;Steven H.&quot;,&quot;parse-names&quot;:false,&quot;dropping-particle&quot;:&quot;&quot;,&quot;non-dropping-particle&quot;:&quot;&quot;},{&quot;family&quot;:&quot;Meyer&quot;,&quot;given&quot;:&quot;Lense&quot;,&quot;parse-names&quot;:false,&quot;dropping-particle&quot;:&quot;&quot;,&quot;non-dropping-particle&quot;:&quot;&quot;}],&quot;container-title&quot;:&quot;Acta Oecologica&quot;,&quot;DOI&quot;:&quot;10.1016/j.actao.2006.04.005&quot;,&quot;ISSN&quot;:&quot;1146609X&quot;,&quot;issued&quot;:{&quot;date-parts&quot;:[[2006]]},&quot;abstract&quot;:&quot;We investigated the effect of water addition and season on soil arthropod abundance and soil characteristics (%C, %N, C:N, moisture, pH). The experimental design consisted of 24 groups of five boxes distributed within a small aspen stand in Saskatchewan, Canada. The boxes depressed the soil to create a habitat with suitable microclimate for soil arthropods, and by overturning boxes we counted soil arthropods during weekly surveys from April to September 1999. Soil samples were collected at two-month intervals and water was added once per week to half of the plots. Of the eleven recognizable taxonomic units identified, only mites (Acari) and springtails (Collembola) responded to water addition by increasing abundance, whereas ants decreased in abundance with water addition. During summer, springtail numbers increased with water addition, whereas pH was a stronger determinant of mite abundance. In autumn, springtails were positively correlated with water and negatively correlated with mites, whereas mite abundance was negatively correlated with increasing C:N ratio, positively correlated to water addition, and negatively correlated with springtail abundance. Although both mite and springtail numbers decreased in autumn with a decrease in soil moisture, mites became more abundant than springtails suggesting a predator-prey (mite-springtail) relationship. Water had a significant effect on both springtails and mites in summer and autumn supporting the assertion that prairie soil communities are water limited. © 2006 Elsevier Masson SAS. All rights reserved.&quot;,&quot;issue&quot;:&quot;2&quot;,&quot;volume&quot;:&quot;30&quot;,&quot;container-title-short&quot;:&quot;&quot;},&quot;isTemporary&quot;:false}]},{&quot;citationID&quot;:&quot;MENDELEY_CITATION_4480d78a-4458-457d-ab31-8ab9977b8a2f&quot;,&quot;properties&quot;:{&quot;noteIndex&quot;:0},&quot;isEdited&quot;:false,&quot;manualOverride&quot;:{&quot;isManuallyOverridden&quot;:true,&quot;citeprocText&quot;:&quot;(Ferguson &amp;#38; Joly, 2002)&quot;,&quot;manualOverrideText&quot;:&quot;Ferguson and Joly, 2002&quot;},&quot;citationTag&quot;:&quot;MENDELEY_CITATION_v3_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&quot;,&quot;citationItems&quot;:[{&quot;id&quot;:&quot;1edb04ac-4667-3816-9af1-37549567e46f&quot;,&quot;itemData&quot;:{&quot;type&quot;:&quot;article-journal&quot;,&quot;id&quot;:&quot;1edb04ac-4667-3816-9af1-37549567e46f&quot;,&quot;title&quot;:&quot;Dynamics of springtail and mite populations: The role of density dependence, predation, and weather&quot;,&quot;author&quot;:[{&quot;family&quot;:&quot;Ferguson&quot;,&quot;given&quot;:&quot;Steven H.&quot;,&quot;parse-names&quot;:false,&quot;dropping-particle&quot;:&quot;&quot;,&quot;non-dropping-particle&quot;:&quot;&quot;},{&quot;family&quot;:&quot;Joly&quot;,&quot;given&quot;:&quot;Damien O.&quot;,&quot;parse-names&quot;:false,&quot;dropping-particle&quot;:&quot;&quot;,&quot;non-dropping-particle&quot;:&quot;&quot;}],&quot;container-title&quot;:&quot;Ecological Entomology&quot;,&quot;container-title-short&quot;:&quot;Ecol Entomol&quot;,&quot;DOI&quot;:&quot;10.1046/j.1365-2311.2002.00441.x&quot;,&quot;ISSN&quot;:&quot;03076946&quot;,&quot;issued&quot;:{&quot;date-parts&quot;:[[2002]]},&quot;abstract&quot;:&quot;1. Ecological theory suggests that density-dependent regulation of organism abundance will vary from exogenous to endogenous factors depending on trophic structure. Changes in abundance of soil arthropods were investigated at three trophic levels, springtails (Collembola), predaceous mites (Acari), and macro-arthropods (spider, adult and larval beetles, centipedes). Predictions were that springtails are predator regulated and mites are food limited according to the Hairston et al. (1960) model, which predicts alternating regulation by competition and predation from fungi to springtails to mites to macro-arthropods. The alternate hypothesis was based on the bottom-up model of trophic dynamics, which predicts that each trophic level is regulated by competition for resources. 2. The relative contributions to springtail and mite population dynamics of endogenous (i.e. density-dependent population growth related to food availability) and exogenous (i.e. predation and weather) factors were tested using time-series analysis and experimental manipulation of water conditions. Box patterns were distributed within an aspen forest habitat located in the Canadian prairies and surveyed weekly from May to September 1997-1999. Each box depressed the leaf litter, creating a microhabitat island for soil arthropods that provided counts of invertebrates located immediately beneath the boxes. 3. Strong evidence was found for endogenous control of springtail and mite numbers, indicated by a reduction in population growth related to density in the previous week. Contrary to predictions, no evidence was found for regulation of springtail numbers by mites, or for regulation of mite numbers by macro-arthropods. Springtail population growth rate was related positively to current springtail density (8 and 23% variation explained) and related negatively to 1-week lagged density (85 and 58%), and related negatively to temperature (5 and 5%) for time-series data and for experimental addition of water respectively. Mite population growth rate was related positively to current mite density (54%) and temperature (4%), and negatively to 1-week lagged mite density (20%) and precipitation (6%) for time-series analysis. For experimental addition of water, mite growth rate was related positively to current mite density (44%) and temperature (5%), and negatively to 1-week lagged density (11%). Results differed from the Hairston et al. (1960) model predictions but were consistent with a bottom-up view that springtail and mite populations were regulated intrinsically by competition for food and secondarily by temperature as a function of reproduction.&quot;,&quot;issue&quot;:&quot;5&quot;,&quot;volume&quot;:&quot;27&quot;},&quot;isTemporary&quot;:false}]},{&quot;citationID&quot;:&quot;MENDELEY_CITATION_747c426a-cbf7-4a1a-af26-fd1cba56f48c&quot;,&quot;properties&quot;:{&quot;noteIndex&quot;:0},&quot;isEdited&quot;:false,&quot;manualOverride&quot;:{&quot;isManuallyOverridden&quot;:true,&quot;citeprocText&quot;:&quot;(Frew et al., 2013)&quot;,&quot;manualOverrideText&quot;:&quot;Frew et al., 2013&quot;},&quot;citationTag&quot;:&quot;MENDELEY_CITATION_v3_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&quot;,&quot;citationItems&quot;:[{&quot;id&quot;:&quot;7e348ed1-3aa0-38a3-b879-26657343758a&quot;,&quot;itemData&quot;:{&quot;type&quot;:&quot;article-journal&quot;,&quot;id&quot;:&quot;7e348ed1-3aa0-38a3-b879-26657343758a&quot;,&quot;title&quot;:&quot;Do eucalypt plantation management practices create understory reservoirs of scarab beetle pests in the soil?&quot;,&quot;author&quot;:[{&quot;family&quot;:&quot;Frew&quot;,&quot;given&quot;:&quot;Adam&quot;,&quot;parse-names&quot;:false,&quot;dropping-particle&quot;:&quot;&quot;,&quot;non-dropping-particle&quot;:&quot;&quot;},{&quot;family&quot;:&quot;Nielsen&quot;,&quot;given&quot;:&quot;Uffe N.&quot;,&quot;parse-names&quot;:false,&quot;dropping-particle&quot;:&quot;&quot;,&quot;non-dropping-particle&quot;:&quot;&quot;},{&quot;family&quot;:&quot;Riegler&quot;,&quot;given&quot;:&quot;Markus&quot;,&quot;parse-names&quot;:false,&quot;dropping-particle&quot;:&quot;&quot;,&quot;non-dropping-particle&quot;:&quot;&quot;},{&quot;family&quot;:&quot;Johnson&quot;,&quot;given&quot;:&quot;Scott N.&quot;,&quot;parse-names&quot;:false,&quot;dropping-particle&quot;:&quot;&quot;,&quot;non-dropping-particle&quot;:&quot;&quot;}],&quot;container-title&quot;:&quot;Forest Ecology and Management&quot;,&quot;container-title-short&quot;:&quot;For Ecol Manage&quot;,&quot;DOI&quot;:&quot;10.1016/j.foreco.2013.06.051&quot;,&quot;ISSN&quot;:&quot;03781127&quot;,&quot;issued&quot;:{&quot;date-parts&quot;:[[2013]]},&quot;abstract&quot;:&quot;Eucalypt management practices can affect the population dynamics of defoliating insects. To date, research has focused on how these practices alter eucalypt physiology and chemistry, which in turn affect canopy herbivores. Management practices such as irrigation and fertilisation, however, could also shape the understory plant community and potentially improve habitats for grass root-feeding scarab beetle larvae that later can become defoliators as adults. Using a large scale factorial field experiment comprising 2560 Eucalyptus saligna, we investigated the effects of irrigation and fertilisation on the understory ecology of a eucalypt plantation. We specifically focussed on grass communities and populations of scarab beetles and their natural enemies (entomopathogenic nematodes, EPNs). Irrigation and fertilisation increased grass coverage by 40% and 42%, respectively, and affected grass species composition. In particular, fertilisation favoured colonisation with C3 grasses (e.g. Microlaena stipoides) that have higher nitrogen concentrations over lower quality C4 grasses (e.g. Setaria incrassata). Fertilisation increased the nitrogen concentration of grasses by 30% on average. Scarab abundance increased by 52% in fertilised plots, potentially due to higher nutritional quality of host plants and the dominance of nutritionally superior species. Irrigation increased soil water content, but did not promote scarab larvae abundance. The presence of EPNs, however, was 78% higher in irrigated plots, which suggests scarab larvae populations may have been controlled by EPNs. This study illustrates how plantation management practices can affect understory communities of both plants and soil invertebrates with potential for creating 'reservoirs' of scarab beetle pests. © 2013 Elsevier B.V.&quot;,&quot;volume&quot;:&quot;306&quot;},&quot;isTemporary&quot;:false}]},{&quot;citationID&quot;:&quot;MENDELEY_CITATION_370c9379-b269-4e59-b77b-b6f7b9677576&quot;,&quot;properties&quot;:{&quot;noteIndex&quot;:0},&quot;isEdited&quot;:false,&quot;manualOverride&quot;:{&quot;isManuallyOverridden&quot;:true,&quot;citeprocText&quot;:&quot;(Homet et al., 2021)&quot;,&quot;manualOverrideText&quot;:&quot;Homet et al., 2021&quot;},&quot;citationTag&quot;:&quot;MENDELEY_CITATION_v3_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&quot;,&quot;citationItems&quot;:[{&quot;id&quot;:&quot;7ac91eb5-9f5a-32f6-971e-f822c331d14d&quot;,&quot;itemData&quot;:{&quot;type&quot;:&quot;article-journal&quot;,&quot;id&quot;:&quot;7ac91eb5-9f5a-32f6-971e-f822c331d14d&quot;,&quot;title&quot;:&quot;Soil fauna modulates the effect of experimental drought on litter decomposition in forests invaded by an exotic pathogen&quot;,&quot;author&quot;:[{&quot;family&quot;:&quot;Homet&quot;,&quot;given&quot;:&quot;Pablo&quot;,&quot;parse-names&quot;:false,&quot;dropping-particle&quot;:&quot;&quot;,&quot;non-dropping-particle&quot;:&quot;&quot;},{&quot;family&quot;:&quot;Gómez-Aparicio&quot;,&quot;given&quot;:&quot;Lorena&quot;,&quot;parse-names&quot;:false,&quot;dropping-particle&quot;:&quot;&quot;,&quot;non-dropping-particle&quot;:&quot;&quot;},{&quot;family&quot;:&quot;Matías&quot;,&quot;given&quot;:&quot;Luis&quot;,&quot;parse-names&quot;:false,&quot;dropping-particle&quot;:&quot;&quot;,&quot;non-dropping-particle&quot;:&quot;&quot;},{&quot;family&quot;:&quot;Godoy&quot;,&quot;given&quot;:&quot;Oscar&quot;,&quot;parse-names&quot;:false,&quot;dropping-particle&quot;:&quot;&quot;,&quot;non-dropping-particle&quot;:&quot;&quot;}],&quot;container-title&quot;:&quot;Journal of Ecology&quot;,&quot;DOI&quot;:&quot;10.1111/1365-2745.13711&quot;,&quot;ISSN&quot;:&quot;13652745&quot;,&quot;issued&quot;:{&quot;date-parts&quot;:[[2021]]},&quot;abstract&quot;:&quot;Litter decomposition is a fundamental process for nutrient cycling and C fluxes between terrestrial ecosystems and the atmosphere. Multiple factors such as environmental conditions, litter quality and decomposer organisms are known to influence this ecological process in direct and indirect ways. However, it remains poorly understood to what extent this entangled bank of complex interactions can be disrupted by several global change drivers such as climate change and invasive species. Here we reported main findings from a litter decomposition experiment conducted in a natural mixed forest invaded by Phytophthora cinnamomi, an exotic oomycete well known for causing tree disease and forest decline. In two Mediterranean forest types (namely woodland and closed forest), we first built a rainfall exclusion infrastructure to reduce natural precipitation by 30%. Then, we followed the spatial variation in C and N leaf litter dynamics as well as the abundance of the exotic oomycete P. cinnamomi for 18 months under both control and rainfall exclusion conditions using a litter bag methodology with different mesh sizes to further evaluate the indirect role of mesofauna abundance and diversity in litter C and N temporal dynamics. Significant reductions in soil moisture produced by the experimental rainfall exclusion increased C litter loss with time directly, and indirectly via increases in overall mesofauna abundance and changes in the ratio between predators and decomposers. N litter dynamics were in contrast modulated mainly by initial litter quality. Surprisingly, P. cinnamomi abundance did not correlate with variation in initial litter quality as previously suggested, but we found that the exotic oomycete was negatively correlated with both decomposer and predator abundances. These results suggest it might participate indirectly in litter decomposition dynamics through the biotic soil component. Synthesis. Contrary to expected, our results show that a moderate but realistic rainfall reduction can accelerate the litter decomposition process. It also points out to litter fauna as a key component modulating the indirect impacts of global change drivers on litter decomposition.&quot;,&quot;issue&quot;:&quot;8&quot;,&quot;volume&quot;:&quot;109&quot;,&quot;container-title-short&quot;:&quot;&quot;},&quot;isTemporary&quot;:false}]},{&quot;citationID&quot;:&quot;MENDELEY_CITATION_98586740-7403-4f9f-9883-c73f63a0a317&quot;,&quot;properties&quot;:{&quot;noteIndex&quot;:0},&quot;isEdited&quot;:false,&quot;manualOverride&quot;:{&quot;isManuallyOverridden&quot;:true,&quot;citeprocText&quot;:&quot;(S. N. Johnson et al., 2018)&quot;,&quot;manualOverrideText&quot;:&quot;Johnson et al., 2018&quot;},&quot;citationTag&quot;:&quot;MENDELEY_CITATION_v3_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&quot;,&quot;citationItems&quot;:[{&quot;id&quot;:&quot;5a3efcca-e9d4-36df-9909-630ed0e2cf24&quot;,&quot;itemData&quot;:{&quot;type&quot;:&quot;article-journal&quot;,&quot;id&quot;:&quot;5a3efcca-e9d4-36df-9909-630ed0e2cf24&quot;,&quot;title&quot;:&quot;Dryland management regimes alter forest habitats and understory arthropod communities&quot;,&quot;author&quot;:[{&quot;family&quot;:&quot;Johnson&quot;,&quot;given&quot;:&quot;S. N.&quot;,&quot;parse-names&quot;:false,&quot;dropping-particle&quot;:&quot;&quot;,&quot;non-dropping-particle&quot;:&quot;&quot;},{&quot;family&quot;:&quot;Lopaticki&quot;,&quot;given&quot;:&quot;G.&quot;,&quot;parse-names&quot;:false,&quot;dropping-particle&quot;:&quot;&quot;,&quot;non-dropping-particle&quot;:&quot;&quot;},{&quot;family&quot;:&quot;Aslam&quot;,&quot;given&quot;:&quot;T. J.&quot;,&quot;parse-names&quot;:false,&quot;dropping-particle&quot;:&quot;&quot;,&quot;non-dropping-particle&quot;:&quot;&quot;},{&quot;family&quot;:&quot;Barnett&quot;,&quot;given&quot;:&quot;K.&quot;,&quot;parse-names&quot;:false,&quot;dropping-particle&quot;:&quot;&quot;,&quot;non-dropping-particle&quot;:&quot;&quot;},{&quot;family&quot;:&quot;Frew&quot;,&quot;given&quot;:&quot;A.&quot;,&quot;parse-names&quot;:false,&quot;dropping-particle&quot;:&quot;&quot;,&quot;non-dropping-particle&quot;:&quot;&quot;},{&quot;family&quot;:&quot;Hartley&quot;,&quot;given&quot;:&quot;S. E.&quot;,&quot;parse-names&quot;:false,&quot;dropping-particle&quot;:&quot;&quot;,&quot;non-dropping-particle&quot;:&quot;&quot;},{&quot;family&quot;:&quot;Hiltpold&quot;,&quot;given&quot;:&quot;I.&quot;,&quot;parse-names&quot;:false,&quot;dropping-particle&quot;:&quot;&quot;,&quot;non-dropping-particle&quot;:&quot;&quot;},{&quot;family&quot;:&quot;Nielsen&quot;,&quot;given&quot;:&quot;U. N.&quot;,&quot;parse-names&quot;:false,&quot;dropping-particle&quot;:&quot;&quot;,&quot;non-dropping-particle&quot;:&quot;&quot;},{&quot;family&quot;:&quot;Ryalls&quot;,&quot;given&quot;:&quot;J. M.W.&quot;,&quot;parse-names&quot;:false,&quot;dropping-particle&quot;:&quot;&quot;,&quot;non-dropping-particle&quot;:&quot;&quot;}],&quot;container-title&quot;:&quot;Annals of Applied Biology&quot;,&quot;DOI&quot;:&quot;10.1111/aab.12419&quot;,&quot;ISSN&quot;:&quot;17447348&quot;,&quot;issued&quot;:{&quot;date-parts&quot;:[[2018]]},&quot;abstract&quot;:&quot;Dryland forests, those characterised as having low precipitation and soil nutrients, account for over a quarter of forests globally. Increasing their productivity often relies on irrigation and fertilisation, but the impacts on the wider habitat are largely unknown. Understory invertebrates, in particular, play key roles in forest systems (e.g. nutrient cycling), but their responses to dryland forest management practices are untested. We investigated the impacts of irrigation, fertilisation and a combination of both on soil chemistry, understory vegetation, tree growth and understory arthropod communities in a Eucalyptus plantation to establish linkages between dryland management and ecosystem responses. Fertilisation increased all soil nutrients (N, NO3N, P and K) with similar effects on the chemical composition of understory grasses. Fertilisation also caused declines in foliar silicon concentrations, an important herbivore defence in grasses. Irrigation increased growth of both understory plants (+90%) and trees (+68%). Irrigation increased the abundance of ground-dwelling arthropods by over 480% relative to control plots, but depressed higher level taxon arthropod diversity by 15%, declining by a further 7% (−22%) in combined treatment plots. Irrigation also caused a surge in the abundance of Collembola (+1300%) and Isopoda (+323%). Fertilisation drove increases in the abundance of Isopoda (+196%) and Diptera (+63%), whereas fertilisation combined with irrigation increased populations of Thysanoptera (+166%) and Acarina (+328%). Airborne arthropods were less affected, but fertilisation increased the abundance of Apocrita (+95%) and depressed populations of Thysanoptera (−77%). Diptera abundance was positively related to understory vegetation growth, whereas the abundance of other groups (Collembola, Isopoda, Thysanoptera and Acarina) correlated positively with tree growth. We proposed that the large increases in populations of key detritivores, Collembola and Isopoda, were linked to increased leaf litter from enhanced tree growth in irrigated and combined treatment plots. Our findings suggest that dryland management can increase both plant productivity and abundance of arthropods, but cause arthropod diversity at the higher taxon level to decline overall.&quot;,&quot;issue&quot;:&quot;3&quot;,&quot;volume&quot;:&quot;172&quot;,&quot;container-title-short&quot;:&quot;&quot;},&quot;isTemporary&quot;:false}]},{&quot;citationID&quot;:&quot;MENDELEY_CITATION_6e164201-3afa-47a6-924f-250b59c69c58&quot;,&quot;properties&quot;:{&quot;noteIndex&quot;:0},&quot;isEdited&quot;:false,&quot;manualOverride&quot;:{&quot;isManuallyOverridden&quot;:true,&quot;citeprocText&quot;:&quot;(Krashevska et al., 2012)&quot;,&quot;manualOverrideText&quot;:&quot;Krashevska et al., 2012&quot;},&quot;citationTag&quot;:&quot;MENDELEY_CITATION_v3_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&quot;,&quot;citationItems&quot;:[{&quot;id&quot;:&quot;8dcc8c23-cf5e-3b41-914d-2647f5ae118c&quot;,&quot;itemData&quot;:{&quot;type&quot;:&quot;article-journal&quot;,&quot;id&quot;:&quot;8dcc8c23-cf5e-3b41-914d-2647f5ae118c&quot;,&quot;title&quot;:&quot;Consequences of exclusion of precipitation on microorganisms and microbial consumers in montane tropical rainforests&quot;,&quot;author&quot;:[{&quot;family&quot;:&quot;Krashevska&quot;,&quot;given&quot;:&quot;Valentyna&quot;,&quot;parse-names&quot;:false,&quot;dropping-particle&quot;:&quot;&quot;,&quot;non-dropping-particle&quot;:&quot;&quot;},{&quot;family&quot;:&quot;Sandmann&quot;,&quot;given&quot;:&quot;Dorothee&quot;,&quot;parse-names&quot;:false,&quot;dropping-particle&quot;:&quot;&quot;,&quot;non-dropping-particle&quot;:&quot;&quot;},{&quot;family&quot;:&quot;Maraun&quot;,&quot;given&quot;:&quot;Mark&quot;,&quot;parse-names&quot;:false,&quot;dropping-particle&quot;:&quot;&quot;,&quot;non-dropping-particle&quot;:&quot;&quot;},{&quot;family&quot;:&quot;Scheu&quot;,&quot;given&quot;:&quot;Stefan&quot;,&quot;parse-names&quot;:false,&quot;dropping-particle&quot;:&quot;&quot;,&quot;non-dropping-particle&quot;:&quot;&quot;}],&quot;container-title&quot;:&quot;Oecologia&quot;,&quot;container-title-short&quot;:&quot;Oecologia&quot;,&quot;DOI&quot;:&quot;10.1007/s00442-012-2360-6&quot;,&quot;ISSN&quot;:&quot;00298549&quot;,&quot;issued&quot;:{&quot;date-parts&quot;:[[2012]]},&quot;abstract&quot;:&quot;The structure and functioning of decomposer systems heavily relies on soil moisture. However, this has been primarily studied in temperate ecosystems; little is known about how soil moisture affects the microfaunal food web in tropical regions. This lack of knowledge is surprising, since the microfaunal food web controls major ecosystem processes. To evaluate the role of precipitation in the structure of soil food web components (i. e., microorganisms and testate amoebae), we excluded water input by rain in montane rainforests at different altitudes in Ecuador. Rain exclusion strongly reduced microbial biomass and respiration by about 50 %, and fungal biomass by 23 %. In testate amoebae, rain exclusion decreased the density of live cells by 91 % and caused a shift in species composition at each of the altitudes studied, with ergosterol concentrations, microbial biomass, and water content explaining 25 % of the variation in species data. The results document that reduced precipitation negatively affects soil microorganisms, but that the response of testate amoebae markedly exceeds that of bacteria and fungi. This suggests that, in addition to food, low precipitation directly affects the community structure of testate amoebae, with the effect being more pronounced at lower altitudes. Overall, the results show that microorganisms and testate amoebae rapidly respond to a reduction in precipitation, with testate amoebae-representatives of higher trophic levels-being more sensitive. The results imply that precipitation and soil moisture in tropical rainforests are the main factors regulating decomposition and nutrient turnover. © 2012 The Author(s).&quot;,&quot;issue&quot;:&quot;4&quot;,&quot;volume&quot;:&quot;170&quot;},&quot;isTemporary&quot;:false}]},{&quot;citationID&quot;:&quot;MENDELEY_CITATION_c243b69b-3cce-40d9-9fd3-e5eb1e92271f&quot;,&quot;properties&quot;:{&quot;noteIndex&quot;:0},&quot;isEdited&quot;:false,&quot;manualOverride&quot;:{&quot;isManuallyOverridden&quot;:true,&quot;citeprocText&quot;:&quot;(Kuperman et al., 2002)&quot;,&quot;manualOverrideText&quot;:&quot;Kuperman, Potapov and Sinitzina, 2002&quot;},&quot;citationTag&quot;:&quot;MENDELEY_CITATION_v3_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&quot;,&quot;citationItems&quot;:[{&quot;id&quot;:&quot;0863dfb2-8a74-3289-a9ea-9184394b04fd&quot;,&quot;itemData&quot;:{&quot;type&quot;:&quot;article-journal&quot;,&quot;id&quot;:&quot;0863dfb2-8a74-3289-a9ea-9184394b04fd&quot;,&quot;title&quot;:&quot;Precipitation and pollution interaction effect on the abundance of Collembola in hardwood forests in the lower Midwestern United States&quot;,&quot;author&quot;:[{&quot;family&quot;:&quot;Kuperman&quot;,&quot;given&quot;:&quot;Roman G.&quot;,&quot;parse-names&quot;:false,&quot;dropping-particle&quot;:&quot;&quot;,&quot;non-dropping-particle&quot;:&quot;&quot;},{&quot;family&quot;:&quot;Potapov&quot;,&quot;given&quot;:&quot;Michael B.&quot;,&quot;parse-names&quot;:false,&quot;dropping-particle&quot;:&quot;&quot;,&quot;non-dropping-particle&quot;:&quot;&quot;},{&quot;family&quot;:&quot;Sinitzina&quot;,&quot;given&quot;:&quot;E. A.&quot;,&quot;parse-names&quot;:false,&quot;dropping-particle&quot;:&quot;&quot;,&quot;non-dropping-particle&quot;:&quot;&quot;}],&quot;container-title&quot;:&quot;European Journal of Soil Biology&quot;,&quot;container-title-short&quot;:&quot;Eur J Soil Biol&quot;,&quot;DOI&quot;:&quot;10.1016/S1164-5563(02)01159-7&quot;,&quot;ISSN&quot;:&quot;11645563&quot;,&quot;issued&quot;:{&quot;date-parts&quot;:[[2002]]},&quot;abstract&quot;:&quot;The Collembola communities were studied in ecologically analogous oak-hickory forests in the Ohio River valley, USA, along a long-term atmospheric sulfur and nitrogen deposition gradient in Illinois, Indiana and Ohio. We found 71 Collembola species among which families of Onychiuridae and Isotomidae were the most abundant. Species diversity in study sites was not affected by atmospheric deposition. However, changes in the relative abundance of acidophilic and acidophobic species paralleled the deposition gradient. Total Collembola abundance was not adversely affected by the atmospheric deposition alone when the region received normal precipitation levels. Total numbers of Collembola were reduced by 50-85% in the high deposition sites compared to low deposition site during the drought period in the lower Midwestern United States in 1989 and during summer 1990. Collembola abundance was not adversely affected in the high deposition sites compared with a low deposition site when all sites received normal precipitation amounts. Results of the study suggest that total Collembola abundance can be adversely affected by the interaction of drought and pollution stress factors. © 2002 Éditions scientifiques et médicales Elsevier SAS. All rights reserved.&quot;,&quot;issue&quot;:&quot;3-4&quot;,&quot;volume&quot;:&quot;38&quot;},&quot;isTemporary&quot;:false}]},{&quot;citationID&quot;:&quot;MENDELEY_CITATION_400d8c27-4913-4740-8eb9-91ce9b55c139&quot;,&quot;properties&quot;:{&quot;noteIndex&quot;:0},&quot;isEdited&quot;:false,&quot;manualOverride&quot;:{&quot;isManuallyOverridden&quot;:true,&quot;citeprocText&quot;:&quot;(Landesman et al., 2011)&quot;,&quot;manualOverrideText&quot;:&quot;Landesman, Treonis and Dighton, 2011&quot;},&quot;citationTag&quot;:&quot;MENDELEY_CITATION_v3_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&quot;,&quot;citationItems&quot;:[{&quot;id&quot;:&quot;0a46fe51-5acf-3980-af0c-cf9cb10b9b6f&quot;,&quot;itemData&quot;:{&quot;type&quot;:&quot;article-journal&quot;,&quot;id&quot;:&quot;0a46fe51-5acf-3980-af0c-cf9cb10b9b6f&quot;,&quot;title&quot;:&quot;Effects of a one-year rainfall manipulation on soil nematode abundances and community composition&quot;,&quot;author&quot;:[{&quot;family&quot;:&quot;Landesman&quot;,&quot;given&quot;:&quot;William J.&quot;,&quot;parse-names&quot;:false,&quot;dropping-particle&quot;:&quot;&quot;,&quot;non-dropping-particle&quot;:&quot;&quot;},{&quot;family&quot;:&quot;Treonis&quot;,&quot;given&quot;:&quot;Amy M.&quot;,&quot;parse-names&quot;:false,&quot;dropping-particle&quot;:&quot;&quot;,&quot;non-dropping-particle&quot;:&quot;&quot;},{&quot;family&quot;:&quot;Dighton&quot;,&quot;given&quot;:&quot;John&quot;,&quot;parse-names&quot;:false,&quot;dropping-particle&quot;:&quot;&quot;,&quot;non-dropping-particle&quot;:&quot;&quot;}],&quot;container-title&quot;:&quot;Pedobiologia&quot;,&quot;container-title-short&quot;:&quot;Pedobiologia (Jena)&quot;,&quot;DOI&quot;:&quot;10.1016/j.pedobi.2010.10.002&quot;,&quot;ISSN&quot;:&quot;00314056&quot;,&quot;issued&quot;:{&quot;date-parts&quot;:[[2011]]},&quot;abstract&quot;:&quot;Soil nematodes play a crucial role in the terrestrial nitrogen cycle by accelerating the release of ammonium from microorganisms (bacteria and fungi). As aquatic organisms, nematodes are likely to be affected by predicted changes in precipitation patterns and soil moisture during the 21st century. The objective of this study was to measure the response of soil nematodes to a one-year rainfall manipulation in the sandy, forest soils of the New Jersey Pinelands (USA). We excluded all rain from four replicate field plots and applied double the amount of natural rainfall to four additional plots. We then assessed the impact of these precipitation treatments on nematode abundance and community composition. We found that total nematode abundance increased with more precipitation, and were highly sensitive to annual precipitation amount. This is in contrast to microbial biomass which was previously found to be insensitive to precipitation change. We suggest that any increased microbial growth in high rainfall plots was consumed by microbivorous nematodes. We further suggest that nematodes in the freely draining, sandy soils we studied may be unsuccessful at surviving drought because few water-filled pore spaces remain, as compared to more aggregated soils. All nematode families were sensitive to drought, but the effect was greatest on the Plectidae, while no significant effects were found for the Cephalobidae and Qudsianematidae. While not directly measured, these results provide insight into the relative anhydrobiotic abilities of these families. We found that bacterial-feeding nematodes were most sensitive to drought, suggesting that grazer-induced alterations to the nitrogen cycle are possible if precipitation patterns change in the future. © 2010 Elsevier GmbH.&quot;,&quot;issue&quot;:&quot;2&quot;,&quot;volume&quot;:&quot;54&quot;},&quot;isTemporary&quot;:false}]},{&quot;citationID&quot;:&quot;MENDELEY_CITATION_73204a18-6cd0-45f7-bdec-690b54ecc93f&quot;,&quot;properties&quot;:{&quot;noteIndex&quot;:0},&quot;isEdited&quot;:false,&quot;manualOverride&quot;:{&quot;isManuallyOverridden&quot;:true,&quot;citeprocText&quot;:&quot;(Lensing et al., 2005)&quot;,&quot;manualOverrideText&quot;:&quot;Lensing, Todd and Wise, 2005&quot;},&quot;citationTag&quot;:&quot;MENDELEY_CITATION_v3_eyJjaXRhdGlvbklEIjoiTUVOREVMRVlfQ0lUQVRJT05fNzMyMDRhMTgtNmNkMC00NWY3LWJkZWMtNjkwYjU0ZWNjOTNmIiwicHJvcGVydGllcyI6eyJub3RlSW5kZXgiOjB9LCJpc0VkaXRlZCI6ZmFsc2UsIm1hbnVhbE92ZXJyaWRlIjp7ImlzTWFudWFsbHlPdmVycmlkZGVuIjp0cnVlLCJjaXRlcHJvY1RleHQiOiIoTGVuc2luZyBldCBhbC4sIDIwMDUpIiwibWFudWFsT3ZlcnJpZGVUZXh0IjoiTGVuc2luZywgVG9kZCBhbmQgV2lzZSwgMjAwNS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Y29udGFpbmVyLXRpdGxlLXNob3J0IjoiRWNvbCBFbnRvbW9s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J9LCJpc1RlbXBvcmFyeSI6ZmFsc2V9XX0=&quot;,&quot;citationItems&quot;:[{&quot;id&quot;:&quot;11100e22-c628-3666-9bae-1ca387474e5e&quot;,&quot;itemData&quot;:{&quot;type&quot;:&quot;article-journal&quot;,&quot;id&quot;:&quot;11100e22-c628-3666-9bae-1ca387474e5e&quot;,&quot;title&quot;:&quot;The impact of altered precipitation on spatial stratification and activity-densities of springtails (Collembola) and spiders (Araneae)&quot;,&quot;author&quot;:[{&quot;family&quot;:&quot;Lensing&quot;,&quot;given&quot;:&quot;Janet R.&quot;,&quot;parse-names&quot;:false,&quot;dropping-particle&quot;:&quot;&quot;,&quot;non-dropping-particle&quot;:&quot;&quot;},{&quot;family&quot;:&quot;Todd&quot;,&quot;given&quot;:&quot;Sara&quot;,&quot;parse-names&quot;:false,&quot;dropping-particle&quot;:&quot;&quot;,&quot;non-dropping-particle&quot;:&quot;&quot;},{&quot;family&quot;:&quot;Wise&quot;,&quot;given&quot;:&quot;David H.&quot;,&quot;parse-names&quot;:false,&quot;dropping-particle&quot;:&quot;&quot;,&quot;non-dropping-particle&quot;:&quot;&quot;}],&quot;container-title&quot;:&quot;Ecological Entomology&quot;,&quot;container-title-short&quot;:&quot;Ecol Entomol&quot;,&quot;DOI&quot;:&quot;10.1111/j.0307-6946.2005.00669.x&quot;,&quot;ISSN&quot;:&quot;03076946&quot;,&quot;issued&quot;:{&quot;date-parts&quot;:[[2005]]},&quot;abstract&quot;:&quot;1. A field experiment was conducted to determine how short-term changes in moisture can alter activity-densities of spiders and springtails. 2. In a Kentucky forest 10 unfenced 4-m2 plots were divided into two rainfall treatments. A clear roof over five plots excluded rainfall to simulate severe drought conditions (drought treatment). Water was sprayed on the five uncovered plots at a rate equal to two times the long-term mean in order to establish the high-rainfall treatment. Activity-densities of Collembola and spiders were measured using pitfall traps designed to sample the top, middle, and bottom layers of leaf litter. The experiment ran from 20 July to 23 September 2001. 3. Overall (i.e. litter layers pooled) activity-density (mean number trapped each sampling date) of Collembola was ≈60% lower in drought plots than in plots receiving increased precipitation. Surprisingly, overall spider activity-density was ≈1.6 times greater in the drought plots. 4. Differences in rainfall affected the spatial stratification of Collembola and spiders in strikingly different ways. Activity-densities of neither group differed between drought and high-rainfall treatments in the bottom litter layer. Collembola activity-density was three times greater in the top and middle litter layers in high-rainfall plots than in drought plots. In contrast, spider activity-density did not differ between treatments in the top layer, but activity-density was decreased by 50% in the middle layer of high-rainfall plots compared with drought plots. 5. Three Collembola families (Sminthuridae, Tomoceridae, and Entomobryidae) accounted for most of the Collembola pattern. The spider response was due to altered activity-density of one family of wandering spider, the Gnaphosidae. © 2005 The Royal Entomological Society.&quot;,&quot;issue&quot;:&quot;2&quot;,&quot;volume&quot;:&quot;30&quot;},&quot;isTemporary&quot;:false}]},{&quot;citationID&quot;:&quot;MENDELEY_CITATION_bd627d35-6903-4114-9fbc-16866986d33c&quot;,&quot;properties&quot;:{&quot;noteIndex&quot;:0},&quot;isEdited&quot;:false,&quot;manualOverride&quot;:{&quot;isManuallyOverridden&quot;:true,&quot;citeprocText&quot;:&quot;(Lindberg &amp;#38; Bengtsson, 2005)&quot;,&quot;manualOverrideText&quot;:&quot;Lindberg and Bengtsson, 2005&quot;},&quot;citationTag&quot;:&quot;MENDELEY_CITATION_v3_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&quot;,&quot;citationItems&quot;:[{&quot;id&quot;:&quot;a74a8a3d-f412-3c16-a96a-53c05290b20f&quot;,&quot;itemData&quot;:{&quot;type&quot;:&quot;article-journal&quot;,&quot;id&quot;:&quot;a74a8a3d-f412-3c16-a96a-53c05290b20f&quot;,&quot;title&quot;:&quot;Population responses of oribatid mites and collembolans after drought&quot;,&quot;author&quot;:[{&quot;family&quot;:&quot;Lindberg&quot;,&quot;given&quot;:&quot;N.&quot;,&quot;parse-names&quot;:false,&quot;dropping-particle&quot;:&quot;&quot;,&quot;non-dropping-particle&quot;:&quot;&quot;},{&quot;family&quot;:&quot;Bengtsson&quot;,&quot;given&quot;:&quot;J.&quot;,&quot;parse-names&quot;:false,&quot;dropping-particle&quot;:&quot;&quot;,&quot;non-dropping-particle&quot;:&quot;&quot;}],&quot;container-title&quot;:&quot;Applied Soil Ecology&quot;,&quot;DOI&quot;:&quot;10.1016/j.apsoil.2004.07.003&quot;,&quot;ISSN&quot;:&quot;09291393&quot;,&quot;issued&quot;:{&quot;date-parts&quot;:[[2005]]},&quot;abstract&quot;:&quot;To compare the effects of a drought disturbance on species of Oribatida and Collembola, and subsequent recovery of their populations after the drought, we examined a Norway spruce, Picea abies, stand in south-western Sweden, where 6 years of experimentally induced summer droughts had resulted in major changes in the soil faunal communities. We followed the population densities during a 4-year period and sought correlations between the species' drought responses and their ecological characteristics. Data on depth preference, habitat choice and reproductive mode were collected from the literature. Surface-living species, which tended to have narrow habitat width, were less negatively affected by the drought. However, among species showing negative population responses to drought, species with large habitat widths tended to recover faster after the drought. Furthermore, parthenogenesis was more common among the oribatid species that showed a population recovery than among those that did not. Overall, collembolan species recovered faster than oribatids, and among the species that did not recover, Oribatida were over-represented. No general differences in characteristics between oribatids and collembolans were observed that could explain their different responses. Possibly, traits other than those examined were more important, such as differences in dispersal rates between the two groups. © 2004 Elsevier B.V. All rights reserved.&quot;,&quot;issue&quot;:&quot;2&quot;,&quot;volume&quot;:&quot;28&quot;,&quot;container-title-short&quot;:&quot;&quot;},&quot;isTemporary&quot;:false}]},{&quot;citationID&quot;:&quot;MENDELEY_CITATION_82811d6f-1dde-4aaa-a953-cf462364bb8f&quot;,&quot;properties&quot;:{&quot;noteIndex&quot;:0},&quot;isEdited&quot;:false,&quot;manualOverride&quot;:{&quot;isManuallyOverridden&quot;:true,&quot;citeprocText&quot;:&quot;(Lindberg &amp;#38; Persson, 2004)&quot;,&quot;manualOverrideText&quot;:&quot;Lindberg and Persson, 2004&quot;},&quot;citationTag&quot;:&quot;MENDELEY_CITATION_v3_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&quot;,&quot;citationItems&quot;:[{&quot;id&quot;:&quot;d650af95-b9d4-3d83-971e-9720b8de4331&quot;,&quot;itemData&quot;:{&quot;type&quot;:&quot;article-journal&quot;,&quot;id&quot;:&quot;d650af95-b9d4-3d83-971e-9720b8de4331&quot;,&quot;title&quot;:&quot;Effects of long-term nutrient fertilisation and irrigation on the microarthropod community in a boreal Norway spruce stand&quot;,&quot;author&quot;:[{&quot;family&quot;:&quot;Lindberg&quot;,&quot;given&quot;:&quot;Niklas&quot;,&quot;parse-names&quot;:false,&quot;dropping-particle&quot;:&quot;&quot;,&quot;non-dropping-particle&quot;:&quot;&quot;},{&quot;family&quot;:&quot;Persson&quot;,&quot;given&quot;:&quot;Tryggve&quot;,&quot;parse-names&quot;:false,&quot;dropping-particle&quot;:&quot;&quot;,&quot;non-dropping-particle&quot;:&quot;&quot;}],&quot;container-title&quot;:&quot;Forest Ecology and Management&quot;,&quot;container-title-short&quot;:&quot;For Ecol Manage&quot;,&quot;DOI&quot;:&quot;10.1016/j.foreco.2003.07.012&quot;,&quot;ISSN&quot;:&quot;03781127&quot;,&quot;issued&quot;:{&quot;date-parts&quot;:[[2004]]},&quot;abstract&quot;:&quot;Intensive nutrient fertilisation of forests has been suggested as a method to increase production of biofuels as a replacement for fossil fuels. We used a field experiment in a Norway spruce, Picea abies (L.) Karst., stand in northern Sweden to examine possible long-term effects of forest fertilisation on soil fauna (Oribatida, Mesostigmata, Collembola, predatory macroarthropods). Fertilisers had been applied annually for a period of 13 years, both in solid and liquid form, and N was added as ammonium nitrate (75-100kgNha-1 per year). For comparison, control plots and plots receiving only irrigation were included. An autumn sampling showed soil fauna decreases in plots receiving fertiliser in solid form, but increases in plots receiving liquid fertiliser. Clear shifts in community composition following both fertilisation methods were seen in Oribatida and Collembola, but species number and diversity were not significantly affected. This was probably due to increases in tolerant species that balanced decreases in other species. Liquid fertilisation had less negative effects on many species than fertilisation in solid form. Irrigation alone did not affect faunal abundances and had no effect on community composition of Oribatida and Collembola. The study indicates that intensive forest fertilisation will cause large shifts in soil microarthropod communities, but that species richness may remain unaffected. The risk of species loss will probably depend upon the size of the areas used for this purpose. © 2003 Elsevier B.V. All rights reserved.&quot;,&quot;issue&quot;:&quot;1-3&quot;,&quot;volume&quot;:&quot;188&quot;},&quot;isTemporary&quot;:false}]},{&quot;citationID&quot;:&quot;MENDELEY_CITATION_ebd7ad7f-d708-42cf-bb97-d19484588dbd&quot;,&quot;properties&quot;:{&quot;noteIndex&quot;:0},&quot;isEdited&quot;:false,&quot;manualOverride&quot;:{&quot;isManuallyOverridden&quot;:true,&quot;citeprocText&quot;:&quot;(Lindberg et al., 2002)&quot;,&quot;manualOverrideText&quot;:&quot;Lindberg, Engtsson and Persson, 2002&quot;},&quot;citationTag&quot;:&quot;MENDELEY_CITATION_v3_eyJjaXRhdGlvbklEIjoiTUVOREVMRVlfQ0lUQVRJT05fZWJkN2FkN2YtZDcwOC00MmNmLWJiOTctZDE5NDg0NTg4ZGJkIiwicHJvcGVydGllcyI6eyJub3RlSW5kZXgiOjB9LCJpc0VkaXRlZCI6ZmFsc2UsIm1hbnVhbE92ZXJyaWRlIjp7ImlzTWFudWFsbHlPdmVycmlkZGVuIjp0cnVlLCJjaXRlcHJvY1RleHQiOiIoTGluZGJlcmcgZXQgYWwuLCAyMDAyKSIsIm1hbnVhbE92ZXJyaWRlVGV4dCI6IkxpbmRiZXJnLCBFbmd0c3NvbiBhbmQgUGVyc3NvbiwgMjAwM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XX0=&quot;,&quot;citationItems&quot;:[{&quot;id&quot;:&quot;dadd5d57-df41-3939-a7b3-a7e136bf4e0a&quot;,&quot;itemData&quot;:{&quot;type&quot;:&quot;article-journal&quot;,&quot;id&quot;:&quot;dadd5d57-df41-3939-a7b3-a7e136bf4e0a&quot;,&quot;title&quot;:&quot;Effects of experimental irrigation and drought on the composition and diversity of soil fauna in a coniferous stand&quot;,&quot;author&quot;:[{&quot;family&quot;:&quot;Lindberg&quot;,&quot;given&quot;:&quot;Niklas&quot;,&quot;parse-names&quot;:false,&quot;dropping-particle&quot;:&quot;&quot;,&quot;non-dropping-particle&quot;:&quot;&quot;},{&quot;family&quot;:&quot;Engtsson&quot;,&quot;given&quot;:&quot;Jan B.&quot;,&quot;parse-names&quot;:false,&quot;dropping-particle&quot;:&quot;&quot;,&quot;non-dropping-particle&quot;:&quot;&quot;},{&quot;family&quot;:&quot;Persson&quot;,&quot;given&quot;:&quot;Tryggve&quot;,&quot;parse-names&quot;:false,&quot;dropping-particle&quot;:&quot;&quot;,&quot;non-dropping-particle&quot;:&quot;&quot;}],&quot;container-title&quot;:&quot;Journal of Applied Ecology&quot;,&quot;DOI&quot;:&quot;10.1046/j.1365-2664.2002.00769.x&quot;,&quot;ISSN&quot;:&quot;00218901&quot;,&quot;issued&quot;:{&quot;date-parts&quot;:[[2002]]},&quot;abstract&quot;:&quot;1. The effects of experimental long-term summer drought and irrigation on soil fauna were studied in a Norway spruce stand in south-western Sweden. The treatments, carried out over 8 and 10 years respectively, were chosen to simulate two scenarios of climate change, involving drier and wetter summers. 2. Different microarthropod communities developed in the different treatments. The abundances of enchytraeids, mesostigmatid mites and macroarthropod predators were all lowest in the drought plots. Drought decreased and irrigation increased the abundance and diversity of Oribatida. Drought decreased the abundance of Collembola. 3. The dominance structure of Oribatida and Collembola also changed, but less markedly. Drought affected community composition of both groups more than irrigation. 4. The study confirms that soil microarthropods can be useful environmental indicators, but their responses did not support the widely held view that deviations from a log-normal dominance structure indicates a stressed community. 5. The results also indicate that a drier climate with summer drought will lead to the local extinction of some soil animal species in this region.&quot;,&quot;issue&quot;:&quot;6&quot;,&quot;volume&quot;:&quot;39&quot;,&quot;container-title-short&quot;:&quot;&quot;},&quot;isTemporary&quot;:false}]},{&quot;citationID&quot;:&quot;MENDELEY_CITATION_34e267cf-a9c2-4c64-839f-97f6f2b31391&quot;,&quot;properties&quot;:{&quot;noteIndex&quot;:0},&quot;isEdited&quot;:false,&quot;manualOverride&quot;:{&quot;isManuallyOverridden&quot;:true,&quot;citeprocText&quot;:&quot;(Liu et al., 2020)&quot;,&quot;manualOverrideText&quot;:&quot;Liu et al., 2020&quot;},&quot;citationTag&quot;:&quot;MENDELEY_CITATION_v3_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&quot;,&quot;citationItems&quot;:[{&quot;id&quot;:&quot;be3450ac-342e-3bc2-bbe3-e3edf40b62ec&quot;,&quot;itemData&quot;:{&quot;type&quot;:&quot;article-journal&quot;,&quot;id&quot;:&quot;be3450ac-342e-3bc2-bbe3-e3edf40b62ec&quot;,&quot;title&quot;:&quot;Contrasting effects of nitrogen deposition and increased precipitation on soil nematode communities in a temperate forest&quot;,&quot;author&quot;:[{&quot;family&quot;:&quot;Liu&quot;,&quot;given&quot;:&quot;Tao&quot;,&quot;parse-names&quot;:false,&quot;dropping-particle&quot;:&quot;&quot;,&quot;non-dropping-particle&quot;:&quot;&quot;},{&quot;family&quot;:&quot;Mao&quot;,&quot;given&quot;:&quot;Peng&quot;,&quot;parse-names&quot;:false,&quot;dropping-particle&quot;:&quot;&quot;,&quot;non-dropping-particle&quot;:&quot;&quot;},{&quot;family&quot;:&quot;Shi&quot;,&quot;given&quot;:&quot;Leilei&quot;,&quot;parse-names&quot;:false,&quot;dropping-particle&quot;:&quot;&quot;,&quot;non-dropping-particle&quot;:&quot;&quot;},{&quot;family&quot;:&quot;Wang&quot;,&quot;given&quot;:&quot;Zuyan&quot;,&quot;parse-names&quot;:false,&quot;dropping-particle&quot;:&quot;&quot;,&quot;non-dropping-particle&quot;:&quot;&quot;},{&quot;family&quot;:&quot;Wang&quot;,&quot;given&quot;:&quot;Xiaoli&quot;,&quot;parse-names&quot;:false,&quot;dropping-particle&quot;:&quot;&quot;,&quot;non-dropping-particle&quot;:&quot;&quot;},{&quot;family&quot;:&quot;He&quot;,&quot;given&quot;:&quot;Xinxing&quot;,&quot;parse-names&quot;:false,&quot;dropping-particle&quot;:&quot;&quot;,&quot;non-dropping-particle&quot;:&quot;&quot;},{&quot;family&quot;:&quot;Tao&quot;,&quot;given&quot;:&quot;Libin&quot;,&quot;parse-names&quot;:false,&quot;dropping-particle&quot;:&quot;&quot;,&quot;non-dropping-particle&quot;:&quot;&quot;},{&quot;family&quot;:&quot;Liu&quot;,&quot;given&quot;:&quot;Zhanfeng&quot;,&quot;parse-names&quot;:false,&quot;dropping-particle&quot;:&quot;&quot;,&quot;non-dropping-particle&quot;:&quot;&quot;},{&quot;family&quot;:&quot;Zhou&quot;,&quot;given&quot;:&quot;Lixia&quot;,&quot;parse-names&quot;:false,&quot;dropping-particle&quot;:&quot;&quot;,&quot;non-dropping-particle&quot;:&quot;&quot;},{&quot;family&quot;:&quot;Shao&quot;,&quot;given&quot;:&quot;Yuanhu&quot;,&quot;parse-names&quot;:false,&quot;dropping-particle&quot;:&quot;&quot;,&quot;non-dropping-particle&quot;:&quot;&quot;},{&quot;family&quot;:&quot;Fu&quot;,&quot;given&quot;:&quot;Shenglei&quot;,&quot;parse-names&quot;:false,&quot;dropping-particle&quot;:&quot;&quot;,&quot;non-dropping-particle&quot;:&quot;&quot;}],&quot;container-title&quot;:&quot;Soil Biology and Biochemistry&quot;,&quot;container-title-short&quot;:&quot;Soil Biol Biochem&quot;,&quot;DOI&quot;:&quot;10.1016/j.soilbio.2020.107869&quot;,&quot;ISSN&quot;:&quot;00380717&quot;,&quot;issued&quot;:{&quot;date-parts&quot;:[[2020]]},&quot;abstract&quot;:&quot;Elevated nitrogen (N) deposition and increased precipitation often occur simultaneously, and have an interactive effect on terrestrial ecosystems, particularly in N-limited temperate forests. However, the effects of interactions between elevated N deposition and increased precipitation on soil communities are unclear. In the present study, we employed a novel approach to simulate N deposition and precipitation by applying N solution and water to the forest canopy, and explored how throughfall chemical properties and soil nematode communities responded to elevated N deposition and increased precipitation. We found that N deposition positively affected nematode communities by increasing the abundance of nematodes in some bacterivorous and fungivorous nematode groups. In contrast, increased precipitation suppressed bacterivorous and fungivorous nematodes, particularly of those guilds related to nutrient enrichment. Our results suggest that the positive effects of N deposition on nematode communities may be cancelled out by increased precipitation in temperate forest ecosystems, when elevated N deposition and increased precipitation occur simultaneously. This was not observed in previous studies simulating N deposition and precipitation, which was probably due to that they have been mostly based on understory manipulation without considering canopy processes.&quot;,&quot;volume&quot;:&quot;148&quot;},&quot;isTemporary&quot;:false}]},{&quot;citationID&quot;:&quot;MENDELEY_CITATION_72b3352e-1f7c-4557-8925-7a7eba9c83c1&quot;,&quot;properties&quot;:{&quot;noteIndex&quot;:0},&quot;isEdited&quot;:false,&quot;manualOverride&quot;:{&quot;isManuallyOverridden&quot;:true,&quot;citeprocText&quot;:&quot;(Peguero et al., 2021)&quot;,&quot;manualOverrideText&quot;:&quot;Peguero et al., 2021&quot;},&quot;citationTag&quot;:&quot;MENDELEY_CITATION_v3_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&quot;,&quot;citationItems&quot;:[{&quot;id&quot;:&quot;bd78c07b-5317-39c0-b228-7ff301b70ebd&quot;,&quot;itemData&quot;:{&quot;type&quot;:&quot;article-journal&quot;,&quot;id&quot;:&quot;bd78c07b-5317-39c0-b228-7ff301b70ebd&quot;,&quot;title&quot;:&quot;Divergent effects of drought and nitrogen deposition on microbial and arthropod soil communities in a Mediterranean forest&quot;,&quot;author&quot;:[{&quot;family&quot;:&quot;Peguero&quot;,&quot;given&quot;:&quot;Guille&quot;,&quot;parse-names&quot;:false,&quot;dropping-particle&quot;:&quot;&quot;,&quot;non-dropping-particle&quot;:&quot;&quot;},{&quot;family&quot;:&quot;Folch&quot;,&quot;given&quot;:&quot;Estela&quot;,&quot;parse-names&quot;:false,&quot;dropping-particle&quot;:&quot;&quot;,&quot;non-dropping-particle&quot;:&quot;&quot;},{&quot;family&quot;:&quot;Liu&quot;,&quot;given&quot;:&quot;Lei&quot;,&quot;parse-names&quot;:false,&quot;dropping-particle&quot;:&quot;&quot;,&quot;non-dropping-particle&quot;:&quot;&quot;},{&quot;family&quot;:&quot;Ogaya&quot;,&quot;given&quot;:&quot;Romà&quot;,&quot;parse-names&quot;:false,&quot;dropping-particle&quot;:&quot;&quot;,&quot;non-dropping-particle&quot;:&quot;&quot;},{&quot;family&quot;:&quot;Peñuelas&quot;,&quot;given&quot;:&quot;Josep&quot;,&quot;parse-names&quot;:false,&quot;dropping-particle&quot;:&quot;&quot;,&quot;non-dropping-particle&quot;:&quot;&quot;}],&quot;container-title&quot;:&quot;European Journal of Soil Biology&quot;,&quot;container-title-short&quot;:&quot;Eur J Soil Biol&quot;,&quot;DOI&quot;:&quot;10.1016/j.ejsobi.2020.103275&quot;,&quot;ISSN&quot;:&quot;11645563&quot;,&quot;issued&quot;:{&quot;date-parts&quot;:[[2021]]},&quot;abstract&quot;:&quot;Drivers of global change such as warming and increased nitrogen (N) availability are altering soil communities worldwide, with unknown consequences for the functioning of the terrestrial ecosystems. Higher N availability may stimulate soil communities and boost nutrient cycling, but the expected increase in aridity may nullify this effect. Additionally, shifts in microbial communities may lead to trophic cascades throughout soil food webs, affecting key ecosystem properties associated with the turnover of carbon and nutrients. Whether the responses to these different drivers of global change are similar between the main guilds of soil organisms, however, is unclear. We analyzed soil phospholipid fatty acids and extracted soil fauna to determine the simultaneous responses of microbial and arthropod soil communities to experimental drought and increased N availability in a Mediterranean forest. The experimental drought decreased community sizes across the entire soil food web, and N addition increased the biomass of all microbial groups except fungi, thereby increasing the relative dominance of bacteria. Likewise, the abundance of oribatid mites strongly increased after the addition of N, whereas the population of springtails quickly decreased, leading to a shift in the structure of the arthropod community. An increase in soil N availability promoted the energy channel dominated by bacteria, triggering a bottom-up trophic cascade affecting the arthropod mesofauna, thus propagating the effects of N inputs throughout the soil food web. The strong constraint of drought on soil microbes, however, may neutralize the effect of an increase in N availability. Complex interactions among factors of global change may therefore hinder our ability to predict their effects on soil biodiversity and associated consequences for ecosystem functioning. Forecasts of responses of soil biodiversity to global change should not only consider different drivers and their potential interactions, but also the likely contrasting effects among different groups of soil organisms.&quot;,&quot;volume&quot;:&quot;103&quot;},&quot;isTemporary&quot;:false}]},{&quot;citationID&quot;:&quot;MENDELEY_CITATION_119de6a4-b9a9-410b-a2cf-6229c788546a&quot;,&quot;properties&quot;:{&quot;noteIndex&quot;:0},&quot;isEdited&quot;:false,&quot;manualOverride&quot;:{&quot;isManuallyOverridden&quot;:true,&quot;citeprocText&quot;:&quot;(Pflug &amp;#38; Wolters, 2001)&quot;,&quot;manualOverrideText&quot;:&quot;Pflug and Wolters, 2001&quot;},&quot;citationTag&quot;:&quot;MENDELEY_CITATION_v3_eyJjaXRhdGlvbklEIjoiTUVOREVMRVlfQ0lUQVRJT05fMTE5ZGU2YTQtYjlhOS00MTBiLWEyY2YtNjIyOWM3ODg1NDZhIiwicHJvcGVydGllcyI6eyJub3RlSW5kZXgiOjB9LCJpc0VkaXRlZCI6ZmFsc2UsIm1hbnVhbE92ZXJyaWRlIjp7ImlzTWFudWFsbHlPdmVycmlkZGVuIjp0cnVlLCJjaXRlcHJvY1RleHQiOiIoUGZsdWcgJiMzODsgV29sdGVycywgMjAwMSkiLCJtYW51YWxPdmVycmlkZVRleHQiOiJQZmx1ZyBhbmQgV29sdGVycywgMjAwMSJ9LCJjaXRhdGlvbkl0ZW1zIjpb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jb250YWluZXItdGl0bGUtc2hvcnQiOiJFdXIgSiBTb2lsIEJpb2w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J9LCJpc1RlbXBvcmFyeSI6ZmFsc2V9XX0=&quot;,&quot;citationItems&quot;:[{&quot;id&quot;:&quot;c6673639-a9f4-37b6-beb6-41d0cac1aeaa&quot;,&quot;itemData&quot;:{&quot;type&quot;:&quot;article-journal&quot;,&quot;id&quot;:&quot;c6673639-a9f4-37b6-beb6-41d0cac1aeaa&quot;,&quot;title&quot;:&quot;Influence of drought and litter age on Collembola communities&quot;,&quot;author&quot;:[{&quot;family&quot;:&quot;Pflug&quot;,&quot;given&quot;:&quot;Anne&quot;,&quot;parse-names&quot;:false,&quot;dropping-particle&quot;:&quot;&quot;,&quot;non-dropping-particle&quot;:&quot;&quot;},{&quot;family&quot;:&quot;Wolters&quot;,&quot;given&quot;:&quot;Volkmar&quot;,&quot;parse-names&quot;:false,&quot;dropping-particle&quot;:&quot;&quot;,&quot;non-dropping-particle&quot;:&quot;&quot;}],&quot;container-title&quot;:&quot;European Journal of Soil Biology&quot;,&quot;container-title-short&quot;:&quot;Eur J Soil Biol&quot;,&quot;DOI&quot;:&quot;10.1016/S1164-5563(01)01101-3&quot;,&quot;ISSN&quot;:&quot;11645563&quot;,&quot;issued&quot;:{&quot;date-parts&quot;:[[2001]]},&quot;abstract&quot;:&quot;A field experiment was carried out to study the impact of drought and litter quality on the structure and performance of collembolan communities. The hypothesis was tested that changes in substrate humidity and resource quality significantly influence decomposition processes via alterations in soil faunal community structure. Litterbags (1000 μm mesh size) containing either freshly fallen or aged spruce litter were placed on the floor of a German spruce forest for one year. The bags were exposed to either ambient conditions (control) or drought (covered with roofs). Drought-induced changes in biological parameters were associated with a strong reduction in decomposition rates. Moreover, drought stress decreased Collembola abundance and species richness. The influence of drought on some microbiological parameters strongly depended on the litter age. A comparison of the two litter treatments revealed major effects of litter age on microbiological and physico-chemical parameters, but no effects on Collembola abundance and species richness. A detailed analysis of the collembolan community structure showed that certain species are highly adapted to specific characteristics of the substrate and thus rapidly respond to changes in microhabitat conditions. © 2001 Éditions scientifiques et médicales Elsevier SAS.&quot;,&quot;issue&quot;:&quot;4&quot;,&quot;volume&quot;:&quot;37&quot;},&quot;isTemporary&quot;:false}]},{&quot;citationID&quot;:&quot;MENDELEY_CITATION_82adbba1-c81a-4b42-851e-c05c95490e4c&quot;,&quot;properties&quot;:{&quot;noteIndex&quot;:0},&quot;isEdited&quot;:false,&quot;manualOverride&quot;:{&quot;isManuallyOverridden&quot;:true,&quot;citeprocText&quot;:&quot;(Riutta et al., 2012)&quot;,&quot;manualOverrideText&quot;:&quot;Riutta et al., 2012&quot;},&quot;citationTag&quot;:&quot;MENDELEY_CITATION_v3_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&quot;,&quot;citationItems&quot;:[{&quot;id&quot;:&quot;6fff2932-0269-331e-8f6d-9ea3709bea5b&quot;,&quot;itemData&quot;:{&quot;type&quot;:&quot;article-journal&quot;,&quot;id&quot;:&quot;6fff2932-0269-331e-8f6d-9ea3709bea5b&quot;,&quot;title&quot;:&quot;Experimental evidence for the interacting effects of forest edge, moisture and soil macrofauna on leaf litter decomposition&quot;,&quot;author&quot;:[{&quot;family&quot;:&quot;Riutta&quot;,&quot;given&quot;:&quot;Terhi&quot;,&quot;parse-names&quot;:false,&quot;dropping-particle&quot;:&quot;&quot;,&quot;non-dropping-particle&quot;:&quot;&quot;},{&quot;family&quot;:&quot;Slade&quot;,&quot;given&quot;:&quot;Eleanor M.&quot;,&quot;parse-names&quot;:false,&quot;dropping-particle&quot;:&quot;&quot;,&quot;non-dropping-particle&quot;:&quot;&quot;},{&quot;family&quot;:&quot;Bebber&quot;,&quot;given&quot;:&quot;Daniel P.&quot;,&quot;parse-names&quot;:false,&quot;dropping-particle&quot;:&quot;&quot;,&quot;non-dropping-particle&quot;:&quot;&quot;},{&quot;family&quot;:&quot;Taylor&quot;,&quot;given&quot;:&quot;Michele E.&quot;,&quot;parse-names&quot;:false,&quot;dropping-particle&quot;:&quot;&quot;,&quot;non-dropping-particle&quot;:&quot;&quot;},{&quot;family&quot;:&quot;Malhi&quot;,&quot;given&quot;:&quot;Yadvinder&quot;,&quot;parse-names&quot;:false,&quot;dropping-particle&quot;:&quot;&quot;,&quot;non-dropping-particle&quot;:&quot;&quot;},{&quot;family&quot;:&quot;Riordan&quot;,&quot;given&quot;:&quot;Philip&quot;,&quot;parse-names&quot;:false,&quot;dropping-particle&quot;:&quot;&quot;,&quot;non-dropping-particle&quot;:&quot;&quot;},{&quot;family&quot;:&quot;Macdonald&quot;,&quot;given&quot;:&quot;David W.&quot;,&quot;parse-names&quot;:false,&quot;dropping-particle&quot;:&quot;&quot;,&quot;non-dropping-particle&quot;:&quot;&quot;},{&quot;family&quot;:&quot;Morecroft&quot;,&quot;given&quot;:&quot;Michael D.&quot;,&quot;parse-names&quot;:false,&quot;dropping-particle&quot;:&quot;&quot;,&quot;non-dropping-particle&quot;:&quot;&quot;}],&quot;container-title&quot;:&quot;Soil Biology and Biochemistry&quot;,&quot;container-title-short&quot;:&quot;Soil Biol Biochem&quot;,&quot;DOI&quot;:&quot;10.1016/j.soilbio.2012.02.028&quot;,&quot;ISSN&quot;:&quot;00380717&quot;,&quot;issued&quot;:{&quot;date-parts&quot;:[[2012]]},&quot;abstract&quot;:&quot;Forest ecosystems have been widely fragmented by human land use. Fragmentation induces significant microclimatic and biological differences at the forest edge relative to the forest interior. Increased exposure to solar radiation and wind at forest edges reduces soil moisture, which in turn affects leaf litter decomposition. We investigate the effect of forest fragmentation, soil moisture, soil macrofauna and litter quality on leaf litter decomposition to test the hypothesis that decomposition will be slower at a forest edge relative to the interior and that this effect is driven by lower soil moisture at the forest edge. Experimental plots were established at Wytham Woods, UK, and an experimental watering treatment was applied in plots at the forest edge and interior. Decomposition rate was measured using litter bags of two different mesh sizes, to include or exclude invertebrate macrofauna, and containing leaf litter of two tree species: easily decomposing ash (. Fraxinus excelsior L.) and recalcitrant oak (. Quercus robur L.). The decomposition rate was moisture-limited at both sites. However, the soil was moister and decomposition for both species was faster in the forest interior than at the edge. The presence of macrofauna accelerated the decomposition rate regardless of moisture conditions, and was particularly important in the decomposition of the recalcitrant oak. However, there was no effect of the watering treatment on macrofauna species richness and abundance. This study demonstrates the effect of forest fragmentation on an important ecosystem process, providing new insights into the interacting effects of moisture conditions, litter quality, forest edge and soil macrofauna. © 2012 Elsevier Ltd.&quot;,&quot;volume&quot;:&quot;49&quot;},&quot;isTemporary&quot;:false}]},{&quot;citationID&quot;:&quot;MENDELEY_CITATION_a4658fcc-feb3-419e-94db-4f56305fb01b&quot;,&quot;properties&quot;:{&quot;noteIndex&quot;:0},&quot;isEdited&quot;:false,&quot;manualOverride&quot;:{&quot;isManuallyOverridden&quot;:true,&quot;citeprocText&quot;:&quot;(Santonja et al., 2017)&quot;,&quot;manualOverrideText&quot;:&quot;Santonja et al., 2017&quot;},&quot;citationTag&quot;:&quot;MENDELEY_CITATION_v3_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&quot;,&quot;citationItems&quot;:[{&quot;id&quot;:&quot;03b16661-a9a8-32a0-a15c-b3e18aa6e74a&quot;,&quot;itemData&quot;:{&quot;type&quot;:&quot;article-journal&quot;,&quot;id&quot;:&quot;03b16661-a9a8-32a0-a15c-b3e18aa6e74a&quot;,&quot;title&quot;:&quot;Plant litter mixture partly mitigates the negative effects of extended drought on soil biota and litter decomposition in a Mediterranean oak forest&quot;,&quot;author&quot;:[{&quot;family&quot;:&quot;Santonja&quot;,&quot;given&quot;:&quot;Mathieu&quot;,&quot;parse-names&quot;:false,&quot;dropping-particle&quot;:&quot;&quot;,&quot;non-dropping-particle&quot;:&quot;&quot;},{&quot;family&quot;:&quot;Fernandez&quot;,&quot;given&quot;:&quot;Catherine&quot;,&quot;parse-names&quot;:false,&quot;dropping-particle&quot;:&quot;&quot;,&quot;non-dropping-particle&quot;:&quot;&quot;},{&quot;family&quot;:&quot;Proffit&quot;,&quot;given&quot;:&quot;Magali&quot;,&quot;parse-names&quot;:false,&quot;dropping-particle&quot;:&quot;&quot;,&quot;non-dropping-particle&quot;:&quot;&quot;},{&quot;family&quot;:&quot;Gers&quot;,&quot;given&quot;:&quot;Charles&quot;,&quot;parse-names&quot;:false,&quot;dropping-particle&quot;:&quot;&quot;,&quot;non-dropping-particle&quot;:&quot;&quot;},{&quot;family&quot;:&quot;Gauquelin&quot;,&quot;given&quot;:&quot;Thierry&quot;,&quot;parse-names&quot;:false,&quot;dropping-particle&quot;:&quot;&quot;,&quot;non-dropping-particle&quot;:&quot;&quot;},{&quot;family&quot;:&quot;Reiter&quot;,&quot;given&quot;:&quot;Ilja M.&quot;,&quot;parse-names&quot;:false,&quot;dropping-particle&quot;:&quot;&quot;,&quot;non-dropping-particle&quot;:&quot;&quot;},{&quot;family&quot;:&quot;Cramer&quot;,&quot;given&quot;:&quot;Wolfgang&quot;,&quot;parse-names&quot;:false,&quot;dropping-particle&quot;:&quot;&quot;,&quot;non-dropping-particle&quot;:&quot;&quot;},{&quot;family&quot;:&quot;Baldy&quot;,&quot;given&quot;:&quot;Virginie&quot;,&quot;parse-names&quot;:false,&quot;dropping-particle&quot;:&quot;&quot;,&quot;non-dropping-particle&quot;:&quot;&quot;}],&quot;container-title&quot;:&quot;Journal of Ecology&quot;,&quot;DOI&quot;:&quot;10.1111/1365-2745.12711&quot;,&quot;ISSN&quot;:&quot;13652745&quot;,&quot;issued&quot;:{&quot;date-parts&quot;:[[2017]]},&quot;abstract&quot;:&quot;A major challenge of current ecological research is to determine the responses of plant and animal communities and ecosystem processes to future environmental conditions. Ecosystems respond to climate change in complex ways, and the outcome may significantly depend on biodiversity. We studied the relative effects of enhanced drought and of plant species mixture on soil biota and on litter decomposition in a Mediterranean oak forest. We experimentally reduced precipitation, accounting for seasonal precipitation variability, and created a single-species litter (Quercus pubescens), a two-species litter mixture (Q. pubescens + Acer monspessulanum) and a three-species litter mixture (Q. pubescens + A. monspessulanum + Cotinus coggygria). In general, drier conditions affected decomposers negatively, directly by reducing fungal biomass and detritivorous mesofauna, and also indirectly by increasing the predation pressure on detritivorous mesofauna by predatory mesofauna. This is reflected under drier conditions in that Collembola abundance decreased more strongly than Acari abundance. One Collembola group (i.e. Neelipleona) even disappeared completely. Increased drought strongly decreased litter decomposition rates. Mixed litter with two and three plant species positively affected soil biota communities and led to a more efficient litter decomposition process, probably through a greater litter quality. Faster decomposition in mixed litter can thus compensate slower decomposition rates under drier condition. Synthesis. Our results highlight that, within our study system, drier climate strongly impacts on soil biodiversity and hence litter decomposition. Species-rich litter may mitigate such a decline in decomposition rates. Diverse plant communities should hence be maintained to reduce shifts in ecosystem functioning under climate change.&quot;,&quot;issue&quot;:&quot;3&quot;,&quot;volume&quot;:&quot;105&quot;,&quot;container-title-short&quot;:&quot;&quot;},&quot;isTemporary&quot;:false}]},{&quot;citationID&quot;:&quot;MENDELEY_CITATION_a7a19596-9570-4214-800d-07340053ac2d&quot;,&quot;properties&quot;:{&quot;noteIndex&quot;:0},&quot;isEdited&quot;:false,&quot;manualOverride&quot;:{&quot;isManuallyOverridden&quot;:true,&quot;citeprocText&quot;:&quot;(Sohlenius &amp;#38; Wasilewska, 1984)&quot;,&quot;manualOverrideText&quot;:&quot;Sohlenius and Wasilewska, 1984&quot;},&quot;citationTag&quot;:&quot;MENDELEY_CITATION_v3_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&quot;,&quot;citationItems&quot;:[{&quot;id&quot;:&quot;fec4c477-0c29-35e1-9b49-b41ea57df3ef&quot;,&quot;itemData&quot;:{&quot;type&quot;:&quot;article-journal&quot;,&quot;id&quot;:&quot;fec4c477-0c29-35e1-9b49-b41ea57df3ef&quot;,&quot;title&quot;:&quot;Influence of Irrigation and Fertilization on the Nematode Community in a Swedish Pine Forest Soil&quot;,&quot;author&quot;:[{&quot;family&quot;:&quot;Sohlenius&quot;,&quot;given&quot;:&quot;Bjorn&quot;,&quot;parse-names&quot;:false,&quot;dropping-particle&quot;:&quot;&quot;,&quot;non-dropping-particle&quot;:&quot;&quot;},{&quot;family&quot;:&quot;Wasilewska&quot;,&quot;given&quot;:&quot;Lucyna&quot;,&quot;parse-names&quot;:false,&quot;dropping-particle&quot;:&quot;&quot;,&quot;non-dropping-particle&quot;:&quot;&quot;}],&quot;container-title&quot;:&quot;The Journal of Applied Ecology&quot;,&quot;container-title-short&quot;:&quot;J Appl Ecol&quot;,&quot;DOI&quot;:&quot;10.2307/2403057&quot;,&quot;ISSN&quot;:&quot;00218901&quot;,&quot;issued&quot;:{&quot;date-parts&quot;:[[1984]]},&quot;abstract&quot;:&quot;(1) In a 20-25 year old stand of Scots pine located in Central Sweden different plots were irrigated and treated with fertilizers in dry conditions and in combination with irrigation. The effects of these treatments on the nematode fauna were investigated. (2) The only significant effect on total abundance was a decrease in plots receiving fertilizers in dry conditions. The species dominance curves were little inftuenced by the treatments. However, pronounced changes in species composition occurred. The strongest effect was observed in the litter layer of the plots receiving water and fertilizers in combination. (3) Important effects of water were found for severa! genera and species. Water also increased frequency of egg-carrying adults. Application of fertilizers in wet and dry conditions depressed abundance of funga! feeders and omnivores. Bacterial feeders, on the contrary, seemed to be favoured when the fertilization was combined with irrigation.&quot;,&quot;issue&quot;:&quot;1&quot;,&quot;volume&quot;:&quot;21&quot;},&quot;isTemporary&quot;:false}]},{&quot;citationID&quot;:&quot;MENDELEY_CITATION_b488e3db-d6aa-4742-8a9a-258691f1de65&quot;,&quot;properties&quot;:{&quot;noteIndex&quot;:0},&quot;isEdited&quot;:false,&quot;manualOverride&quot;:{&quot;isManuallyOverridden&quot;:true,&quot;citeprocText&quot;:&quot;(X. Sun et al., 2013)&quot;,&quot;manualOverrideText&quot;:&quot;Sun et al., 2013&quot;},&quot;citationTag&quot;:&quot;MENDELEY_CITATION_v3_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&quot;,&quot;citationItems&quot;:[{&quot;id&quot;:&quot;df4759d1-5f27-300d-9bb2-357720c51c9a&quot;,&quot;itemData&quot;:{&quot;type&quot;:&quot;article-journal&quot;,&quot;id&quot;:&quot;df4759d1-5f27-300d-9bb2-357720c51c9a&quot;,&quot;title&quot;:&quot;Soil nematode responses to increases in nitrogen deposition and precipitation in a temperate forest&quot;,&quot;author&quot;:[{&quot;family&quot;:&quot;Sun&quot;,&quot;given&quot;:&quot;Xiaoming&quot;,&quot;parse-names&quot;:false,&quot;dropping-particle&quot;:&quot;&quot;,&quot;non-dropping-particle&quot;:&quot;&quot;},{&quot;family&quot;:&quot;Zhang&quot;,&quot;given&quot;:&quot;Xiaoke&quot;,&quot;parse-names&quot;:false,&quot;dropping-particle&quot;:&quot;&quot;,&quot;non-dropping-particle&quot;:&quot;&quot;},{&quot;family&quot;:&quot;Zhang&quot;,&quot;given&quot;:&quot;Shixiu&quot;,&quot;parse-names&quot;:false,&quot;dropping-particle&quot;:&quot;&quot;,&quot;non-dropping-particle&quot;:&quot;&quot;},{&quot;family&quot;:&quot;Dai&quot;,&quot;given&quot;:&quot;Guanhua&quot;,&quot;parse-names&quot;:false,&quot;dropping-particle&quot;:&quot;&quot;,&quot;non-dropping-particle&quot;:&quot;&quot;},{&quot;family&quot;:&quot;Han&quot;,&quot;given&quot;:&quot;Shijie&quot;,&quot;parse-names&quot;:false,&quot;dropping-particle&quot;:&quot;&quot;,&quot;non-dropping-particle&quot;:&quot;&quot;},{&quot;family&quot;:&quot;Liang&quot;,&quot;given&quot;:&quot;Wenju&quot;,&quot;parse-names&quot;:false,&quot;dropping-particle&quot;:&quot;&quot;,&quot;non-dropping-particle&quot;:&quot;&quot;}],&quot;container-title&quot;:&quot;PLoS ONE&quot;,&quot;container-title-short&quot;:&quot;PLoS One&quot;,&quot;DOI&quot;:&quot;10.1371/journal.pone.0082468&quot;,&quot;ISSN&quot;:&quot;19326203&quot;,&quot;issued&quot;:{&quot;date-parts&quot;:[[2013]]},&quot;abstract&quot;:&quot;The environmental changes arising from nitrogen (N) deposition and precipitation influence soil ecological processes in forest ecosystems. However, the corresponding effects of environmental changes on soil biota are poorly known. Soil nematodes are the important bioindicator of soil environmental change, and their responses play a key role in the feedbacks of terrestrial ecosystems to climate change. Therefore, to explore the responsive mechanisms of soil biota to N deposition and precipitation, soil nematode communities were studied after 3 years of environmental changes by water and/or N addition in a temperate forest of Changbai Mountain, Northeast China. The results showed that water combined with N addition treatment decreased the total nematode abundance in the organic horizon (O), while the opposite trend was found in the mineral horizon (A). Significant reductions in the abundances of fungivores, plant-parasites and omnivores-predators were also found in the water combined with N addition treatment. The significant effect of water interacted with N on the total nematode abundance and trophic groups indicated that the impacts of N on soil nematode communities were mediated by water availability. The synergistic effect of precipitation and N deposition on soil nematode communities was stronger than each effect alone. Structural equation modeling suggested water and N additions had direct effects on soil nematode communities. The feedback of soil nematodes to water and nitrogen addition was highly sensitive and our results indicate that minimal variations in soil properties such as those caused by climate changes can lead to severe changes in soil nematode communities. © 2013 Sun et al.&quot;,&quot;issue&quot;:&quot;12&quot;,&quot;volume&quot;:&quot;8&quot;},&quot;isTemporary&quot;:false}]},{&quot;citationID&quot;:&quot;MENDELEY_CITATION_d01062b4-32fb-4220-89f3-c015d3f57789&quot;,&quot;properties&quot;:{&quot;noteIndex&quot;:0},&quot;isEdited&quot;:false,&quot;manualOverride&quot;:{&quot;isManuallyOverridden&quot;:true,&quot;citeprocText&quot;:&quot;(F. Sun et al., 2020)&quot;,&quot;manualOverrideText&quot;:&quot;Sun et al., 2020&quot;},&quot;citationTag&quot;:&quot;MENDELEY_CITATION_v3_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&quot;,&quot;citationItems&quot;:[{&quot;id&quot;:&quot;c598c3d8-a841-3e05-897b-8a8eb5ba633e&quot;,&quot;itemData&quot;:{&quot;type&quot;:&quot;article-journal&quot;,&quot;id&quot;:&quot;c598c3d8-a841-3e05-897b-8a8eb5ba633e&quot;,&quot;title&quot;:&quot;Long-term increase in rainfall decreases soil organic phosphorus decomposition in tropical forests&quot;,&quot;author&quot;:[{&quot;family&quot;:&quot;Sun&quot;,&quot;given&quot;:&quot;Feng&quot;,&quot;parse-names&quot;:false,&quot;dropping-particle&quot;:&quot;&quot;,&quot;non-dropping-particle&quot;:&quot;&quot;},{&quot;family&quot;:&quot;Song&quot;,&quot;given&quot;:&quot;Chengjun&quot;,&quot;parse-names&quot;:false,&quot;dropping-particle&quot;:&quot;&quot;,&quot;non-dropping-particle&quot;:&quot;&quot;},{&quot;family&quot;:&quot;Wang&quot;,&quot;given&quot;:&quot;Mei&quot;,&quot;parse-names&quot;:false,&quot;dropping-particle&quot;:&quot;&quot;,&quot;non-dropping-particle&quot;:&quot;&quot;},{&quot;family&quot;:&quot;Lai&quot;,&quot;given&quot;:&quot;Derrick Y.F.&quot;,&quot;parse-names&quot;:false,&quot;dropping-particle&quot;:&quot;&quot;,&quot;non-dropping-particle&quot;:&quot;&quot;},{&quot;family&quot;:&quot;Tariq&quot;,&quot;given&quot;:&quot;Akash&quot;,&quot;parse-names&quot;:false,&quot;dropping-particle&quot;:&quot;&quot;,&quot;non-dropping-particle&quot;:&quot;&quot;},{&quot;family&quot;:&quot;Zeng&quot;,&quot;given&quot;:&quot;Fanjiang&quot;,&quot;parse-names&quot;:false,&quot;dropping-particle&quot;:&quot;&quot;,&quot;non-dropping-particle&quot;:&quot;&quot;},{&quot;family&quot;:&quot;Zhong&quot;,&quot;given&quot;:&quot;Qiuping&quot;,&quot;parse-names&quot;:false,&quot;dropping-particle&quot;:&quot;&quot;,&quot;non-dropping-particle&quot;:&quot;&quot;},{&quot;family&quot;:&quot;Wang&quot;,&quot;given&quot;:&quot;Faming&quot;,&quot;parse-names&quot;:false,&quot;dropping-particle&quot;:&quot;&quot;,&quot;non-dropping-particle&quot;:&quot;&quot;},{&quot;family&quot;:&quot;Li&quot;,&quot;given&quot;:&quot;Zhian&quot;,&quot;parse-names&quot;:false,&quot;dropping-particle&quot;:&quot;&quot;,&quot;non-dropping-particle&quot;:&quot;&quot;},{&quot;family&quot;:&quot;Peng&quot;,&quot;given&quot;:&quot;Changlian&quot;,&quot;parse-names&quot;:false,&quot;dropping-particle&quot;:&quot;&quot;,&quot;non-dropping-particle&quot;:&quot;&quot;}],&quot;container-title&quot;:&quot;Soil Biology and Biochemistry&quot;,&quot;container-title-short&quot;:&quot;Soil Biol Biochem&quot;,&quot;DOI&quot;:&quot;10.1016/j.soilbio.2020.108056&quot;,&quot;ISSN&quot;:&quot;00380717&quot;,&quot;issued&quot;:{&quot;date-parts&quot;:[[2020]]},&quot;abstract&quot;:&quot;Increased rainfall may affect soil phosphorus (P) cycling in tropical forest ecosystems, yet the key biotic and abiotic factors that govern soil organic P transformations remain unclear. In this study, we conducted a long-term (7 years) rainfall manipulation experiment in the field to examine the effects of increased rainfall (+25%) in the wet season on soil P dynamics in a tropical forest. We found that an increase in rainfall in the wet season enhanced the maximum P adsorption capacity of forest soil as a result of a greater availability of soil organic matter and organic iron (Fe)/aluminum (Al) oxides. Newly formed stable ternary complexes between soil organic matter, metals (Mn, Mg and Ca) and P increased the surface adsorption of soil organic P. Moreover, the alkaline phosphomonoesterase (ALP) activity was reduced under our experimental treatment owing to a decrease in the abundance of both ALP-producing bacteria (Bradyrhizobium and Methylobacterium being the dominant genera) and bacterivores (Rhabditis and Acrobeloides). Our findings demonstrated an overall negative impact of elevated rainfall in wet season on soil organic P decomposition in tropical forests through the enhancement of soil P adsorption capacity and the inhibition of soil ALP activities. Our results implied that a long-term rainfall increase in the wet season could increase soil organic P accumulation, which in turn further reduce soil P availability for plant uptake in the tropical forests.&quot;,&quot;volume&quot;:&quot;151&quot;},&quot;isTemporary&quot;:false}]},{&quot;citationID&quot;:&quot;MENDELEY_CITATION_7953f5af-9127-42e2-a9c2-9c37d971e619&quot;,&quot;properties&quot;:{&quot;noteIndex&quot;:0},&quot;isEdited&quot;:false,&quot;manualOverride&quot;:{&quot;isManuallyOverridden&quot;:true,&quot;citeprocText&quot;:&quot;(A. R. Taylor et al., 2004)&quot;,&quot;manualOverrideText&quot;:&quot;Taylor et al., 2004&quot;},&quot;citationTag&quot;:&quot;MENDELEY_CITATION_v3_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&quot;,&quot;citationItems&quot;:[{&quot;id&quot;:&quot;690c5bf4-426b-3a17-8865-2dfe98f1843b&quot;,&quot;itemData&quot;:{&quot;type&quot;:&quot;article-journal&quot;,&quot;id&quot;:&quot;690c5bf4-426b-3a17-8865-2dfe98f1843b&quot;,&quot;title&quot;:&quot;Response of different decomposer communities to the manipulation of moisture availability: Potential effects of changing precipitation patterns&quot;,&quot;author&quot;:[{&quot;family&quot;:&quot;Taylor&quot;,&quot;given&quot;:&quot;Astrid Rita&quot;,&quot;parse-names&quot;:false,&quot;dropping-particle&quot;:&quot;&quot;,&quot;non-dropping-particle&quot;:&quot;&quot;},{&quot;family&quot;:&quot;Schröter&quot;,&quot;given&quot;:&quot;Dagmar&quot;,&quot;parse-names&quot;:false,&quot;dropping-particle&quot;:&quot;&quot;,&quot;non-dropping-particle&quot;:&quot;&quot;},{&quot;family&quot;:&quot;Pflug&quot;,&quot;given&quot;:&quot;Anne&quot;,&quot;parse-names&quot;:false,&quot;dropping-particle&quot;:&quot;&quot;,&quot;non-dropping-particle&quot;:&quot;&quot;},{&quot;family&quot;:&quot;Wolters&quot;,&quot;given&quot;:&quot;Volkmar&quot;,&quot;parse-names&quot;:false,&quot;dropping-particle&quot;:&quot;&quot;,&quot;non-dropping-particle&quot;:&quot;&quot;}],&quot;container-title&quot;:&quot;Global Change Biology&quot;,&quot;container-title-short&quot;:&quot;Glob Chang Biol&quot;,&quot;DOI&quot;:&quot;10.1111/j.1365-2486.2004.00801.x&quot;,&quot;ISSN&quot;:&quot;13541013&quot;,&quot;issued&quot;:{&quot;date-parts&quot;:[[2004]]},&quot;abstract&quot;:&quot;The potential impacts of changes in precipitation patterns associated with global climate change on the relationship between soil community diversity and litter decomposition were investigated. For a period of ca. 5 months, two decomposer communities in litterbags (1000 and 45 μ mesh size) containing spruce litter were subjected to two irrigation treatments: constant and fluctuating (drying/rewetting) moisture conditions. The latter were expected to induce moisture stress on the decomposer communities. The two mesh sizes were used to exclude different faunal components from the decomposer communities. The 1000 μ mesh excluded only the macrofauna, whereas the 45 μm mesh excluded both the macro- and mesofauna. In the short-term perspective of the present study, mesofauna abundance showed no response to imposed fluctuating moisture conditions. Irrespective of the presence of mesofauna, mass loss, microbial biomass and the control mechanisms, regulating carbon mineralization appeared unaffected by fluctuating moisture conditions. The reduction in the functional/structural diversity of the decomposer communities in the 45 μm litterbags resulted in strongly increased Nematoda abundance but it did not alter the response of Nematoda to fluctuating moisture conditions. Processes in the nitrogen (N)-cycle and mass loss were sensitive indicators of changes in the structural and functional complexity of decomposer communities. However, a negative effect of fluctuating moisture conditions on extractable N was coupled to the presence of mesofauna. Extremes in rainfall patterns, generated by climate change, may have a negative impact on the availability of nutrients, particularly N, for plants. This effect could be amplified by an additional impoverishment in the structural and functional complexity of the respective decomposer communities. © 2004 Blackwell Publishing Ltd.&quot;,&quot;issue&quot;:&quot;8&quot;,&quot;volume&quot;:&quot;10&quot;},&quot;isTemporary&quot;:false}]},{&quot;citationID&quot;:&quot;MENDELEY_CITATION_2d6934ba-5cca-4c4a-8901-b1898f59ac65&quot;,&quot;properties&quot;:{&quot;noteIndex&quot;:0},&quot;isEdited&quot;:false,&quot;manualOverride&quot;:{&quot;isManuallyOverridden&quot;:true,&quot;citeprocText&quot;:&quot;(Tsiafouli et al., 2005)&quot;,&quot;manualOverrideText&quot;:&quot;Tsiafouli et al., 2005&quot;},&quot;citationTag&quot;:&quot;MENDELEY_CITATION_v3_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&quot;,&quot;citationItems&quot;:[{&quot;id&quot;:&quot;6e6c4543-34f8-33f2-b3f3-5ecb4d149c6a&quot;,&quot;itemData&quot;:{&quot;type&quot;:&quot;article-journal&quot;,&quot;id&quot;:&quot;6e6c4543-34f8-33f2-b3f3-5ecb4d149c6a&quot;,&quot;title&quot;:&quot;Responses of soil microarthropods to experimental short-term manipulations of soil moisture&quot;,&quot;author&quot;:[{&quot;family&quot;:&quot;Tsiafouli&quot;,&quot;given&quot;:&quot;Maria A.&quot;,&quot;parse-names&quot;:false,&quot;dropping-particle&quot;:&quot;&quot;,&quot;non-dropping-particle&quot;:&quot;&quot;},{&quot;family&quot;:&quot;Kallimanis&quot;,&quot;given&quot;:&quot;Athanasios S.&quot;,&quot;parse-names&quot;:false,&quot;dropping-particle&quot;:&quot;&quot;,&quot;non-dropping-particle&quot;:&quot;&quot;},{&quot;family&quot;:&quot;Katana&quot;,&quot;given&quot;:&quot;Eleni&quot;,&quot;parse-names&quot;:false,&quot;dropping-particle&quot;:&quot;&quot;,&quot;non-dropping-particle&quot;:&quot;&quot;},{&quot;family&quot;:&quot;Stamou&quot;,&quot;given&quot;:&quot;George P.&quot;,&quot;parse-names&quot;:false,&quot;dropping-particle&quot;:&quot;&quot;,&quot;non-dropping-particle&quot;:&quot;&quot;},{&quot;family&quot;:&quot;Sgardelis&quot;,&quot;given&quot;:&quot;Stefanos P.&quot;,&quot;parse-names&quot;:false,&quot;dropping-particle&quot;:&quot;&quot;,&quot;non-dropping-particle&quot;:&quot;&quot;}],&quot;container-title&quot;:&quot;Applied Soil Ecology&quot;,&quot;DOI&quot;:&quot;10.1016/j.apsoil.2004.10.002&quot;,&quot;ISSN&quot;:&quot;09291393&quot;,&quot;issued&quot;:{&quot;date-parts&quot;:[[2005]]},&quot;abstract&quot;:&quot;In this study we experimentally manipulated the precipitation pattern (frequency and intensity) in a Mediterranean pine forest on Mt. Holomon (northern Greece) in order to investigate the response of soil microarthropods (Collembola and oribatid mites). Our experimental treatments included drought, frequent and infrequent irrigation and lasted for 4 months. The treatments affected soil water content, maximum soil temperature and diversity of soil microarthropods. Compared to the undisturbed surrounding area, drought decreased soil water content as well as microarthropod species richness and increased maximum soil temperature. Irrigation treatments increased soil water content and microarthropod species richness. Infrequent irrigation increased maximum soil temperature. Oribatid mites and Collembola responded differently to the irrigation treatments. The collembolan community showed higher species evenness and diversity in the frequently irrigated plots and the oribatid mite community in the infrequently irrigated ones. Our results indicate that irrigation pattern (and the corresponding changes in soil moisture) will have an impact on soil ecosystems in complicated non-linear ways. © 2004 Elsevier B.V. All rights reserved.&quot;,&quot;issue&quot;:&quot;1&quot;,&quot;volume&quot;:&quot;29&quot;,&quot;container-title-short&quot;:&quot;&quot;},&quot;isTemporary&quot;:false}]},{&quot;citationID&quot;:&quot;MENDELEY_CITATION_0b2802b4-4ddf-433f-b3aa-9834b6d3711f&quot;,&quot;properties&quot;:{&quot;noteIndex&quot;:0},&quot;isEdited&quot;:false,&quot;manualOverride&quot;:{&quot;isManuallyOverridden&quot;:true,&quot;citeprocText&quot;:&quot;(Tsiafouli et al., 2018)&quot;,&quot;manualOverrideText&quot;:&quot;Tsiafouli, Monokrousos and Sgardelis, 2018&quot;},&quot;citationTag&quot;:&quot;MENDELEY_CITATION_v3_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&quot;,&quot;citationItems&quot;:[{&quot;id&quot;:&quot;1f661f8a-7868-38e1-8528-9c0e5a3ba1b8&quot;,&quot;itemData&quot;:{&quot;type&quot;:&quot;article-journal&quot;,&quot;id&quot;:&quot;1f661f8a-7868-38e1-8528-9c0e5a3ba1b8&quot;,&quot;title&quot;:&quot;Drought in spring increases microbial carbon loss through respiration in a Mediterranean pine forest&quot;,&quot;author&quot;:[{&quot;family&quot;:&quot;Tsiafouli&quot;,&quot;given&quot;:&quot;Maria A.&quot;,&quot;parse-names&quot;:false,&quot;dropping-particle&quot;:&quot;&quot;,&quot;non-dropping-particle&quot;:&quot;&quot;},{&quot;family&quot;:&quot;Monokrousos&quot;,&quot;given&quot;:&quot;Nikolaos&quot;,&quot;parse-names&quot;:false,&quot;dropping-particle&quot;:&quot;&quot;,&quot;non-dropping-particle&quot;:&quot;&quot;},{&quot;family&quot;:&quot;Sgardelis&quot;,&quot;given&quot;:&quot;Stefanos P.&quot;,&quot;parse-names&quot;:false,&quot;dropping-particle&quot;:&quot;&quot;,&quot;non-dropping-particle&quot;:&quot;&quot;}],&quot;container-title&quot;:&quot;Soil Biology and Biochemistry&quot;,&quot;container-title-short&quot;:&quot;Soil Biol Biochem&quot;,&quot;DOI&quot;:&quot;10.1016/j.soilbio.2018.01.010&quot;,&quot;ISSN&quot;:&quot;00380717&quot;,&quot;issued&quot;:{&quot;date-parts&quot;:[[2018]]},&quot;abstract&quot;:&quot;We investigated the effect of drought in spring (earlier onset of summer drought) on litter decomposition in a Mediterranean pine forest, in Greece. We exposed litterbags filled with decomposed or fresh pine litter in the forest floor from January to November and simulated drought from April to May (season with usually high activity in soil). The drought treatment resulted in a significant increase of microbial respiration and litter weight loss and a decrease of microbial C. Both litter types were similarly affected by drought, but differed in parameters related to decomposer community succession (Collembola and Acari abundances, organic C and N, microbial N). Our results indicate that drought during the highly biologically active season might have significant implications for soil Carbon sequestration/storage.&quot;,&quot;volume&quot;:&quot;119&quot;},&quot;isTemporary&quot;:false}]},{&quot;citationID&quot;:&quot;MENDELEY_CITATION_b4b62695-c7fe-4441-98aa-52b0df20bf79&quot;,&quot;properties&quot;:{&quot;noteIndex&quot;:0},&quot;isEdited&quot;:false,&quot;manualOverride&quot;:{&quot;isManuallyOverridden&quot;:true,&quot;citeprocText&quot;:&quot;(H. Wang et al., 2021)&quot;,&quot;manualOverrideText&quot;:&quot;Wang et al., 2021&quot;},&quot;citationTag&quot;:&quot;MENDELEY_CITATION_v3_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&quot;,&quot;citationItems&quot;:[{&quot;id&quot;:&quot;6d4720cb-3cb1-3fec-9808-c5ab15342f1e&quot;,&quot;itemData&quot;:{&quot;type&quot;:&quot;article-journal&quot;,&quot;id&quot;:&quot;6d4720cb-3cb1-3fec-9808-c5ab15342f1e&quot;,&quot;title&quot;:&quot;Long-term nitrogen addition and precipitation reduction decrease soil nematode community diversity in a temperate forest&quot;,&quot;author&quot;:[{&quot;family&quot;:&quot;Wang&quot;,&quot;given&quot;:&quot;Honglin&quot;,&quot;parse-names&quot;:false,&quot;dropping-particle&quot;:&quot;&quot;,&quot;non-dropping-particle&quot;:&quot;&quot;},{&quot;family&quot;:&quot;Liu&quot;,&quot;given&quot;:&quot;Guancheng&quot;,&quot;parse-names&quot;:false,&quot;dropping-particle&quot;:&quot;&quot;,&quot;non-dropping-particle&quot;:&quot;&quot;},{&quot;family&quot;:&quot;Huang&quot;,&quot;given&quot;:&quot;Binbin&quot;,&quot;parse-names&quot;:false,&quot;dropping-particle&quot;:&quot;&quot;,&quot;non-dropping-particle&quot;:&quot;&quot;},{&quot;family&quot;:&quot;Wang&quot;,&quot;given&quot;:&quot;Xiaochun&quot;,&quot;parse-names&quot;:false,&quot;dropping-particle&quot;:&quot;&quot;,&quot;non-dropping-particle&quot;:&quot;&quot;},{&quot;family&quot;:&quot;Xing&quot;,&quot;given&quot;:&quot;Yajuan&quot;,&quot;parse-names&quot;:false,&quot;dropping-particle&quot;:&quot;&quot;,&quot;non-dropping-particle&quot;:&quot;&quot;},{&quot;family&quot;:&quot;Wang&quot;,&quot;given&quot;:&quot;Qinggui&quot;,&quot;parse-names&quot;:false,&quot;dropping-particle&quot;:&quot;&quot;,&quot;non-dropping-particle&quot;:&quot;&quot;}],&quot;container-title&quot;:&quot;Applied Soil Ecology&quot;,&quot;DOI&quot;:&quot;10.1016/j.apsoil.2021.103895&quot;,&quot;ISSN&quot;:&quot;09291393&quot;,&quot;issued&quot;:{&quot;date-parts&quot;:[[2021]]},&quot;abstract&quot;:&quot;Terrestrial ecosystems are driven by different global change factors, such as atmospheric nitrogen deposition and precipitation reduction. Nitrogen deposition and precipitation reduction have a great impact on the above- and underground processes. Most previous studies mainly focused on the effects of nitrogen deposition and/or precipitation reduction on aboveground processes, while the effects on underground processes were relatively scarce. As an important part of the underground soil food web, soil nematode community occupies different nutritional niches and is sensitive to external disturbances, and it is often used as indicator for studying underground processes. However, we know little about the response of soil nematode community to nitrogen deposition and/or precipitation reduction. Here, we used a 10-year of factorial manipulation by applying nitrogen solution and reducing the amount of precipitation to the soil, and to investigate the responses of soil nematode community to nitrogen deposition and/or precipitation reduction in a temperate forest. We expected that nitrogen addition could promote while precipitation inhibited the activity of soil nematode community. Furthermore, we expected nitrogen addition and precipitation could have interactive effect on soil nematode community. Our results found that nitrogen addition and/or precipitation reduction treatment caused significant changes in the composition of soil nematode community. Nitrogen addition and nitrogen addition combined with precipitation reduction induced negative effects and significantly decreased the abundance and diversity of soil nematode community, while precipitation reduction only decreased the abundance of soil nematode community. Nitrogen addition and precipitation reduction had synergistic effect on soil nematode community with higher trophic levels. Compared with precipitation reduction treatment, the negative effect of nitrogen addition on soil nematode community was more severe. According to the structural equation model (SEM), we found that nitrogen addition and precipitation reduction could affect the abundance of soil nematode community by affecting the plant richness and soil pH. Since the decrease of enrichment index (EI) and the increase of structure index (SI), our research results revealed that nitrogen addition could lead to soil food web in a lower nutrients available condition.&quot;,&quot;volume&quot;:&quot;162&quot;,&quot;container-title-short&quot;:&quot;&quot;},&quot;isTemporary&quot;:false}]},{&quot;citationID&quot;:&quot;MENDELEY_CITATION_a219f7da-2cef-4529-94d3-1b0220f23761&quot;,&quot;properties&quot;:{&quot;noteIndex&quot;:0},&quot;isEdited&quot;:false,&quot;manualOverride&quot;:{&quot;isManuallyOverridden&quot;:true,&quot;citeprocText&quot;:&quot;(R. S. Williams et al., 2014)&quot;,&quot;manualOverrideText&quot;:&quot;Williams et al., 2014&quot;},&quot;citationTag&quot;:&quot;MENDELEY_CITATION_v3_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&quot;,&quot;citationItems&quot;:[{&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bd1a1da8-218d-4d1d-af01-035bcf4d12fd&quot;,&quot;properties&quot;:{&quot;noteIndex&quot;:0},&quot;isEdited&quot;:false,&quot;manualOverride&quot;:{&quot;isManuallyOverridden&quot;:true,&quot;citeprocText&quot;:&quot;(Wise &amp;#38; Lensing, 2019)&quot;,&quot;manualOverrideText&quot;:&quot;Wise and Lensing, 2019&quot;},&quot;citationTag&quot;:&quot;MENDELEY_CITATION_v3_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&quot;,&quot;citationItems&quot;:[{&quot;id&quot;:&quot;2334972f-850f-38fc-a2f5-23e0efd46ee4&quot;,&quot;itemData&quot;:{&quot;type&quot;:&quot;article-journal&quot;,&quot;id&quot;:&quot;2334972f-850f-38fc-a2f5-23e0efd46ee4&quot;,&quot;title&quot;:&quot;Impacts of rainfall extremes predicted by climate-change models on major trophic groups in the leaf litter arthropod community&quot;,&quot;author&quot;:[{&quot;family&quot;:&quot;Wise&quot;,&quot;given&quot;:&quot;David H.&quot;,&quot;parse-names&quot;:false,&quot;dropping-particle&quot;:&quot;&quot;,&quot;non-dropping-particle&quot;:&quot;&quot;},{&quot;family&quot;:&quot;Lensing&quot;,&quot;given&quot;:&quot;Janet R.&quot;,&quot;parse-names&quot;:false,&quot;dropping-particle&quot;:&quot;&quot;,&quot;non-dropping-particle&quot;:&quot;&quot;}],&quot;container-title&quot;:&quot;Journal of Animal Ecology&quot;,&quot;DOI&quot;:&quot;10.1111/1365-2656.13046&quot;,&quot;ISSN&quot;:&quot;13652656&quot;,&quot;issued&quot;:{&quot;date-parts&quot;:[[2019]]},&quot;abstract&quot;:&quot;Arthropods in the leaf litter layer of forest soils influence ecosystem processes such as decomposition. Climate-change models predict both increases and decreases in average rainfall. Increased drought may have greater impacts on the litter arthropod community. In addition to affecting survival or behaviour of desiccation-sensitive species, lower rainfall may indirectly lower abundances of consumers that graze drought-stressed fungi, with repercussions for higher trophic levels. We tested the hypothesis that trophic structure will differ between the two rainfall scenarios. In particular, we hypothesized that densities of several broadly defined trophic groupings of arthropods would be lower under reduced rainfall. To test this hypothesis, we used sprinklers to impose two rainfall treatments during three growing seasons in roofed, fenced 14-m2 plots and documented changes in abundance from initial, pre-treatment densities of 39 arthropod taxa. Experimental plots were subjected to either LOW (fortnightly) or HIGH (weekly) average rainfall based upon climate models and the previous 100 years of regional weekly averages. Unroofed open plots, our reference treatment (REF), experienced higher than average rainfall during the experiment. The two rainfall extremes produced clear negative effects of lowered rainfall on major trophic groups. Broad categories of fungivores, detritivores and predators were more abundant in HIGH than LOW plots by the final year. Springtails (Collembola), which graze fungal hyphae, were 3× more abundant in the HIGH rainfall treatment. Taxa of larger-bodied fungivores and detritivores, spiders (Araneae), and non-spider predators were 2× more abundant under HIGH rainfall. Densities of mites (Acari), which include fungivores, detritivores and predators, were 1.5× greater in HIGH rainfall plots. Abundances and community structure of arthropods were similar in REF and experimental plots, showing that effects of rainfall uncovered in the experiment are applicable to nature. This pattern suggests that changes in rainfall will alter bottom-up control processes in a critical detritus-based food web of deciduous forests. Our results, in conjunction with other findings on the impact of desiccation on arthropods and fungal growth, suggest that drier conditions will depress densities of fungal consumers, causing declines in higher trophic levels, with possible impacts on soil processes and the larger forest food web.&quot;,&quot;issue&quot;:&quot;10&quot;,&quot;volume&quot;:&quot;88&quot;,&quot;container-title-short&quot;:&quot;&quot;},&quot;isTemporary&quot;:false}]},{&quot;citationID&quot;:&quot;MENDELEY_CITATION_8d30f2dc-de9f-4ed6-b807-caa25a7e63b3&quot;,&quot;properties&quot;:{&quot;noteIndex&quot;:0},&quot;isEdited&quot;:false,&quot;manualOverride&quot;:{&quot;isManuallyOverridden&quot;:false,&quot;citeprocText&quot;:&quot;(Lindberg et al., 2002; R. S. Williams et al., 2014)&quot;,&quot;manualOverrideText&quot;:&quot;&quot;},&quot;citationTag&quot;:&quot;MENDELEY_CITATION_v3_eyJjaXRhdGlvbklEIjoiTUVOREVMRVlfQ0lUQVRJT05fOGQzMGYyZGMtZGU5Zi00ZWQ2LWI4MDctY2FhMjVhN2U2M2Iz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quot;,&quot;citationItems&quot;:[{&quot;id&quot;:&quot;dadd5d57-df41-3939-a7b3-a7e136bf4e0a&quot;,&quot;itemData&quot;:{&quot;type&quot;:&quot;article-journal&quot;,&quot;id&quot;:&quot;dadd5d57-df41-3939-a7b3-a7e136bf4e0a&quot;,&quot;title&quot;:&quot;Effects of experimental irrigation and drought on the composition and diversity of soil fauna in a coniferous stand&quot;,&quot;author&quot;:[{&quot;family&quot;:&quot;Lindberg&quot;,&quot;given&quot;:&quot;Niklas&quot;,&quot;parse-names&quot;:false,&quot;dropping-particle&quot;:&quot;&quot;,&quot;non-dropping-particle&quot;:&quot;&quot;},{&quot;family&quot;:&quot;Engtsson&quot;,&quot;given&quot;:&quot;Jan B.&quot;,&quot;parse-names&quot;:false,&quot;dropping-particle&quot;:&quot;&quot;,&quot;non-dropping-particle&quot;:&quot;&quot;},{&quot;family&quot;:&quot;Persson&quot;,&quot;given&quot;:&quot;Tryggve&quot;,&quot;parse-names&quot;:false,&quot;dropping-particle&quot;:&quot;&quot;,&quot;non-dropping-particle&quot;:&quot;&quot;}],&quot;container-title&quot;:&quot;Journal of Applied Ecology&quot;,&quot;DOI&quot;:&quot;10.1046/j.1365-2664.2002.00769.x&quot;,&quot;ISSN&quot;:&quot;00218901&quot;,&quot;issued&quot;:{&quot;date-parts&quot;:[[2002]]},&quot;abstract&quot;:&quot;1. The effects of experimental long-term summer drought and irrigation on soil fauna were studied in a Norway spruce stand in south-western Sweden. The treatments, carried out over 8 and 10 years respectively, were chosen to simulate two scenarios of climate change, involving drier and wetter summers. 2. Different microarthropod communities developed in the different treatments. The abundances of enchytraeids, mesostigmatid mites and macroarthropod predators were all lowest in the drought plots. Drought decreased and irrigation increased the abundance and diversity of Oribatida. Drought decreased the abundance of Collembola. 3. The dominance structure of Oribatida and Collembola also changed, but less markedly. Drought affected community composition of both groups more than irrigation. 4. The study confirms that soil microarthropods can be useful environmental indicators, but their responses did not support the widely held view that deviations from a log-normal dominance structure indicates a stressed community. 5. The results also indicate that a drier climate with summer drought will lead to the local extinction of some soil animal species in this region.&quot;,&quot;issue&quot;:&quot;6&quot;,&quot;volume&quot;:&quot;39&quot;,&quot;container-title-short&quot;:&quot;&quot;},&quot;isTemporary&quot;:false},{&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85a95c3d-0f50-4154-b113-b265fe4e3d92&quot;,&quot;properties&quot;:{&quot;noteIndex&quot;:0},&quot;isEdited&quot;:false,&quot;manualOverride&quot;:{&quot;isManuallyOverridden&quot;:false,&quot;citeprocText&quot;:&quot;(Luo et al., 2017; Zhang et al., 2018)&quot;,&quot;manualOverrideText&quot;:&quot;&quot;},&quot;citationTag&quot;:&quot;MENDELEY_CITATION_v3_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&quot;,&quot;citationItems&quot;:[{&quot;id&quot;:&quot;2f810ee0-c989-3b32-bc30-4747a692cf92&quot;,&quot;itemData&quot;:{&quot;type&quot;:&quot;article&quot;,&quot;id&quot;:&quot;2f810ee0-c989-3b32-bc30-4747a692cf92&quot;,&quot;title&quot;:&quot;Nonlinear responses of land ecosystems to variation in precipitation&quot;,&quot;author&quot;:[{&quot;family&quot;:&quot;Luo&quot;,&quot;given&quot;:&quot;Yiqi&quot;,&quot;parse-names&quot;:false,&quot;dropping-particle&quot;:&quot;&quot;,&quot;non-dropping-particle&quot;:&quot;&quot;},{&quot;family&quot;:&quot;Jiang&quot;,&quot;given&quot;:&quot;Lifen&quot;,&quot;parse-names&quot;:false,&quot;dropping-particle&quot;:&quot;&quot;,&quot;non-dropping-particle&quot;:&quot;&quot;},{&quot;family&quot;:&quot;Niu&quot;,&quot;given&quot;:&quot;Shuli&quot;,&quot;parse-names&quot;:false,&quot;dropping-particle&quot;:&quot;&quot;,&quot;non-dropping-particle&quot;:&quot;&quot;},{&quot;family&quot;:&quot;Zhou&quot;,&quot;given&quot;:&quot;Xuhui&quot;,&quot;parse-names&quot;:false,&quot;dropping-particle&quot;:&quot;&quot;,&quot;non-dropping-particle&quot;:&quot;&quot;}],&quot;container-title&quot;:&quot;New Phytologist&quot;,&quot;DOI&quot;:&quot;10.1111/nph.14476&quot;,&quot;ISSN&quot;:&quot;14698137&quot;,&quot;issued&quot;:{&quot;date-parts&quot;:[[2017]]},&quot;issue&quot;:&quot;1&quot;,&quot;volume&quot;:&quot;214&quot;,&quot;container-title-short&quot;:&quot;&quot;},&quot;isTemporary&quot;:false},{&quot;id&quot;:&quot;ac2298e0-4751-3c59-9e42-09612daee172&quot;,&quot;itemData&quot;:{&quot;type&quot;:&quot;article-journal&quot;,&quot;id&quot;:&quot;ac2298e0-4751-3c59-9e42-09612daee172&quot;,&quot;title&quot;:&quot;Changes in soil physical and chemical properties after short drought stress in semi-humid forests&quot;,&quot;author&quot;:[{&quot;family&quot;:&quot;Zhang&quot;,&quot;given&quot;:&quot;Qingyin&quot;,&quot;parse-names&quot;:false,&quot;dropping-particle&quot;:&quot;&quot;,&quot;non-dropping-particle&quot;:&quot;&quot;},{&quot;family&quot;:&quot;Shao&quot;,&quot;given&quot;:&quot;Mingan&quot;,&quot;parse-names&quot;:false,&quot;dropping-particle&quot;:&quot;&quot;,&quot;non-dropping-particle&quot;:&quot;&quot;},{&quot;family&quot;:&quot;Jia&quot;,&quot;given&quot;:&quot;Xiaoxu&quot;,&quot;parse-names&quot;:false,&quot;dropping-particle&quot;:&quot;&quot;,&quot;non-dropping-particle&quot;:&quot;&quot;},{&quot;family&quot;:&quot;Wei&quot;,&quot;given&quot;:&quot;Xiaorong&quot;,&quot;parse-names&quot;:false,&quot;dropping-particle&quot;:&quot;&quot;,&quot;non-dropping-particle&quot;:&quot;&quot;}],&quot;accessed&quot;:{&quot;date-parts&quot;:[[2022,5,23]]},&quot;DOI&quot;:&quot;10.1016/j.geoderma.2018.11.051&quot;,&quot;URL&quot;:&quot;https://doi.org/10.1016/j.geoderma.2018.11.051&quot;,&quot;issued&quot;:{&quot;date-parts&quot;:[[2018]]},&quot;container-title-short&quot;:&quot;&quot;},&quot;isTemporary&quot;:false}]},{&quot;citationID&quot;:&quot;MENDELEY_CITATION_588a228a-3753-4b17-a5ea-45456d875185&quot;,&quot;properties&quot;:{&quot;noteIndex&quot;:0},&quot;isEdited&quot;:false,&quot;manualOverride&quot;:{&quot;isManuallyOverridden&quot;:false,&quot;citeprocText&quot;:&quot;(J. Bengtsson, 2002)&quot;,&quot;manualOverrideText&quot;:&quot;&quot;},&quot;citationTag&quot;:&quot;MENDELEY_CITATION_v3_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&quot;,&quot;citationItems&quot;:[{&quot;id&quot;:&quot;d8363961-058d-3635-a946-406f75ca397b&quot;,&quot;itemData&quot;:{&quot;type&quot;:&quot;article-journal&quot;,&quot;id&quot;:&quot;d8363961-058d-3635-a946-406f75ca397b&quot;,&quot;title&quot;:&quot;Disturbance and resilience in soil animal communities&quot;,&quot;author&quot;:[{&quot;family&quot;:&quot;Bengtsson&quot;,&quot;given&quot;:&quot;Janne&quot;,&quot;parse-names&quot;:false,&quot;dropping-particle&quot;:&quot;&quot;,&quot;non-dropping-particle&quot;:&quot;&quot;}],&quot;container-title&quot;:&quot;European Journal of Soil Biology&quot;,&quot;container-title-short&quot;:&quot;Eur J Soil Biol&quot;,&quot;DOI&quot;:&quot;10.1016/S1164-5563(02)01133-0&quot;,&quot;ISSN&quot;:&quot;11645563&quot;,&quot;issued&quot;:{&quot;date-parts&quot;:[[2002]]},&quot;abstract&quot;:&quot;I discuss basic ecological concepts on disturbance and resilience, and give examples from forest soils. There are basically three types of disturbances: (i) pulse disturbances that are parts of ecosystem dynamics and to which most organisms are adapted, (ii) large infrequent disturbances, and (iii) press disturbances, which are usually anthropogenic and to which organisms are seldom pre-adapted. Resilience has two meanings, engineering resilience and ecological resilience. Ecological resilience recognizes that ecosystems have several stability domains and no fixed global equilibria. It is often the most relevant in ecology, and is defined as the magnitude of disturbance that can be absorbed by an ecosystem before its structure and the processes controlling its behaviour change, and it moves into another stability domain. Diversity and heterogeneity are necessary for long-term ecological resilience. I propose that reorganization of soil communities usually takes a long time and involves dynamic interactions between many species. Single snapshots are insufficient to examine resilience. Small-scale studies and experiments are not necessarily relevant for large-scale landscape changes. Key questions deal with the ability of species to recolonize disturbed areas by dispersal, the survival of species and structures in disturbed areas, and how these processes contribute to ecological resilience. © 2002 Éditions scientifiques et médicales Elsevier SAS. All rights reserved.&quot;,&quot;issue&quot;:&quot;2&quot;,&quot;volume&quot;:&quot;38&quot;},&quot;isTemporary&quot;:false}]},{&quot;citationID&quot;:&quot;MENDELEY_CITATION_1bde85ce-29fb-4d01-aba0-766172282943&quot;,&quot;properties&quot;:{&quot;noteIndex&quot;:0},&quot;isEdited&quot;:false,&quot;manualOverride&quot;:{&quot;isManuallyOverridden&quot;:false,&quot;citeprocText&quot;:&quot;(Young et al., 1998)&quot;,&quot;manualOverrideText&quot;:&quot;&quot;},&quot;citationTag&quot;:&quot;MENDELEY_CITATION_v3_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&quot;,&quot;citationItems&quot;:[{&quot;id&quot;:&quot;c77a68f6-11e6-3373-98ec-32097db05439&quot;,&quot;itemData&quot;:{&quot;type&quot;:&quot;article-journal&quot;,&quot;id&quot;:&quot;c77a68f6-11e6-3373-98ec-32097db05439&quot;,&quot;title&quot;:&quot;The interaction of soil biota and soil structure under global change&quot;,&quot;author&quot;:[{&quot;family&quot;:&quot;Young&quot;,&quot;given&quot;:&quot;Iain M.&quot;,&quot;parse-names&quot;:false,&quot;dropping-particle&quot;:&quot;&quot;,&quot;non-dropping-particle&quot;:&quot;&quot;},{&quot;family&quot;:&quot;Blanchart&quot;,&quot;given&quot;:&quot;Eric&quot;,&quot;parse-names&quot;:false,&quot;dropping-particle&quot;:&quot;&quot;,&quot;non-dropping-particle&quot;:&quot;&quot;},{&quot;family&quot;:&quot;Chenu&quot;,&quot;given&quot;:&quot;Claire&quot;,&quot;parse-names&quot;:false,&quot;dropping-particle&quot;:&quot;&quot;,&quot;non-dropping-particle&quot;:&quot;&quot;},{&quot;family&quot;:&quot;Dangerfield&quot;,&quot;given&quot;:&quot;Mark&quot;,&quot;parse-names&quot;:false,&quot;dropping-particle&quot;:&quot;&quot;,&quot;non-dropping-particle&quot;:&quot;&quot;},{&quot;family&quot;:&quot;Fragoso&quot;,&quot;given&quot;:&quot;Carlos&quot;,&quot;parse-names&quot;:false,&quot;dropping-particle&quot;:&quot;&quot;,&quot;non-dropping-particle&quot;:&quot;&quot;},{&quot;family&quot;:&quot;Grimaldi&quot;,&quot;given&quot;:&quot;Michel&quot;,&quot;parse-names&quot;:false,&quot;dropping-particle&quot;:&quot;&quot;,&quot;non-dropping-particle&quot;:&quot;&quot;},{&quot;family&quot;:&quot;Ingram&quot;,&quot;given&quot;:&quot;John&quot;,&quot;parse-names&quot;:false,&quot;dropping-particle&quot;:&quot;&quot;,&quot;non-dropping-particle&quot;:&quot;&quot;},{&quot;family&quot;:&quot;Monrozier&quot;,&quot;given&quot;:&quot;Lucile Jocteur&quot;,&quot;parse-names&quot;:false,&quot;dropping-particle&quot;:&quot;&quot;,&quot;non-dropping-particle&quot;:&quot;&quot;}],&quot;container-title&quot;:&quot;Global Change Biology&quot;,&quot;DOI&quot;:&quot;10.1046/j.1365-2486.1998.00194.x&quot;,&quot;ISSN&quot;:&quot;13541013&quot;,&quot;issued&quot;:{&quot;date-parts&quot;:[[1998]]},&quot;abstract&quot;:&quot;The structural framework of soil mediates all soil processes, at all relevant scales. The spatio-temporal heterogeneity prevalent in most soils underpins the majority of biological diversity in soil, providing refuge sites for prey against predator, flow paths for biota to move, or be moved, and localized pools of substrate for biota to multiply. Just as importantly, soil biota play a crucial role in mediating soil structure: bacteria and fungi aggregate and stabilize structure at small scales (μm-cm) and earthworms and termites stabilize and create larger-scale structures (mm-m). The stability of this two-way interaction of structure and biota relations is crucial to the sustainability of the ecosystem. Soil is constantly reacting to changes in microclimates, and many of the soil-plant-microbe processes rely on the functioning of subtle chemical and physical gradients. The effect of global change on soil structure-biota interactions may be significant, through alterations in precipitation, temperature events, or land-use. Nonetheless, because of the complexity and the ubiquitous heterogeneity of these interactions, it is difficult to extrapolate from general qualitative predictions of the effects of perturbations to specific reactions. This paper reviews some of the main soil structure-biota interactions, particularly focusing on soil stability, and the role of biota mediating soil structures. The effect of alterations in climate and land-use on these interactions is investigated. Several case studies of the effect of land-use change are presented.&quot;,&quot;issue&quot;:&quot;7&quot;,&quot;volume&quot;:&quot;4&quot;,&quot;container-title-short&quot;:&quot;Glob Chang Biol&quot;},&quot;isTemporary&quot;:false}]},{&quot;citationID&quot;:&quot;MENDELEY_CITATION_fbbe70a4-e28c-40a7-95d7-3e25bcc6d9dc&quot;,&quot;properties&quot;:{&quot;noteIndex&quot;:0},&quot;isEdited&quot;:false,&quot;manualOverride&quot;:{&quot;isManuallyOverridden&quot;:false,&quot;citeprocText&quot;:&quot;(Zhou et al., 2022)&quot;,&quot;manualOverrideText&quot;:&quot;&quot;},&quot;citationTag&quot;:&quot;MENDELEY_CITATION_v3_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&quot;,&quot;citationItems&quot;:[{&quot;id&quot;:&quot;04265ec6-6a57-32f7-b7fe-d7e639892067&quot;,&quot;itemData&quot;:{&quot;type&quot;:&quot;article-journal&quot;,&quot;id&quot;:&quot;04265ec6-6a57-32f7-b7fe-d7e639892067&quot;,&quot;title&quot;:&quot;A synthesis of soil nematode responses to global change factors&quot;,&quot;author&quot;:[{&quot;family&quot;:&quot;Zhou&quot;,&quot;given&quot;:&quot;Juan&quot;,&quot;parse-names&quot;:false,&quot;dropping-particle&quot;:&quot;&quot;,&quot;non-dropping-particle&quot;:&quot;&quot;},{&quot;family&quot;:&quot;Wu&quot;,&quot;given&quot;:&quot;Jianping&quot;,&quot;parse-names&quot;:false,&quot;dropping-particle&quot;:&quot;&quot;,&quot;non-dropping-particle&quot;:&quot;&quot;},{&quot;family&quot;:&quot;Huang&quot;,&quot;given&quot;:&quot;Jingxing&quot;,&quot;parse-names&quot;:false,&quot;dropping-particle&quot;:&quot;&quot;,&quot;non-dropping-particle&quot;:&quot;&quot;},{&quot;family&quot;:&quot;Sheng&quot;,&quot;given&quot;:&quot;Xiongjie&quot;,&quot;parse-names&quot;:false,&quot;dropping-particle&quot;:&quot;&quot;,&quot;non-dropping-particle&quot;:&quot;&quot;},{&quot;family&quot;:&quot;Dou&quot;,&quot;given&quot;:&quot;Xiaolin&quot;,&quot;parse-names&quot;:false,&quot;dropping-particle&quot;:&quot;&quot;,&quot;non-dropping-particle&quot;:&quot;&quot;},{&quot;family&quot;:&quot;Lu&quot;,&quot;given&quot;:&quot;Meng&quot;,&quot;parse-names&quot;:false,&quot;dropping-particle&quot;:&quot;&quot;,&quot;non-dropping-particle&quot;:&quot;&quot;}],&quot;container-title&quot;:&quot;Soil Biology and Biochemistry&quot;,&quot;DOI&quot;:&quot;10.1016/j.soilbio.2021.108538&quot;,&quot;ISSN&quot;:&quot;00380717&quot;,&quot;issued&quot;:{&quot;date-parts&quot;:[[2022]]},&quot;abstract&quot;:&quot;Human-induced global changes may significantly alter the structure and function of terrestrial ecosystems. Although nematodes play a critical role in material cycles and soil food webs, the overall trend and magnitude of changes in nematode responses to global change remain unclear. In this study, we synthesized nematode responses to the major global change factors (i.e., nitrogen (N) deposition, climate warming, elevated CO2, and drought) using data extracted from published global change experiments. We found that nematode and soil micro-food web responses differed among the global change scenarios. Specifically, N addition significantly decreased generic richness (−9%) and the abundance of fungivores (−14%) and omnivore-predators (−26%). Warming had minor effects on soil nematodes. Elevated CO2 significantly increased total nematode abundance (20%), the abundance of fungivores (42%) and herbivores (22%), and the ratio of fungivorous nematodes/bacterivorous nematodes (32%) but decreased nematode generic richness. Drought reduced total nematode abundance (−20%). Soil nematode responses to global change factors were influenced by the experimental system (i.e., ecosystem types and experimental duration) and environmental factors (i.e., mean annual temperature, mean annual precipitation, and latitude). Our synthesis indicates that soil pH, NH4+ content, N-application rate, ecosystem types, and experimental duration may be the main factors explaining the negative effects of N addition on soil nematodes, and that the warming effects may be best explained by soil moisture and ecosystem types. These findings can help to better predict how global change factors affect soil nematodes.&quot;,&quot;volume&quot;:&quot;165&quot;,&quot;container-title-short&quot;:&quot;Soil Biol Biochem&quot;},&quot;isTemporary&quot;:false}]},{&quot;citationID&quot;:&quot;MENDELEY_CITATION_470ceeec-1327-48d1-9f7c-5f4000bac408&quot;,&quot;properties&quot;:{&quot;noteIndex&quot;:0},&quot;isEdited&quot;:false,&quot;manualOverride&quot;:{&quot;isManuallyOverridden&quot;:false,&quot;citeprocText&quot;:&quot;(Zhou et al., 2022)&quot;,&quot;manualOverrideText&quot;:&quot;&quot;},&quot;citationTag&quot;:&quot;MENDELEY_CITATION_v3_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&quot;,&quot;citationItems&quot;:[{&quot;id&quot;:&quot;04265ec6-6a57-32f7-b7fe-d7e639892067&quot;,&quot;itemData&quot;:{&quot;type&quot;:&quot;article-journal&quot;,&quot;id&quot;:&quot;04265ec6-6a57-32f7-b7fe-d7e639892067&quot;,&quot;title&quot;:&quot;A synthesis of soil nematode responses to global change factors&quot;,&quot;author&quot;:[{&quot;family&quot;:&quot;Zhou&quot;,&quot;given&quot;:&quot;Juan&quot;,&quot;parse-names&quot;:false,&quot;dropping-particle&quot;:&quot;&quot;,&quot;non-dropping-particle&quot;:&quot;&quot;},{&quot;family&quot;:&quot;Wu&quot;,&quot;given&quot;:&quot;Jianping&quot;,&quot;parse-names&quot;:false,&quot;dropping-particle&quot;:&quot;&quot;,&quot;non-dropping-particle&quot;:&quot;&quot;},{&quot;family&quot;:&quot;Huang&quot;,&quot;given&quot;:&quot;Jingxing&quot;,&quot;parse-names&quot;:false,&quot;dropping-particle&quot;:&quot;&quot;,&quot;non-dropping-particle&quot;:&quot;&quot;},{&quot;family&quot;:&quot;Sheng&quot;,&quot;given&quot;:&quot;Xiongjie&quot;,&quot;parse-names&quot;:false,&quot;dropping-particle&quot;:&quot;&quot;,&quot;non-dropping-particle&quot;:&quot;&quot;},{&quot;family&quot;:&quot;Dou&quot;,&quot;given&quot;:&quot;Xiaolin&quot;,&quot;parse-names&quot;:false,&quot;dropping-particle&quot;:&quot;&quot;,&quot;non-dropping-particle&quot;:&quot;&quot;},{&quot;family&quot;:&quot;Lu&quot;,&quot;given&quot;:&quot;Meng&quot;,&quot;parse-names&quot;:false,&quot;dropping-particle&quot;:&quot;&quot;,&quot;non-dropping-particle&quot;:&quot;&quot;}],&quot;container-title&quot;:&quot;Soil Biology and Biochemistry&quot;,&quot;DOI&quot;:&quot;10.1016/j.soilbio.2021.108538&quot;,&quot;ISSN&quot;:&quot;00380717&quot;,&quot;issued&quot;:{&quot;date-parts&quot;:[[2022]]},&quot;abstract&quot;:&quot;Human-induced global changes may significantly alter the structure and function of terrestrial ecosystems. Although nematodes play a critical role in material cycles and soil food webs, the overall trend and magnitude of changes in nematode responses to global change remain unclear. In this study, we synthesized nematode responses to the major global change factors (i.e., nitrogen (N) deposition, climate warming, elevated CO2, and drought) using data extracted from published global change experiments. We found that nematode and soil micro-food web responses differed among the global change scenarios. Specifically, N addition significantly decreased generic richness (−9%) and the abundance of fungivores (−14%) and omnivore-predators (−26%). Warming had minor effects on soil nematodes. Elevated CO2 significantly increased total nematode abundance (20%), the abundance of fungivores (42%) and herbivores (22%), and the ratio of fungivorous nematodes/bacterivorous nematodes (32%) but decreased nematode generic richness. Drought reduced total nematode abundance (−20%). Soil nematode responses to global change factors were influenced by the experimental system (i.e., ecosystem types and experimental duration) and environmental factors (i.e., mean annual temperature, mean annual precipitation, and latitude). Our synthesis indicates that soil pH, NH4+ content, N-application rate, ecosystem types, and experimental duration may be the main factors explaining the negative effects of N addition on soil nematodes, and that the warming effects may be best explained by soil moisture and ecosystem types. These findings can help to better predict how global change factors affect soil nematodes.&quot;,&quot;volume&quot;:&quot;165&quot;,&quot;container-title-short&quot;:&quot;Soil Biol Biochem&quot;},&quot;isTemporary&quot;:false}]},{&quot;citationID&quot;:&quot;MENDELEY_CITATION_4d1c3f21-72a7-47e1-a0f0-fd203839e805&quot;,&quot;properties&quot;:{&quot;noteIndex&quot;:0},&quot;isEdited&quot;:false,&quot;manualOverride&quot;:{&quot;isManuallyOverridden&quot;:false,&quot;citeprocText&quot;:&quot;(Barros et al., 2018; de Keersmaecker et al., 2015)&quot;,&quot;manualOverrideText&quot;:&quot;&quot;},&quot;citationTag&quot;:&quot;MENDELEY_CITATION_v3_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&quot;,&quot;citationItems&quot;:[{&quot;id&quot;:&quot;7c838e46-8ac8-3301-a123-0a7cdaa220da&quot;,&quot;itemData&quot;:{&quot;type&quot;:&quot;article-journal&quot;,&quot;id&quot;:&quot;7c838e46-8ac8-3301-a123-0a7cdaa220da&quot;,&quot;title&quot;:&quot;A model quantifying global vegetation resistance and resilience to short-term climate anomalies and their relationship with vegetation cover&quot;,&quot;author&quot;:[{&quot;family&quot;:&quot;Keersmaecker&quot;,&quot;given&quot;:&quot;Wanda&quot;,&quot;parse-names&quot;:false,&quot;dropping-particle&quot;:&quot;&quot;,&quot;non-dropping-particle&quot;:&quot;de&quot;},{&quot;family&quot;:&quot;Lhermitte&quot;,&quot;given&quot;:&quot;Stef&quot;,&quot;parse-names&quot;:false,&quot;dropping-particle&quot;:&quot;&quot;,&quot;non-dropping-particle&quot;:&quot;&quot;},{&quot;family&quot;:&quot;Tits&quot;,&quot;given&quot;:&quot;Laurent&quot;,&quot;parse-names&quot;:false,&quot;dropping-particle&quot;:&quot;&quot;,&quot;non-dropping-particle&quot;:&quot;&quot;},{&quot;family&quot;:&quot;Honnay&quot;,&quot;given&quot;:&quot;Olivier&quot;,&quot;parse-names&quot;:false,&quot;dropping-particle&quot;:&quot;&quot;,&quot;non-dropping-particle&quot;:&quot;&quot;},{&quot;family&quot;:&quot;Somers&quot;,&quot;given&quot;:&quot;Ben&quot;,&quot;parse-names&quot;:false,&quot;dropping-particle&quot;:&quot;&quot;,&quot;non-dropping-particle&quot;:&quot;&quot;},{&quot;family&quot;:&quot;Coppin&quot;,&quot;given&quot;:&quot;Pol&quot;,&quot;parse-names&quot;:false,&quot;dropping-particle&quot;:&quot;&quot;,&quot;non-dropping-particle&quot;:&quot;&quot;}],&quot;container-title&quot;:&quot;Global Ecology and Biogeography&quot;,&quot;DOI&quot;:&quot;10.1111/geb.12279&quot;,&quot;ISSN&quot;:&quot;14668238&quot;,&quot;issued&quot;:{&quot;date-parts&quot;:[[2015]]},&quot;abstract&quot;:&quot;Aim: In order to mitigate the ecological, economical and social consequences of future climate change, we must understand and quantify the response of vegetation to short-term climate anomalies. There is currently no model that quantifies vegetation resistance and resilience at a global scale while simultaneously taking climate variability into account. The goals of this study were therefore to develop a standardized indicator of short-term vegetation resilience and resistance to drought and temperature anomalies, and to improve our understanding of vegetation resistance and resilience in drought-sensitive areas by linking metrics of vegetation stability to the percentage of tree cover, non-tree vegetation and bare soil. Location: Global. Methods: The deviation of vegetation behaviour from expectations was quantified using anomalies in the normalized difference vegetation index (NDVI) and modelled as a function of (1) past NDVI anomalies, (2) an instantaneous drought indicator and (3) temperature anomalies. Metrics of resistance and resilience were then extracted from the model and related to the percentages of bare soil, non-tree vegetation and tree cover. Results: Comparisons of the globally derived resilience and resistance metrics showed low resilience and low resistance to drought in semi-arid areas, low resistance to negative temperature anomalies in high-latitude areas, and low resistance to positive temperature anomalies in the Sahel and Australia. In drought-sensitive areas, resilience was highest for vegetation types with 3-20% bare soil and 5-15% tree cover. Main conclusions: Our ARx model is the first to simultaneously derive vegetation resistance and resilience metrics at a global scale, explicitly taking into account the spatial variability of short-term climate anomalies and data reliability. Its results highlight the impact of tree cover, non-tree vegetation and bare soil on vegetation resilience.&quot;,&quot;issue&quot;:&quot;5&quot;,&quot;volume&quot;:&quot;24&quot;,&quot;container-title-short&quot;:&quot;&quot;},&quot;isTemporary&quot;:false},{&quot;id&quot;:&quot;08c85b42-37a2-3ddd-9787-75f0896d7c9f&quot;,&quot;itemData&quot;:{&quot;type&quot;:&quot;article-journal&quot;,&quot;id&quot;:&quot;08c85b42-37a2-3ddd-9787-75f0896d7c9f&quot;,&quot;title&quot;:&quot;Morphological, enzymatic and molecular characterization of root-knot nematodes parasitizing vegetable crops&quot;,&quot;author&quot;:[{&quot;family&quot;:&quot;Barros&quot;,&quot;given&quot;:&quot;Aline F.&quot;,&quot;parse-names&quot;:false,&quot;dropping-particle&quot;:&quot;&quot;,&quot;non-dropping-particle&quot;:&quot;&quot;},{&quot;family&quot;:&quot;Campos&quot;,&quot;given&quot;:&quot;Vicente P.&quot;,&quot;parse-names&quot;:false,&quot;dropping-particle&quot;:&quot;&quot;,&quot;non-dropping-particle&quot;:&quot;&quot;},{&quot;family&quot;:&quot;Souza&quot;,&quot;given&quot;:&quot;Larissa N.&quot;,&quot;parse-names&quot;:false,&quot;dropping-particle&quot;:&quot;&quot;,&quot;non-dropping-particle&quot;:&quot;&quot;},{&quot;family&quot;:&quot;Costa&quot;,&quot;given&quot;:&quot;Sarah S.&quot;,&quot;parse-names&quot;:false,&quot;dropping-particle&quot;:&quot;&quot;,&quot;non-dropping-particle&quot;:&quot;&quot;},{&quot;family&quot;:&quot;Terra&quot;,&quot;given&quot;:&quot;Willian C.&quot;,&quot;parse-names&quot;:false,&quot;dropping-particle&quot;:&quot;&quot;,&quot;non-dropping-particle&quot;:&quot;&quot;},{&quot;family&quot;:&quot;Lessa&quot;,&quot;given&quot;:&quot;Josimar H.L.&quot;,&quot;parse-names&quot;:false,&quot;dropping-particle&quot;:&quot;&quot;,&quot;non-dropping-particle&quot;:&quot;&quot;}],&quot;container-title&quot;:&quot;Horticultura Brasileira&quot;,&quot;DOI&quot;:&quot;10.1590/s0102-053620180408&quot;,&quot;ISSN&quot;:&quot;01020536&quot;,&quot;issued&quot;:{&quot;date-parts&quot;:[[2018]]},&quot;abstract&quot;:&quot;Species of the genus Meloidogyne are limiting factors in vegetable crop production. Studies in Brazil about the occurrence of root-knot nematodes in areas of vegetable crop growth have been conducted without using advanced techniques. Using modern techniques, such as biochemical and molecular methods, improves the accuracy of Meloidogyne species identification. The present study characterized species of Meloidogyne in 36 samples associated with vegetable crops using isoenzyme electrophoresis, SCAR markers, and morphological markers, in addition to validating SCAR markers for accurate species identification. The species M. incognita, M. javanica, M. hapla, M. morocciensis, and M. arenaria were identified, with the first two being the most frequent. Here, the species M. arenaria parasitizing scarlet eggplant and M. morocciensis parasitizing pumpkin and cabbage are reported in Brazil for the first time. Esterase electrophoresis efficiently separated the species of Meloidogyne found in vegetable crops; however, SCAR markers were only effective for the identification of M. incognita, M. javanica, and M. hapla, since the primer pair Far/ Rar yielded no amplification product to confirm the identity of M. arenaria. The species M.arenaria and M. morocciensis could not be distinguished by the female perineal patterns. Based on the present results, new primers should be designed for the identification of M. arenaria and M. morocciensis.&quot;,&quot;issue&quot;:&quot;4&quot;,&quot;volume&quot;:&quot;36&quot;,&quot;container-title-short&quot;:&quot;Hortic Bras&quot;},&quot;isTemporary&quot;:false}]},{&quot;citationID&quot;:&quot;MENDELEY_CITATION_b97a21cd-37bc-41e9-bbbe-2d950d61370f&quot;,&quot;properties&quot;:{&quot;noteIndex&quot;:0},&quot;isEdited&quot;:false,&quot;manualOverride&quot;:{&quot;isManuallyOverridden&quot;:true,&quot;citeprocText&quot;:&quot;(Jucevica &amp;#38; Melecis, 2006)&quot;,&quot;manualOverrideText&quot;:&quot;Jucevica and Melecis, 2006&quot;},&quot;citationTag&quot;:&quot;MENDELEY_CITATION_v3_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&quot;,&quot;citationItems&quot;:[{&quot;id&quot;:&quot;2236e4b3-4e1f-3f81-86df-b8bf1fbf3858&quot;,&quot;itemData&quot;:{&quot;type&quot;:&quot;article-journal&quot;,&quot;id&quot;:&quot;2236e4b3-4e1f-3f81-86df-b8bf1fbf3858&quot;,&quot;title&quot;:&quot;Global warming affect Collembola community: A long-term study&quot;,&quot;author&quot;:[{&quot;family&quot;:&quot;Jucevica&quot;,&quot;given&quot;:&quot;Edite&quot;,&quot;parse-names&quot;:false,&quot;dropping-particle&quot;:&quot;&quot;,&quot;non-dropping-particle&quot;:&quot;&quot;},{&quot;family&quot;:&quot;Melecis&quot;,&quot;given&quot;:&quot;Viesturs&quot;,&quot;parse-names&quot;:false,&quot;dropping-particle&quot;:&quot;&quot;,&quot;non-dropping-particle&quot;:&quot;&quot;}],&quot;container-title&quot;:&quot;Pedobiologia&quot;,&quot;DOI&quot;:&quot;10.1016/j.pedobi.2005.10.006&quot;,&quot;ISSN&quot;:&quot;00314056&quot;,&quot;issued&quot;:{&quot;date-parts&quot;:[[2006]]},&quot;abstract&quot;:&quot;Long-term (1992-2002) effects of climate changes on soil Collembola in Scots pine Pinus sylvestris forests in North Vidzeme Biosphere Reserve (northern Latvia) are investigated. The study was carried out in three forest stands of different age, young (30-40 years), middle aged (50-70 years), and old (150-200 years). One hundred soil samples were collected within each sampling site once a year in autumn over a period of 11 years. In total, 66 species of Collembola were found. Species richness varied between 47 and 56 and density of Collembola from 7300 to 8300 ind m&lt;sup&gt;-2&lt;/sup&gt;. A statistically significant increase in the sums of positive air temperatures ({greater than or slanted equal to}4 °C) was recorded during the period of investigation. Precipitation and thereby soil moisture showed considerable year-to-year fluctuations. Non-metric Multidimensional Scaling of the data yielded two axes explaining 48.6% and 38.6% of the variation. Axis 1 coincided with the trend of sums of positive air temperature ( r = 0.66). Axis 1 corresponded best with the negative impact of warming of climate on Collembola, mainly on the euedaphic species inhabiting the deeper layers of the organic soil horizon. Axis 2 was considered reflecting the effect of soil moisture fluctuations (correlation with moisture r = - 0.62) on litter dwelling, mostly hemiedaphic Collembola. Species richness tended to decrease gradually in all forest sites during the study period from 29-36 to 13-26 species. Correlation between axes ( r = 0.455) indicated interaction effects between positive air temperatures and soil moisture. Forest age showed no substantial effect on the community structure, therefore the changes observed cannot be explained by ecological succession. © 2005 Elsevier GmbH. All rights reserved.&quot;,&quot;issue&quot;:&quot;2&quot;,&quot;volume&quot;:&quot;50&quot;,&quot;container-title-short&quot;:&quot;Pedobiologia (Jena)&quot;},&quot;isTemporary&quot;:false}]},{&quot;citationID&quot;:&quot;MENDELEY_CITATION_085b6764-b03e-4bc5-baea-a846ea406d10&quot;,&quot;properties&quot;:{&quot;noteIndex&quot;:0},&quot;isEdited&quot;:false,&quot;manualOverride&quot;:{&quot;isManuallyOverridden&quot;:false,&quot;citeprocText&quot;:&quot;(Badejo, 1990; Badejo &amp;#38; Akinwole, 2006; Wallwork, 1983)&quot;,&quot;manualOverrideText&quot;:&quot;&quot;},&quot;citationTag&quot;:&quot;MENDELEY_CITATION_v3_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&quot;,&quot;citationItems&quot;:[{&quot;id&quot;:&quot;faade7f2-cca5-3c07-a82e-2002ea6012f9&quot;,&quot;itemData&quot;:{&quot;type&quot;:&quot;article-journal&quot;,&quot;id&quot;:&quot;faade7f2-cca5-3c07-a82e-2002ea6012f9&quot;,&quot;title&quot;:&quot;Oribatids in forest ecosystems.&quot;,&quot;author&quot;:[{&quot;family&quot;:&quot;Wallwork&quot;,&quot;given&quot;:&quot;J. A.&quot;,&quot;parse-names&quot;:false,&quot;dropping-particle&quot;:&quot;&quot;,&quot;non-dropping-particle&quot;:&quot;&quot;}],&quot;container-title&quot;:&quot;Annual review of entomology. Volume 28&quot;,&quot;DOI&quot;:&quot;10.1146/annurev.en.28.010183.000545&quot;,&quot;ISSN&quot;:&quot;0066-4170&quot;,&quot;issued&quot;:{&quot;date-parts&quot;:[[1983]]},&quot;abstract&quot;:&quot;Microhabitat diversity and resource partitioning are reviewed to demonstrate the adaptive radiation of oribatids in the litter-soil system. Central to the life style of forest oribatids is their relationship with soil microflora, a relationship that might be a mutualism. Although the direct effects of oribatids on the decomposition of plant material is minimal, their indirect effects through the stimulation of microfloral growth and activity and by unlocking nutrient pools present in these microflora may be more substantial.-P.J.Jarvis&quot;,&quot;container-title-short&quot;:&quot;&quot;},&quot;isTemporary&quot;:false},{&quot;id&quot;:&quot;b311d83e-9f7b-3847-9ab4-5221f157aa62&quot;,&quot;itemData&quot;:{&quot;type&quot;:&quot;article-journal&quot;,&quot;id&quot;:&quot;b311d83e-9f7b-3847-9ab4-5221f157aa62&quot;,&quot;title&quot;:&quot;Seasonal Abundance of Soil Mites (Acarina) in Two Contrasting Environments&quot;,&quot;author&quot;:[{&quot;family&quot;:&quot;Badejo&quot;,&quot;given&quot;:&quot;M. A.&quot;,&quot;parse-names&quot;:false,&quot;dropping-particle&quot;:&quot;&quot;,&quot;non-dropping-particle&quot;:&quot;&quot;}],&quot;container-title&quot;:&quot;Biotropica&quot;,&quot;DOI&quot;:&quot;10.2307/2388555&quot;,&quot;ISSN&quot;:&quot;00063606&quot;,&quot;issued&quot;:{&quot;date-parts&quot;:[[1990]]},&quot;abstract&quot;:&quot;The soils of a secondary regrowth forest plot and an adjoining cassava plot in southwest Nigeria were investigated over an annual cycle to show the seasonal variations in their mite (Acarina) populations. Data on rainfall, soil moisture content, and soil temperature were simultaneously collected. Microenvironmental differences in the two plots were reported to have influenced the densities, age structure, and fluctuation patterns of the mite populations. Like most other arthropods, mostly insects and spiders studied in other tropical environments, the soil mites showed within and between seasonal changes in abundance at both the forest and cassava plots. Two patterns of seasonal fluctuations characterized by a single maximum population density on the one hand and multiple peak populations on the other hand were shown by the mite groups in the forest and cassava plots. Unlike most mite groups whose patterns of fluctuation were similar in the forest and cassava plots, Haplozetes sp., Carabodes sp., Oppia sp., Tectocepheus sp., and Parasitidae were reported to have reacted to the difference in environmental attributes between the forest and the cassava plots by exhibiting different fluctuation patterns between the two plots. The population build-up potential of mites in the cassava plot, especially Haplozetes sp., is discusse&quot;,&quot;issue&quot;:&quot;4&quot;,&quot;volume&quot;:&quot;22&quot;,&quot;container-title-short&quot;:&quot;Biotropica&quot;},&quot;isTemporary&quot;:false},{&quot;id&quot;:&quot;cc020650-9df7-39a5-85ba-86e63674c705&quot;,&quot;itemData&quot;:{&quot;type&quot;:&quot;article-journal&quot;,&quot;id&quot;:&quot;cc020650-9df7-39a5-85ba-86e63674c705&quot;,&quot;title&quot;:&quot;Microenvironmental preferences of oribatid mite species on the floor of a tropical rainforest&quot;,&quot;author&quot;:[{&quot;family&quot;:&quot;Badejo&quot;,&quot;given&quot;:&quot;Mosadoluwa Adetola&quot;,&quot;parse-names&quot;:false,&quot;dropping-particle&quot;:&quot;&quot;,&quot;non-dropping-particle&quot;:&quot;&quot;},{&quot;family&quot;:&quot;Akinwole&quot;,&quot;given&quot;:&quot;Philips Olugbemiga&quot;,&quot;parse-names&quot;:false,&quot;dropping-particle&quot;:&quot;&quot;,&quot;non-dropping-particle&quot;:&quot;&quot;}],&quot;container-title&quot;:&quot;Experimental and Applied Acarology&quot;,&quot;DOI&quot;:&quot;10.1007/s10493-006-9029-y&quot;,&quot;ISSN&quot;:&quot;01688162&quot;,&quot;issued&quot;:{&quot;date-parts&quot;:[[2006]]},&quot;abstract&quot;:&quot;The vertical distribution, microenvironmental preference, canopy cover, as well as monthly fluctuations of recently described species of three genera of macropyline oribatid mites, Mesoplophora, Bicyrthermannia and Nothrus and three genera of brachypyline mites, Scheloribates, Muliercula and Galumnella were investigated over a 9-month period in shaded and unshaded areas of a secondary regrowth forest floor in Ile Ife, Nigeria. Sampling was done monthly from August 2002 to April 2003 covering the two seasons of the annual cycle. There was an overwhelming predominance of mite populations in the 5 cm topsoil compared with the fermentation and litter layers. The preference of M. ifeana and B. nigeriana extracted from the topsoil for the shaded plot was attributed to highly conducive moisture conditions provided by the canopy. It is suggested that M. ifeana, B. nigeriana, N. lasebikani, S. mochlosimilaris, M. inexpectata and G. sonpona, that exhibited a single peak density in the wet season in this study, had similar ecological needs. The populations of M. ifeana and S. mochlosimilaris were relatively stable in the fermentation layer. The study concluded that canopy cover affected the sensitivity of soil dwelling mites on the floor of a secondary regrowth forest with regard to vertical gradients of light, microclimate and foliage quality in a complex way. © 2006 Springer Science+Business Media B.V.&quot;,&quot;issue&quot;:&quot;2&quot;,&quot;volume&quot;:&quot;40&quot;,&quot;container-title-short&quot;:&quot;Exp Appl Acarol&quot;},&quot;isTemporary&quot;:false}]},{&quot;citationID&quot;:&quot;MENDELEY_CITATION_e17ad89a-c2fc-490d-a1b2-9c01b702fa32&quot;,&quot;properties&quot;:{&quot;noteIndex&quot;:0},&quot;isEdited&quot;:false,&quot;manualOverride&quot;:{&quot;isManuallyOverridden&quot;:false,&quot;citeprocText&quot;:&quot;(Jucevica &amp;#38; Melecis, 2006; Kardol et al., 2011; Pflug &amp;#38; Wolters, 2001)&quot;,&quot;manualOverrideText&quot;:&quot;&quot;},&quot;citationTag&quot;:&quot;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&quot;,&quot;citationItems&quot;:[{&quot;id&quot;:&quot;2236e4b3-4e1f-3f81-86df-b8bf1fbf3858&quot;,&quot;itemData&quot;:{&quot;type&quot;:&quot;article-journal&quot;,&quot;id&quot;:&quot;2236e4b3-4e1f-3f81-86df-b8bf1fbf3858&quot;,&quot;title&quot;:&quot;Global warming affect Collembola community: A long-term study&quot;,&quot;author&quot;:[{&quot;family&quot;:&quot;Jucevica&quot;,&quot;given&quot;:&quot;Edite&quot;,&quot;parse-names&quot;:false,&quot;dropping-particle&quot;:&quot;&quot;,&quot;non-dropping-particle&quot;:&quot;&quot;},{&quot;family&quot;:&quot;Melecis&quot;,&quot;given&quot;:&quot;Viesturs&quot;,&quot;parse-names&quot;:false,&quot;dropping-particle&quot;:&quot;&quot;,&quot;non-dropping-particle&quot;:&quot;&quot;}],&quot;container-title&quot;:&quot;Pedobiologia&quot;,&quot;DOI&quot;:&quot;10.1016/j.pedobi.2005.10.006&quot;,&quot;ISSN&quot;:&quot;00314056&quot;,&quot;issued&quot;:{&quot;date-parts&quot;:[[2006]]},&quot;abstract&quot;:&quot;Long-term (1992-2002) effects of climate changes on soil Collembola in Scots pine Pinus sylvestris forests in North Vidzeme Biosphere Reserve (northern Latvia) are investigated. The study was carried out in three forest stands of different age, young (30-40 years), middle aged (50-70 years), and old (150-200 years). One hundred soil samples were collected within each sampling site once a year in autumn over a period of 11 years. In total, 66 species of Collembola were found. Species richness varied between 47 and 56 and density of Collembola from 7300 to 8300 ind m&lt;sup&gt;-2&lt;/sup&gt;. A statistically significant increase in the sums of positive air temperatures ({greater than or slanted equal to}4 °C) was recorded during the period of investigation. Precipitation and thereby soil moisture showed considerable year-to-year fluctuations. Non-metric Multidimensional Scaling of the data yielded two axes explaining 48.6% and 38.6% of the variation. Axis 1 coincided with the trend of sums of positive air temperature ( r = 0.66). Axis 1 corresponded best with the negative impact of warming of climate on Collembola, mainly on the euedaphic species inhabiting the deeper layers of the organic soil horizon. Axis 2 was considered reflecting the effect of soil moisture fluctuations (correlation with moisture r = - 0.62) on litter dwelling, mostly hemiedaphic Collembola. Species richness tended to decrease gradually in all forest sites during the study period from 29-36 to 13-26 species. Correlation between axes ( r = 0.455) indicated interaction effects between positive air temperatures and soil moisture. Forest age showed no substantial effect on the community structure, therefore the changes observed cannot be explained by ecological succession. © 2005 Elsevier GmbH. All rights reserved.&quot;,&quot;issue&quot;:&quot;2&quot;,&quot;volume&quot;:&quot;50&quot;,&quot;container-title-short&quot;:&quot;Pedobiologia (Jena)&quot;},&quot;isTemporary&quot;:false},{&quot;id&quot;:&quot;c6673639-a9f4-37b6-beb6-41d0cac1aeaa&quot;,&quot;itemData&quot;:{&quot;type&quot;:&quot;article-journal&quot;,&quot;id&quot;:&quot;c6673639-a9f4-37b6-beb6-41d0cac1aeaa&quot;,&quot;title&quot;:&quot;Influence of drought and litter age on Collembola communities&quot;,&quot;author&quot;:[{&quot;family&quot;:&quot;Pflug&quot;,&quot;given&quot;:&quot;Anne&quot;,&quot;parse-names&quot;:false,&quot;dropping-particle&quot;:&quot;&quot;,&quot;non-dropping-particle&quot;:&quot;&quot;},{&quot;family&quot;:&quot;Wolters&quot;,&quot;given&quot;:&quot;Volkmar&quot;,&quot;parse-names&quot;:false,&quot;dropping-particle&quot;:&quot;&quot;,&quot;non-dropping-particle&quot;:&quot;&quot;}],&quot;container-title&quot;:&quot;European Journal of Soil Biology&quot;,&quot;DOI&quot;:&quot;10.1016/S1164-5563(01)01101-3&quot;,&quot;ISSN&quot;:&quot;11645563&quot;,&quot;issued&quot;:{&quot;date-parts&quot;:[[2001]]},&quot;abstract&quot;:&quot;A field experiment was carried out to study the impact of drought and litter quality on the structure and performance of collembolan communities. The hypothesis was tested that changes in substrate humidity and resource quality significantly influence decomposition processes via alterations in soil faunal community structure. Litterbags (1000 μm mesh size) containing either freshly fallen or aged spruce litter were placed on the floor of a German spruce forest for one year. The bags were exposed to either ambient conditions (control) or drought (covered with roofs). Drought-induced changes in biological parameters were associated with a strong reduction in decomposition rates. Moreover, drought stress decreased Collembola abundance and species richness. The influence of drought on some microbiological parameters strongly depended on the litter age. A comparison of the two litter treatments revealed major effects of litter age on microbiological and physico-chemical parameters, but no effects on Collembola abundance and species richness. A detailed analysis of the collembolan community structure showed that certain species are highly adapted to specific characteristics of the substrate and thus rapidly respond to changes in microhabitat conditions. © 2001 Éditions scientifiques et médicales Elsevier SAS.&quot;,&quot;issue&quot;:&quot;4&quot;,&quot;volume&quot;:&quot;37&quot;,&quot;container-title-short&quot;:&quot;Eur J Soil Biol&quot;},&quot;isTemporary&quot;:false},{&quot;id&quot;:&quot;c8b36898-1531-3ec7-a743-03e212084f7c&quot;,&quot;itemData&quot;:{&quot;type&quot;:&quot;article-journal&quot;,&quot;id&quot;:&quot;c8b36898-1531-3ec7-a743-03e212084f7c&quot;,&quot;title&quot;:&quot;Climate change effects on soil microarthropod abundance and community structure&quot;,&quot;author&quot;:[{&quot;family&quot;:&quot;Kardol&quot;,&quot;given&quot;:&quot;Paul&quot;,&quot;parse-names&quot;:false,&quot;dropping-particle&quot;:&quot;&quot;,&quot;non-dropping-particle&quot;:&quot;&quot;},{&quot;family&quot;:&quot;Reynolds&quot;,&quot;given&quot;:&quot;W. Nicholas&quot;,&quot;parse-names&quot;:false,&quot;dropping-particle&quot;:&quot;&quot;,&quot;non-dropping-particle&quot;:&quot;&quot;},{&quot;family&quot;:&quot;Norby&quot;,&quot;given&quot;:&quot;Richard J.&quot;,&quot;parse-names&quot;:false,&quot;dropping-particle&quot;:&quot;&quot;,&quot;non-dropping-particle&quot;:&quot;&quot;},{&quot;family&quot;:&quot;Classen&quot;,&quot;given&quot;:&quot;Aimée T.&quot;,&quot;parse-names&quot;:false,&quot;dropping-particle&quot;:&quot;&quot;,&quot;non-dropping-particle&quot;:&quot;&quot;}],&quot;container-title&quot;:&quot;Applied Soil Ecology&quot;,&quot;DOI&quot;:&quot;10.1016/j.apsoil.2010.11.001&quot;,&quot;ISSN&quot;:&quot;09291393&quot;,&quot;issued&quot;:{&quot;date-parts&quot;:[[2011]]},&quot;abstract&quot;:&quot;Long-term ecosystem responses to climate change strongly depend on how the soil subsystem and its inhabitants respond to these perturbations. Using open-top chambers, we studied the response of soil microarthropods to single and combined effects of ambient and elevated atmospheric [CO2], ambient and elevated temperatures and changes in precipitation in constructed old-fields in Tennessee, USA. Microarthropods were assessed five years after treatments were initiated and samples were collected in both November and June. Across treatments, mites and collembola were the most dominant microarthropod groups collected.We did not detect any treatment effects on microarthropod abundance. In November, but not in June, microarthropod richness, however, was affected by the climate change treatments. In November, total microarthropod richness was lower in dry than in wet treatments, and in ambient temperature treatments, richness was higher under elevated [CO2] than under ambient [CO2]. Differential responses of individual taxa to the climate change treatments resulted in shifts in community composition. In general, the precipitation and warming treatments explained most of the variation in community composition. Across treatments, we found that collembola abundance and richness were positively related to soil moisture content, and that negative relationships between collembola abundance and richness and soil temperature could be explained by temperature-related shifts in soil moisture content.Our data demonstrate how simultaneously acting climate change factors can affect the structure of soil microarthropod communities in old-field ecosystems. Overall, changes in soil moisture content, either as direct effect of changes in precipitation or as indirect effect of warming or elevated [CO2], had a larger impact on microarthropod communities than did the direct effects of the warming and elevated [CO2] treatments. Moisture-induced shifts in soil microarthropod abundance and community composition may have important impacts on ecosystem functions, such as decomposition, under future climatic change. © 2010 Elsevier B.V.&quot;,&quot;issue&quot;:&quot;1&quot;,&quot;volume&quot;:&quot;47&quot;,&quot;container-title-short&quot;:&quot;&quot;},&quot;isTemporary&quot;:false}]},{&quot;citationID&quot;:&quot;MENDELEY_CITATION_32e41a79-84e6-47cd-aa92-1168253ed350&quot;,&quot;properties&quot;:{&quot;noteIndex&quot;:0},&quot;isEdited&quot;:false,&quot;manualOverride&quot;:{&quot;isManuallyOverridden&quot;:false,&quot;citeprocText&quot;:&quot;(Birkhofer et al., 2017)&quot;,&quot;manualOverrideText&quot;:&quot;&quot;},&quot;citationTag&quot;:&quot;MENDELEY_CITATION_v3_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&quot;,&quot;citationItems&quot;:[{&quot;id&quot;:&quot;6089fa32-5c17-3d5f-b565-af95d32ae8a4&quot;,&quot;itemData&quot;:{&quot;type&quot;:&quot;article-journal&quot;,&quot;id&quot;:&quot;6089fa32-5c17-3d5f-b565-af95d32ae8a4&quot;,&quot;title&quot;:&quot;Land-use type and intensity differentially filter traits in above- and below-ground arthropod communities&quot;,&quot;author&quot;:[{&quot;family&quot;:&quot;Birkhofer&quot;,&quot;given&quot;:&quot;Klaus&quot;,&quot;parse-names&quot;:false,&quot;dropping-particle&quot;:&quot;&quot;,&quot;non-dropping-particle&quot;:&quot;&quot;},{&quot;family&quot;:&quot;Gossner&quot;,&quot;given&quot;:&quot;Martin M.&quot;,&quot;parse-names&quot;:false,&quot;dropping-particle&quot;:&quot;&quot;,&quot;non-dropping-particle&quot;:&quot;&quot;},{&quot;family&quot;:&quot;Diekötter&quot;,&quot;given&quot;:&quot;Tim&quot;,&quot;parse-names&quot;:false,&quot;dropping-particle&quot;:&quot;&quot;,&quot;non-dropping-particle&quot;:&quot;&quot;},{&quot;family&quot;:&quot;Drees&quot;,&quot;given&quot;:&quot;Claudia&quot;,&quot;parse-names&quot;:false,&quot;dropping-particle&quot;:&quot;&quot;,&quot;non-dropping-particle&quot;:&quot;&quot;},{&quot;family&quot;:&quot;Ferlian&quot;,&quot;given&quot;:&quot;Olga&quot;,&quot;parse-names&quot;:false,&quot;dropping-particle&quot;:&quot;&quot;,&quot;non-dropping-particle&quot;:&quot;&quot;},{&quot;family&quot;:&quot;Maraun&quot;,&quot;given&quot;:&quot;Mark&quot;,&quot;parse-names&quot;:false,&quot;dropping-particle&quot;:&quot;&quot;,&quot;non-dropping-particle&quot;:&quot;&quot;},{&quot;family&quot;:&quot;Scheu&quot;,&quot;given&quot;:&quot;Stefan&quot;,&quot;parse-names&quot;:false,&quot;dropping-particle&quot;:&quot;&quot;,&quot;non-dropping-particle&quot;:&quot;&quot;},{&quot;family&quot;:&quot;Weisser&quot;,&quot;given&quot;:&quot;Wolfgang W.&quot;,&quot;parse-names&quot;:false,&quot;dropping-particle&quot;:&quot;&quot;,&quot;non-dropping-particle&quot;:&quot;&quot;},{&quot;family&quot;:&quot;Wolters&quot;,&quot;given&quot;:&quot;Volkmar&quot;,&quot;parse-names&quot;:false,&quot;dropping-particle&quot;:&quot;&quot;,&quot;non-dropping-particle&quot;:&quot;&quot;},{&quot;family&quot;:&quot;Wurst&quot;,&quot;given&quot;:&quot;Susanne&quot;,&quot;parse-names&quot;:false,&quot;dropping-particle&quot;:&quot;&quot;,&quot;non-dropping-particle&quot;:&quot;&quot;},{&quot;family&quot;:&quot;Zaitsev&quot;,&quot;given&quot;:&quot;Andrey S.&quot;,&quot;parse-names&quot;:false,&quot;dropping-particle&quot;:&quot;&quot;,&quot;non-dropping-particle&quot;:&quot;&quot;},{&quot;family&quot;:&quot;Smith&quot;,&quot;given&quot;:&quot;Henrik G.&quot;,&quot;parse-names&quot;:false,&quot;dropping-particle&quot;:&quot;&quot;,&quot;non-dropping-particle&quot;:&quot;&quot;}],&quot;container-title&quot;:&quot;Journal of Animal Ecology&quot;,&quot;DOI&quot;:&quot;10.1111/1365-2656.12641&quot;,&quot;ISSN&quot;:&quot;13652656&quot;,&quot;issued&quot;:{&quot;date-parts&quot;:[[2017]]},&quot;abstract&quot;:&quot;Along with the global decline of species richness goes a loss of ecological traits. Associated biotic homogenization of animal communities and narrowing of trait diversity threaten ecosystem functioning and human well-being. High management intensity is regarded as an important ecological filter, eliminating species that lack suitable adaptations. Below-ground arthropods are assumed to be less sensitive to such effects than above-ground arthropods. Here, we compared the impact of management intensity between (grassland vs. forest) and within land-use types (local management intensity) on the trait diversity and composition in below- and above-ground arthropod communities. We used data on 722 arthropod species living above-ground (Auchenorrhyncha and Heteroptera), primarily in soil (Chilopoda and Oribatida) or at the interface (Araneae and Carabidae). Our results show that trait diversity of arthropod communities is not primarily reduced by intense local land use, but is rather affected by differences between land-use types. Communities of Auchenorrhyncha and Chilopoda had significantly lower trait diversity in grassland habitats as compared to forests. Carabidae showed the opposite pattern with higher trait diversity in grasslands. Grasslands had a lower proportion of large Auchenorrhyncha and Carabidae individuals, whereas Chilopoda and Heteroptera individuals were larger in grasslands. Body size decreased with land-use intensity across taxa, but only in grasslands. The proportion of individuals with low mobility declined with land-use intensity in Araneae and Auchenorrhyncha, but increased in Chilopoda and grassland Heteroptera. The proportion of carnivorous individuals increased with land-use intensity in Heteroptera in forests and in Oribatida and Carabidae in grasslands. Our results suggest that gradients in management intensity across land-use types will not generally reduce trait diversity in multiple taxa, but will exert strong trait filtering within individual taxa. The observed patterns for trait filtering in individual taxa are not related to major classifications into above- and below-ground species. Instead, ecologically different taxa resembled each other in their trait diversity and compositional responses to land-use differences. These previously undescribed patterns offer an opportunity to develop management strategies for the conservation of trait diversity across taxonomic groups in permanent grassland and forest habitats.&quot;,&quot;issue&quot;:&quot;3&quot;,&quot;volume&quot;:&quot;86&quot;,&quot;container-title-short&quot;:&quot;&quot;},&quot;isTemporary&quot;:false}]},{&quot;citationID&quot;:&quot;MENDELEY_CITATION_c05c2478-6d44-4a24-9bad-bd93d7a4d2f5&quot;,&quot;properties&quot;:{&quot;noteIndex&quot;:0},&quot;isEdited&quot;:false,&quot;manualOverride&quot;:{&quot;isManuallyOverridden&quot;:true,&quot;citeprocText&quot;:&quot;(PERRY et al., 1990)&quot;,&quot;manualOverrideText&quot;:&quot;(Perry et al., 1990&quot;},&quot;citationTag&quot;:&quot;MENDELEY_CITATION_v3_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&quot;,&quot;citationItems&quot;:[{&quot;id&quot;:&quot;db40660f-b6c1-3855-b7a5-aa889533eb01&quot;,&quot;itemData&quot;:{&quot;type&quot;:&quot;article-journal&quot;,&quot;id&quot;:&quot;db40660f-b6c1-3855-b7a5-aa889533eb01&quot;,&quot;title&quot;:&quot;Species Migrations and Ecosystem Stability During Climate Change: The Belowground Connection&quot;,&quot;author&quot;:[{&quot;family&quot;:&quot;PERRY&quot;,&quot;given&quot;:&quot;D. A.&quot;,&quot;parse-names&quot;:false,&quot;dropping-particle&quot;:&quot;&quot;,&quot;non-dropping-particle&quot;:&quot;&quot;},{&quot;family&quot;:&quot;BORCHERS&quot;,&quot;given&quot;:&quot;J. G.&quot;,&quot;parse-names&quot;:false,&quot;dropping-particle&quot;:&quot;&quot;,&quot;non-dropping-particle&quot;:&quot;&quot;},{&quot;family&quot;:&quot;BORCHERS&quot;,&quot;given&quot;:&quot;S. L.&quot;,&quot;parse-names&quot;:false,&quot;dropping-particle&quot;:&quot;&quot;,&quot;non-dropping-particle&quot;:&quot;&quot;},{&quot;family&quot;:&quot;AMARANTHUS&quot;,&quot;given&quot;:&quot;M. P.&quot;,&quot;parse-names&quot;:false,&quot;dropping-particle&quot;:&quot;&quot;,&quot;non-dropping-particle&quot;:&quot;&quot;}],&quot;container-title&quot;:&quot;Conservation Biology&quot;,&quot;DOI&quot;:&quot;10.1111/j.1523-1739.1990.tb00288.x&quot;,&quot;ISSN&quot;:&quot;15231739&quot;,&quot;issued&quot;:{&quot;date-parts&quot;:[[1990]]},&quot;abstract&quot;:&quot;Abstract: Compatibility between the belowground mutualists of resident species and the needs of immigrant species will strongly influence the successful transition from one perennial plant community to another during climate change. A hiatus in the overlap between plant species that maintain a positive link with the soil ecosystem could result in site capture by weeds and rapid degradation of the productive capacity of soils. We discuss instances in which such rapid degradation has occurred and argue for the crucial importance of protecting plant‐soil links in the coming decades through maintaining biodiversity and utilizing management practices that help plants keep a firm grip on the soil. Examples of the latter include partial and dispersed cutting in forestry, use of green cover crops in agriculture and grazing intensities that permit degraded range to rebuild. Copyright © 1990, Wiley Blackwell. All rights reserved&quot;,&quot;issue&quot;:&quot;3&quot;,&quot;volume&quot;:&quot;4&quot;,&quot;container-title-short&quot;:&quot;&quot;},&quot;isTemporary&quot;:false}]},{&quot;citationID&quot;:&quot;MENDELEY_CITATION_e8b2ae46-5d4e-41fb-af28-c3fcd3a340c6&quot;,&quot;properties&quot;:{&quot;noteIndex&quot;:0},&quot;isEdited&quot;:false,&quot;manualOverride&quot;:{&quot;isManuallyOverridden&quot;:false,&quot;citeprocText&quot;:&quot;(Zaitsev et al., 2014)&quot;,&quot;manualOverrideText&quot;:&quot;&quot;},&quot;citationTag&quot;:&quot;MENDELEY_CITATION_v3_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&quot;,&quot;citationItems&quot;:[{&quot;id&quot;:&quot;84c36ae4-14b2-3247-be54-defa7fc3c2fd&quot;,&quot;itemData&quot;:{&quot;type&quot;:&quot;article-journal&quot;,&quot;id&quot;:&quot;84c36ae4-14b2-3247-be54-defa7fc3c2fd&quot;,&quot;title&quot;:&quot;Connectivity of litter islands remaining after a fire and unburnt forest determines the recovery of soil fauna&quot;,&quot;author&quot;:[{&quot;family&quot;:&quot;Zaitsev&quot;,&quot;given&quot;:&quot;Andrey S.&quot;,&quot;parse-names&quot;:false,&quot;dropping-particle&quot;:&quot;&quot;,&quot;non-dropping-particle&quot;:&quot;&quot;},{&quot;family&quot;:&quot;Gongalsky&quot;,&quot;given&quot;:&quot;Konstantin B.&quot;,&quot;parse-names&quot;:false,&quot;dropping-particle&quot;:&quot;&quot;,&quot;non-dropping-particle&quot;:&quot;&quot;},{&quot;family&quot;:&quot;Persson&quot;,&quot;given&quot;:&quot;Tryggve&quot;,&quot;parse-names&quot;:false,&quot;dropping-particle&quot;:&quot;&quot;,&quot;non-dropping-particle&quot;:&quot;&quot;},{&quot;family&quot;:&quot;Bengtsson&quot;,&quot;given&quot;:&quot;Jan&quot;,&quot;parse-names&quot;:false,&quot;dropping-particle&quot;:&quot;&quot;,&quot;non-dropping-particle&quot;:&quot;&quot;}],&quot;container-title&quot;:&quot;Applied Soil Ecology&quot;,&quot;DOI&quot;:&quot;10.1016/j.apsoil.2014.01.007&quot;,&quot;ISSN&quot;:&quot;09291393&quot;,&quot;issued&quot;:{&quot;date-parts&quot;:[[2014]]},&quot;abstract&quot;:&quot;Forest wildfires can dramatically affect soil communities and reduce abundance and diversity of soil fauna. The recovery of soil animals after a fire depends both on immigration from the unburnt forest and on local survival in less-burnt spots, but the relative importance of these mechanisms is poorly known. Therefore, these factors were studied with regard to soil macrofauna and soil mites seven years after a wildfire occurring in a pine forest area with shallow soil in 2001 in central Sweden. Three replicate transects, each consisting of four plots were studied. The plots were located in (i) the unburnt forest close to the fire edge; (ii) slightly burnt patches directly attached to the unburnt forest; (iii) slightly burnt patches surrounded by bare rock but connected to the unburnt forest edge by a corridor with mostly unburnt litter and vegetation; and (iv) island patches not connected with a corridor to the unburnt forest edge. The hypothesis was that that soil animals would particularly disperse from the unburnt forest to moderately burnt plots inside a burnt area via the network of less-burnt corridors. Poor dispersers would be especially few in the island patches lacking connection to the \&quot;mainland\&quot;, whereas good dispersers would be independent of gaps in connectivity. As expected, the highest abundance of both macrofauna and oribatid mites was found in the unburnt forest. Resident soil macro- and mesofauna representatives had half the abundance in the edge and corridor plots as compared to the control, but their abundance was not lower in the island plots than in the corridor plots indicating on-site survival and recovery. Mobile mesostigmatid mites did not show any significant reduction of abundance in any of the plots. The abundance of soil-dwelling oribatid mites did not differ between islands and unburnt forest, but mobile aboveground oribatids had significantly lower abundance on the islands than in the unburnt forest. The opposite was observed for aboveground and belowground oribatid mite species richness. In conclusion, belowground animals showed mainly local survival and seemed to be independent of corridors presence, whereas most aboveground and mobile macro- and mesofauna seemed to be more responsive to isolation induced by forest fires. Soil and litter corridors connecting unburnt patches inside the burnt forests with the unburnt edges were important mainly for less mobile groups of soil macrofauna. This supports the idea that there is a relatively slow process of soil ecosystem recovery and that external colonization of the burnt areas dominates over the local survival and recovery from refuges.&quot;,&quot;volume&quot;:&quot;83&quot;,&quot;container-title-short&quot;:&quot;&quot;},&quot;isTemporary&quot;:false}]},{&quot;citationID&quot;:&quot;MENDELEY_CITATION_20a9a7dd-f4b0-44c4-90e6-635d10dd052b&quot;,&quot;properties&quot;:{&quot;noteIndex&quot;:0},&quot;isEdited&quot;:false,&quot;manualOverride&quot;:{&quot;isManuallyOverridden&quot;:false,&quot;citeprocText&quot;:&quot;(Blankinship et al., 2011)&quot;,&quot;manualOverrideText&quot;:&quot;&quot;},&quot;citationTag&quot;:&quot;MENDELEY_CITATION_v3_eyJjaXRhdGlvbklEIjoiTUVOREVMRVlfQ0lUQVRJT05fMjBhOWE3ZGQtZjRiMC00NGM0LTkwZTYtNjM1ZDEwZGQwNTJi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4590151d-334b-498a-b9da-a5f0b896b484&quot;,&quot;properties&quot;:{&quot;noteIndex&quot;:0},&quot;isEdited&quot;:false,&quot;manualOverride&quot;:{&quot;isManuallyOverridden&quot;:false,&quot;citeprocText&quot;:&quot;(Blankinship et al., 2011)&quot;,&quot;manualOverrideText&quot;:&quot;&quot;},&quot;citationTag&quot;:&quot;MENDELEY_CITATION_v3_eyJjaXRhdGlvbklEIjoiTUVOREVMRVlfQ0lUQVRJT05fNDU5MDE1MWQtMzM0Yi00OThhLWI5ZGEtYTVmMGI4OTZiNDg0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73e8a727-e260-41c4-ac0d-623efc123aac&quot;,&quot;properties&quot;:{&quot;noteIndex&quot;:0},&quot;isEdited&quot;:false,&quot;manualOverride&quot;:{&quot;isManuallyOverridden&quot;:false,&quot;citeprocText&quot;:&quot;(Korobushkin et al., 2019; Radford et al., 2001; Tuf et al., 2008)&quot;,&quot;manualOverrideText&quot;:&quot;&quot;},&quot;citationTag&quot;:&quot;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&quot;,&quot;citationItems&quot;:[{&quot;id&quot;:&quot;20a68cf3-d551-37b5-a25b-6e9c050f9911&quot;,&quot;itemData&quot;:{&quot;type&quot;:&quot;article-journal&quot;,&quot;id&quot;:&quot;20a68cf3-d551-37b5-a25b-6e9c050f9911&quot;,&quot;title&quot;:&quot;Compacted soil affects soil macrofauna populations in a semi-arid environment in central Queensland&quot;,&quot;author&quot;:[{&quot;family&quot;:&quot;Radford&quot;,&quot;given&quot;:&quot;B. J.&quot;,&quot;parse-names&quot;:false,&quot;dropping-particle&quot;:&quot;&quot;,&quot;non-dropping-particle&quot;:&quot;&quot;},{&quot;family&quot;:&quot;Wilson-Rummenie&quot;,&quot;given&quot;:&quot;A. C.&quot;,&quot;parse-names&quot;:false,&quot;dropping-particle&quot;:&quot;&quot;,&quot;non-dropping-particle&quot;:&quot;&quot;},{&quot;family&quot;:&quot;Simpson&quot;,&quot;given&quot;:&quot;G. B.&quot;,&quot;parse-names&quot;:false,&quot;dropping-particle&quot;:&quot;&quot;,&quot;non-dropping-particle&quot;:&quot;&quot;},{&quot;family&quot;:&quot;Bell&quot;,&quot;given&quot;:&quot;K. L.&quot;,&quot;parse-names&quot;:false,&quot;dropping-particle&quot;:&quot;&quot;,&quot;non-dropping-particle&quot;:&quot;&quot;},{&quot;family&quot;:&quot;Ferguson&quot;,&quot;given&quot;:&quot;M. A.&quot;,&quot;parse-names&quot;:false,&quot;dropping-particle&quot;:&quot;&quot;,&quot;non-dropping-particle&quot;:&quot;&quot;}],&quot;container-title&quot;:&quot;Soil Biology and Biochemistry&quot;,&quot;DOI&quot;:&quot;10.1016/S0038-0717(01)00104-3&quot;,&quot;ISSN&quot;:&quot;00380717&quot;,&quot;issued&quot;:{&quot;date-parts&quot;:[[2001]]},&quot;abstract&quot;:&quot;Population densities of soil macrofauna were assessed in a field experiment with annually compacted treatments (applied to whole plots) and management treatments to repair initially compacted soil. Earthworms accounted for about half the macrofauna recovered during the experiment. Compaction of wet surface soil (water content &gt; plastic limit) by agricultural machinery generally reduced numbers of macrofauna and earthworms. Annual compaction with a 10 Mg axle load on wet soil reduced mean macrofauna numbers from 70 to 15 m-2 and mean earthworm numbers from 41 to 2 m-2. Annual compaction with 6 Mg on soil drier than the plastic limit to a depth of 0.08 m had no adverse effect on the soil macrofauna. A 3-year pasture ley had more macrofauna (211 m-2) than a control treatment under cropping (29 m-2) but numbers declined when cropping was resumed. © 2001 Elsevier Science Ltd. All rights reserved.&quot;,&quot;issue&quot;:&quot;12-13&quot;,&quot;volume&quot;:&quot;33&quot;,&quot;container-title-short&quot;:&quot;Soil Biol Biochem&quot;},&quot;isTemporary&quot;:false},{&quot;id&quot;:&quot;1349bd9a-34e5-30b2-987b-bf27ad5e39a8&quot;,&quot;itemData&quot;:{&quot;type&quot;:&quot;article-journal&quot;,&quot;id&quot;:&quot;1349bd9a-34e5-30b2-987b-bf27ad5e39a8&quot;,&quot;title&quot;:&quot;Length of recovery of soil macrofauna communities (Coleoptera: Carabidae, Isopoda: Oniscidea) after an irregular summer flood&quot;,&quot;author&quot;:[{&quot;family&quot;:&quot;Tuf&quot;,&quot;given&quot;:&quot;Ivan H&quot;,&quot;parse-names&quot;:false,&quot;dropping-particle&quot;:&quot;&quot;,&quot;non-dropping-particle&quot;:&quot;&quot;},{&quot;family&quot;:&quot;Dedek&quot;,&quot;given&quot;:&quot;Pavel&quot;,&quot;parse-names&quot;:false,&quot;dropping-particle&quot;:&quot;&quot;,&quot;non-dropping-particle&quot;:&quot;&quot;},{&quot;family&quot;:&quot;Jandová&quot;,&quot;given&quot;:&quot;Sárka&quot;,&quot;parse-names&quot;:false,&quot;dropping-particle&quot;:&quot;&quot;,&quot;non-dropping-particle&quot;:&quot;&quot;},{&quot;family&quot;:&quot;Tvardik&quot;,&quot;given&quot;:&quot;David&quot;,&quot;parse-names&quot;:false,&quot;dropping-particle&quot;:&quot;&quot;,&quot;non-dropping-particle&quot;:&quot;&quot;}],&quot;container-title&quot;:&quot;Peckiana&quot;,&quot;issued&quot;:{&quot;date-parts&quot;:[[2008]]},&quot;abstract&quot;:&quot;A large part of central Europe was affected by a disastrous summer flood in 1997. This flood had a negative impact on soil macrofauna. Recovery of communities of ground beetles and terrestrial isopods was studied during the following seven years in a hardwood floodplain forest near the Morava River (Moravia, Czech Republic). Communities were sampled by pitfall traps and by extraction of soil samples. Assemblages of individual years were compared with a reference community representing the pre-flood state. The community of carabids returned close to this state after two years, the epigeic part of terrestrial isopod communities after six years and the edaphic part of isopod communities after four years. The assemblage response is related to dispersal ability, intraspecific competition and the unique history of individual sites.&quot;,&quot;volume&quot;:&quot;5&quot;,&quot;container-title-short&quot;:&quot;&quot;},&quot;isTemporary&quot;:false},{&quot;id&quot;:&quot;303a9154-2c85-301c-b6f8-8173602d5f50&quot;,&quot;itemData&quot;:{&quot;type&quot;:&quot;article-journal&quot;,&quot;id&quot;:&quot;303a9154-2c85-301c-b6f8-8173602d5f50&quot;,&quot;title&quot;:&quot;Mechanisms of soil macrofauna community sustainability in temperate rice-growing systems&quot;,&quot;author&quot;:[{&quot;family&quot;:&quot;Korobushkin&quot;,&quot;given&quot;:&quot;Daniil I.&quot;,&quot;parse-names&quot;:false,&quot;dropping-particle&quot;:&quot;&quot;,&quot;non-dropping-particle&quot;:&quot;&quot;},{&quot;family&quot;:&quot;Gongalsky&quot;,&quot;given&quot;:&quot;Konstantin B.&quot;,&quot;parse-names&quot;:false,&quot;dropping-particle&quot;:&quot;&quot;,&quot;non-dropping-particle&quot;:&quot;&quot;},{&quot;family&quot;:&quot;Gorbunova&quot;,&quot;given&quot;:&quot;Anastasia Yu&quot;,&quot;parse-names&quot;:false,&quot;dropping-particle&quot;:&quot;&quot;,&quot;non-dropping-particle&quot;:&quot;&quot;},{&quot;family&quot;:&quot;Palatov&quot;,&quot;given&quot;:&quot;Dmitry M.&quot;,&quot;parse-names&quot;:false,&quot;dropping-particle&quot;:&quot;&quot;,&quot;non-dropping-particle&quot;:&quot;&quot;},{&quot;family&quot;:&quot;Shekhovtsov&quot;,&quot;given&quot;:&quot;Sergey&quot;,&quot;parse-names&quot;:false,&quot;dropping-particle&quot;:&quot;v.&quot;,&quot;non-dropping-particle&quot;:&quot;&quot;},{&quot;family&quot;:&quot;Tanasevitch&quot;,&quot;given&quot;:&quot;Andrei&quot;,&quot;parse-names&quot;:false,&quot;dropping-particle&quot;:&quot;v.&quot;,&quot;non-dropping-particle&quot;:&quot;&quot;},{&quot;family&quot;:&quot;Volkova&quot;,&quot;given&quot;:&quot;Julia S.&quot;,&quot;parse-names&quot;:false,&quot;dropping-particle&quot;:&quot;&quot;,&quot;non-dropping-particle&quot;:&quot;&quot;},{&quot;family&quot;:&quot;Chimidov&quot;,&quot;given&quot;:&quot;Sanal N.&quot;,&quot;parse-names&quot;:false,&quot;dropping-particle&quot;:&quot;&quot;,&quot;non-dropping-particle&quot;:&quot;&quot;},{&quot;family&quot;:&quot;Dedova&quot;,&quot;given&quot;:&quot;Elvira B.&quot;,&quot;parse-names&quot;:false,&quot;dropping-particle&quot;:&quot;&quot;,&quot;non-dropping-particle&quot;:&quot;&quot;},{&quot;family&quot;:&quot;Ladatko&quot;,&quot;given&quot;:&quot;Valery A.&quot;,&quot;parse-names&quot;:false,&quot;dropping-particle&quot;:&quot;&quot;,&quot;non-dropping-particle&quot;:&quot;&quot;},{&quot;family&quot;:&quot;Sunitskaya&quot;,&quot;given&quot;:&quot;Tatiana&quot;,&quot;parse-names&quot;:false,&quot;dropping-particle&quot;:&quot;v.&quot;,&quot;non-dropping-particle&quot;:&quot;&quot;},{&quot;family&quot;:&quot;John&quot;,&quot;given&quot;:&quot;Katharina&quot;,&quot;parse-names&quot;:false,&quot;dropping-particle&quot;:&quot;&quot;,&quot;non-dropping-particle&quot;:&quot;&quot;},{&quot;family&quot;:&quot;Saifutdinov&quot;,&quot;given&quot;:&quot;Ruslan A.&quot;,&quot;parse-names&quot;:false,&quot;dropping-particle&quot;:&quot;&quot;,&quot;non-dropping-particle&quot;:&quot;&quot;},{&quot;family&quot;:&quot;Zaitsev&quot;,&quot;given&quot;:&quot;Andrey S.&quot;,&quot;parse-names&quot;:false,&quot;dropping-particle&quot;:&quot;&quot;,&quot;non-dropping-particle&quot;:&quot;&quot;}],&quot;container-title&quot;:&quot;Scientific Reports&quot;,&quot;container-title-short&quot;:&quot;Sci Rep&quot;,&quot;DOI&quot;:&quot;10.1038/s41598-019-46733-4&quot;,&quot;ISSN&quot;:&quot;20452322&quot;,&quot;issued&quot;:{&quot;date-parts&quot;:[[2019]]},&quot;abstract&quot;:&quot;Rice growing requires highly destructive and highly invasive field management negatively affecting soil biota and its functions. We aimed to compare taxonomic and functional trait compositions of soil macrofauna at different stages of rice cropping cycles in the three temperate rice-growing regions in Russia. Samples were collected in 2016 at four different biotopes in each region: flooded rice paddies; upland crops planted one year after flooded rice; rice paddy bunds; and relatively undisturbed seminatural control grasslands. Collected soil macrofauna were allocated to different traits according to their feeding preferences, vertical distribution, mobility and flood tolerance. The lowest macrofaunal abundance across all regions was observed in rice paddies. Cultivation of upland crops after paddy flooding consistently decreased the abundance of resident macrofauna, but not that of mobile soil macrofauna. In the upland crops, the abundance of belowground and mobile belowground macrofauna was significantly higher than that in control grasslands. The abundance of aboveground phytophages was significantly lower in the upland crops than in control sites. Flood-associated taxa showed low colonization ability after the paddies were drained. In contrast, representatives of other traits recorded in flooded fields increased their abundance at the next stage of crop rotation, demonstrating high resilience within an entire rice-growing system, including bunds. This finding indicates a high potential of seminatural grasslands and especially bunds as sources of rapid restoration of soil macrofauna functional diversity in rice-growing agroecosystems, thus maintaining the sustainability of soil food webs in the rice paddies.&quot;,&quot;issue&quot;:&quot;1&quot;,&quot;volume&quot;:&quot;9&quot;},&quot;isTemporary&quot;:false}]},{&quot;citationID&quot;:&quot;MENDELEY_CITATION_1bba4c1d-5f4e-422d-8199-aca3e76b9d9d&quot;,&quot;properties&quot;:{&quot;noteIndex&quot;:0},&quot;isEdited&quot;:false,&quot;manualOverride&quot;:{&quot;isManuallyOverridden&quot;:false,&quot;citeprocText&quot;:&quot;(Chikoski et al., 2006)&quot;,&quot;manualOverrideText&quot;:&quot;&quot;},&quot;citationTag&quot;:&quot;MENDELEY_CITATION_v3_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&quot;,&quot;citationItems&quot;:[{&quot;id&quot;:&quot;d656f0be-4e36-360e-a03e-a95c36371013&quot;,&quot;itemData&quot;:{&quot;type&quot;:&quot;article-journal&quot;,&quot;id&quot;:&quot;d656f0be-4e36-360e-a03e-a95c36371013&quot;,&quot;title&quot;:&quot;Effects of water addition on soil arthropods and soil characteristics in a precipitation-limited environment&quot;,&quot;author&quot;:[{&quot;family&quot;:&quot;Chikoski&quot;,&quot;given&quot;:&quot;Jennifer M.&quot;,&quot;parse-names&quot;:false,&quot;dropping-particle&quot;:&quot;&quot;,&quot;non-dropping-particle&quot;:&quot;&quot;},{&quot;family&quot;:&quot;Ferguson&quot;,&quot;given&quot;:&quot;Steven H.&quot;,&quot;parse-names&quot;:false,&quot;dropping-particle&quot;:&quot;&quot;,&quot;non-dropping-particle&quot;:&quot;&quot;},{&quot;family&quot;:&quot;Meyer&quot;,&quot;given&quot;:&quot;Lense&quot;,&quot;parse-names&quot;:false,&quot;dropping-particle&quot;:&quot;&quot;,&quot;non-dropping-particle&quot;:&quot;&quot;}],&quot;container-title&quot;:&quot;Acta Oecologica&quot;,&quot;DOI&quot;:&quot;10.1016/j.actao.2006.04.005&quot;,&quot;ISSN&quot;:&quot;1146609X&quot;,&quot;issued&quot;:{&quot;date-parts&quot;:[[2006]]},&quot;abstract&quot;:&quot;We investigated the effect of water addition and season on soil arthropod abundance and soil characteristics (%C, %N, C:N, moisture, pH). The experimental design consisted of 24 groups of five boxes distributed within a small aspen stand in Saskatchewan, Canada. The boxes depressed the soil to create a habitat with suitable microclimate for soil arthropods, and by overturning boxes we counted soil arthropods during weekly surveys from April to September 1999. Soil samples were collected at two-month intervals and water was added once per week to half of the plots. Of the eleven recognizable taxonomic units identified, only mites (Acari) and springtails (Collembola) responded to water addition by increasing abundance, whereas ants decreased in abundance with water addition. During summer, springtail numbers increased with water addition, whereas pH was a stronger determinant of mite abundance. In autumn, springtails were positively correlated with water and negatively correlated with mites, whereas mite abundance was negatively correlated with increasing C:N ratio, positively correlated to water addition, and negatively correlated with springtail abundance. Although both mite and springtail numbers decreased in autumn with a decrease in soil moisture, mites became more abundant than springtails suggesting a predator-prey (mite-springtail) relationship. Water had a significant effect on both springtails and mites in summer and autumn supporting the assertion that prairie soil communities are water limited. © 2006 Elsevier Masson SAS. All rights reserved.&quot;,&quot;issue&quot;:&quot;2&quot;,&quot;volume&quot;:&quot;30&quot;,&quot;container-title-short&quot;:&quot;&quot;},&quot;isTemporary&quot;:false}]},{&quot;citationID&quot;:&quot;MENDELEY_CITATION_7b33b2ff-b12f-4530-81a6-730050d78a25&quot;,&quot;properties&quot;:{&quot;noteIndex&quot;:0},&quot;isEdited&quot;:false,&quot;manualOverride&quot;:{&quot;isManuallyOverridden&quot;:false,&quot;citeprocText&quot;:&quot;(Talavera et al., 2020)&quot;,&quot;manualOverrideText&quot;:&quot;&quot;},&quot;citationTag&quot;:&quot;MENDELEY_CITATION_v3_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&quot;,&quot;citationItems&quot;:[{&quot;id&quot;:&quot;b2c639aa-5abf-3167-8c9e-e6c67bece4d8&quot;,&quot;itemData&quot;:{&quot;type&quot;:&quot;article-journal&quot;,&quot;id&quot;:&quot;b2c639aa-5abf-3167-8c9e-e6c67bece4d8&quot;,&quot;title&quot;:&quot;Anthropogenic disturbance and environmental factors drive the diversity and distribution of earthworms in São Miguel Island (Azores, Portugal)&quot;,&quot;author&quot;:[{&quot;family&quot;:&quot;Talavera&quot;,&quot;given&quot;:&quot;J. A.&quot;,&quot;parse-names&quot;:false,&quot;dropping-particle&quot;:&quot;&quot;,&quot;non-dropping-particle&quot;:&quot;&quot;},{&quot;family&quot;:&quot;Cunha&quot;,&quot;given&quot;:&quot;L.&quot;,&quot;parse-names&quot;:false,&quot;dropping-particle&quot;:&quot;&quot;,&quot;non-dropping-particle&quot;:&quot;&quot;},{&quot;family&quot;:&quot;Arévalo&quot;,&quot;given&quot;:&quot;J. R.&quot;,&quot;parse-names&quot;:false,&quot;dropping-particle&quot;:&quot;&quot;,&quot;non-dropping-particle&quot;:&quot;&quot;},{&quot;family&quot;:&quot;Talavera&quot;,&quot;given&quot;:&quot;I. P.&quot;,&quot;parse-names&quot;:false,&quot;dropping-particle&quot;:&quot;&quot;,&quot;non-dropping-particle&quot;:&quot;&quot;},{&quot;family&quot;:&quot;Kille&quot;,&quot;given&quot;:&quot;P.&quot;,&quot;parse-names&quot;:false,&quot;dropping-particle&quot;:&quot;&quot;,&quot;non-dropping-particle&quot;:&quot;&quot;},{&quot;family&quot;:&quot;Novo&quot;,&quot;given&quot;:&quot;M.&quot;,&quot;parse-names&quot;:false,&quot;dropping-particle&quot;:&quot;&quot;,&quot;non-dropping-particle&quot;:&quot;&quot;}],&quot;container-title&quot;:&quot;Applied Soil Ecology&quot;,&quot;DOI&quot;:&quot;10.1016/j.apsoil.2019.06.004&quot;,&quot;ISSN&quot;:&quot;09291393&quot;,&quot;issued&quot;:{&quot;date-parts&quot;:[[2020]]},&quot;abstract&quot;:&quot;We present an evaluation of earthworm fauna in São Miguel Island (Azores, Portugal) revealing that it is rich in species in relation to its size and nature. Four families (Acanthodrilidae, Lumbricidae, Megascolecidae and Rhinodrilidae), 15 genera and 27 species were inventoried. About 74% were Palearctic species and 26% were Intertropical, mainly invasive earthworms originating from South-East Asia, of which Amynthas corticis Kingberg, 1867 was most dominant. The first comprehensive checklist of São Miguel earthworms is detailed, and the outdated nomenclature is improved, unifying synonymous taxa such as Lumbricus azoricus Eisen, 1869 and Allolobophoridella eiseni Levinsen, 1884. Seven new earthworm species records are given, highlighting Lumbricus friendi Cognetti, 1904 and Amynthas diffringens Baird, 1869 as cited for the first time in Macaronesia, and therefore expanding their known geographic range to the northern border of this region. Moreover, richness and composition of species were evaluated in relation to environmental and anthropogenic characteristics, including soil properties, altitude, land use intensity or distance to urban nuclei. Our results demonstrated that soil pH affected the establishment of species and that organic matter is positively associated with abundance of some non-native lumbricids (e.g. the anecic Octodrilus complanatus Dugés, 1828) and negatively related to richness and abundance of exotic species such as Amynthas corticis, Amynthas gracilis Kingberg, 1867 and Pontoscolex corethrurus Müller, 1857. Results suggested that land use intensity, represented as five categories ranging from undisturbed sites with native vegetation to sites under intensive agriculture exploitation, is a good predictor of species composition. Higher values of diversity and density of Intertropical species were found in more intensively exploited locations. Moreover, the Palearctic lumbricids, although present in all the disturbance categories tested, were the most diverse group at higher altitudes. The species Dendrodrilus rubidus tenuis Eisen, 1864 and Lumbricus rubellus Hoffmeister, 1843, with narrow distribution range, showed a trend towards natural, non-intensive (NI) and low intensity (LI) systems. Our results indicate that anthropogenic disturbance and altitude are the main drivers of earthworm diversity on the island of São Miguel, making these animals good indicators for land use intensity. Therefore, earthworm surveys may help design conservation programs in protected areas.&quot;,&quot;volume&quot;:&quot;145&quot;,&quot;container-title-short&quot;:&quot;&quot;},&quot;isTemporary&quot;:false}]},{&quot;citationID&quot;:&quot;MENDELEY_CITATION_dd3e0e2d-6804-4b0c-bfb5-97c3350b12d2&quot;,&quot;properties&quot;:{&quot;noteIndex&quot;:0},&quot;isEdited&quot;:false,&quot;manualOverride&quot;:{&quot;isManuallyOverridden&quot;:true,&quot;citeprocText&quot;:&quot;(Lensing et al., 2005)&quot;,&quot;manualOverrideText&quot;:&quot;Lensing, Todd and Wise (2005)&quot;},&quot;citationTag&quot;:&quot;MENDELEY_CITATION_v3_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&quot;,&quot;citationItems&quot;:[{&quot;id&quot;:&quot;11100e22-c628-3666-9bae-1ca387474e5e&quot;,&quot;itemData&quot;:{&quot;type&quot;:&quot;article-journal&quot;,&quot;id&quot;:&quot;11100e22-c628-3666-9bae-1ca387474e5e&quot;,&quot;title&quot;:&quot;The impact of altered precipitation on spatial stratification and activity-densities of springtails (Collembola) and spiders (Araneae)&quot;,&quot;author&quot;:[{&quot;family&quot;:&quot;Lensing&quot;,&quot;given&quot;:&quot;Janet R.&quot;,&quot;parse-names&quot;:false,&quot;dropping-particle&quot;:&quot;&quot;,&quot;non-dropping-particle&quot;:&quot;&quot;},{&quot;family&quot;:&quot;Todd&quot;,&quot;given&quot;:&quot;Sara&quot;,&quot;parse-names&quot;:false,&quot;dropping-particle&quot;:&quot;&quot;,&quot;non-dropping-particle&quot;:&quot;&quot;},{&quot;family&quot;:&quot;Wise&quot;,&quot;given&quot;:&quot;David H.&quot;,&quot;parse-names&quot;:false,&quot;dropping-particle&quot;:&quot;&quot;,&quot;non-dropping-particle&quot;:&quot;&quot;}],&quot;container-title&quot;:&quot;Ecological Entomology&quot;,&quot;DOI&quot;:&quot;10.1111/j.0307-6946.2005.00669.x&quot;,&quot;ISSN&quot;:&quot;03076946&quot;,&quot;issued&quot;:{&quot;date-parts&quot;:[[2005]]},&quot;abstract&quot;:&quot;1. A field experiment was conducted to determine how short-term changes in moisture can alter activity-densities of spiders and springtails. 2. In a Kentucky forest 10 unfenced 4-m2 plots were divided into two rainfall treatments. A clear roof over five plots excluded rainfall to simulate severe drought conditions (drought treatment). Water was sprayed on the five uncovered plots at a rate equal to two times the long-term mean in order to establish the high-rainfall treatment. Activity-densities of Collembola and spiders were measured using pitfall traps designed to sample the top, middle, and bottom layers of leaf litter. The experiment ran from 20 July to 23 September 2001. 3. Overall (i.e. litter layers pooled) activity-density (mean number trapped each sampling date) of Collembola was ≈60% lower in drought plots than in plots receiving increased precipitation. Surprisingly, overall spider activity-density was ≈1.6 times greater in the drought plots. 4. Differences in rainfall affected the spatial stratification of Collembola and spiders in strikingly different ways. Activity-densities of neither group differed between drought and high-rainfall treatments in the bottom litter layer. Collembola activity-density was three times greater in the top and middle litter layers in high-rainfall plots than in drought plots. In contrast, spider activity-density did not differ between treatments in the top layer, but activity-density was decreased by 50% in the middle layer of high-rainfall plots compared with drought plots. 5. Three Collembola families (Sminthuridae, Tomoceridae, and Entomobryidae) accounted for most of the Collembola pattern. The spider response was due to altered activity-density of one family of wandering spider, the Gnaphosidae. © 2005 The Royal Entomological Society.&quot;,&quot;issue&quot;:&quot;2&quot;,&quot;volume&quot;:&quot;30&quot;,&quot;container-title-short&quot;:&quot;Ecol Entomol&quot;},&quot;isTemporary&quot;:false}]},{&quot;citationID&quot;:&quot;MENDELEY_CITATION_28d304b0-b842-4f4a-b88c-8886d17d4830&quot;,&quot;properties&quot;:{&quot;noteIndex&quot;:0},&quot;isEdited&quot;:false,&quot;manualOverride&quot;:{&quot;isManuallyOverridden&quot;:false,&quot;citeprocText&quot;:&quot;(Blankinship et al., 2011)&quot;,&quot;manualOverrideText&quot;:&quot;&quot;},&quot;citationTag&quot;:&quot;MENDELEY_CITATION_v3_eyJjaXRhdGlvbklEIjoiTUVOREVMRVlfQ0lUQVRJT05fMjhkMzA0YjAtYjg0Mi00ZjRhLWI4OGMtODg4NmQxN2Q0ODMw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344215e6-776a-4c6c-b788-ff4a3813475e&quot;,&quot;properties&quot;:{&quot;noteIndex&quot;:0},&quot;isEdited&quot;:false,&quot;manualOverride&quot;:{&quot;isManuallyOverridden&quot;:false,&quot;citeprocText&quot;:&quot;(Meehan et al., 2020)&quot;,&quot;manualOverrideText&quot;:&quot;&quot;},&quot;citationTag&quot;:&quot;MENDELEY_CITATION_v3_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&quot;,&quot;citationItems&quot;:[{&quot;id&quot;:&quot;c7dd3939-e7b7-3828-853b-aedcbccebff5&quot;,&quot;itemData&quot;:{&quot;type&quot;:&quot;article-journal&quot;,&quot;id&quot;:&quot;c7dd3939-e7b7-3828-853b-aedcbccebff5&quot;,&quot;title&quot;:&quot;Response of soil fauna to simulated global change factors depends on ambient climate conditions&quot;,&quot;author&quot;:[{&quot;family&quot;:&quot;Meehan&quot;,&quot;given&quot;:&quot;Matthew L.&quot;,&quot;parse-names&quot;:false,&quot;dropping-particle&quot;:&quot;&quot;,&quot;non-dropping-particle&quot;:&quot;&quot;},{&quot;family&quot;:&quot;Barreto&quot;,&quot;given&quot;:&quot;Carlos&quot;,&quot;parse-names&quot;:false,&quot;dropping-particle&quot;:&quot;&quot;,&quot;non-dropping-particle&quot;:&quot;&quot;},{&quot;family&quot;:&quot;Turnbull&quot;,&quot;given&quot;:&quot;Matthew S.&quot;,&quot;parse-names&quot;:false,&quot;dropping-particle&quot;:&quot;&quot;,&quot;non-dropping-particle&quot;:&quot;&quot;},{&quot;family&quot;:&quot;Bradley&quot;,&quot;given&quot;:&quot;Robert L.&quot;,&quot;parse-names&quot;:false,&quot;dropping-particle&quot;:&quot;&quot;,&quot;non-dropping-particle&quot;:&quot;&quot;},{&quot;family&quot;:&quot;Bellenger&quot;,&quot;given&quot;:&quot;Jean Philippe&quot;,&quot;parse-names&quot;:false,&quot;dropping-particle&quot;:&quot;&quot;,&quot;non-dropping-particle&quot;:&quot;&quot;},{&quot;family&quot;:&quot;Darnajoux&quot;,&quot;given&quot;:&quot;Romain&quot;,&quot;parse-names&quot;:false,&quot;dropping-particle&quot;:&quot;&quot;,&quot;non-dropping-particle&quot;:&quot;&quot;},{&quot;family&quot;:&quot;Lindo&quot;,&quot;given&quot;:&quot;Zoë&quot;,&quot;parse-names&quot;:false,&quot;dropping-particle&quot;:&quot;&quot;,&quot;non-dropping-particle&quot;:&quot;&quot;}],&quot;container-title&quot;:&quot;Pedobiologia&quot;,&quot;container-title-short&quot;:&quot;Pedobiologia (Jena)&quot;,&quot;DOI&quot;:&quot;10.1016/j.pedobi.2020.150672&quot;,&quot;ISSN&quot;:&quot;00314056&quot;,&quot;issued&quot;:{&quot;date-parts&quot;:[[2020]]},&quot;abstract&quot;:&quot;Soils systems provide essential ecosystem functions and services performed by a hyperdiverse array of fauna, but how soil communities respond to climate change remains an understudied topic. Although previous long-term studies have found variable effects of climate change manipulations on soil communities, precipitation often yields strong responses from fauna. In this study we used a field-based experiment to test how soil communities respond to active warming (+4 °C) and elevated atmospheric CO2 concentrations (800 ppm) in the boreal forest over two consecutive years in a full factorial experimental design. We sampled and identified soil fauna across multiple taxonomic groups to determine how species abundance, richness, diversity, evenness, and community composition were affected by these simulated global climate change factors. Fauna were minimally affected by experimental treatments in the first year of sampling. However, in the second year of treatment, richness and diversity increased and soil community composition shifted as oribatid mites responded to both warming and elevated CO2 and springtails responded to warming treatments. We propose that the enhanced response of soil communities in the second year of experimental treatment was due to greater than normal precipitation, suggesting that annual variability in weather conditions can influence soil fauna response to climate change.&quot;,&quot;volume&quot;:&quot;83&quot;},&quot;isTemporary&quot;:false}]},{&quot;citationID&quot;:&quot;MENDELEY_CITATION_b6a2307c-7416-41f5-b0fd-76f97bf4dc64&quot;,&quot;properties&quot;:{&quot;noteIndex&quot;:0},&quot;isEdited&quot;:false,&quot;manualOverride&quot;:{&quot;isManuallyOverridden&quot;:false,&quot;citeprocText&quot;:&quot;(Flórián et al., 2019)&quot;,&quot;manualOverrideText&quot;:&quot;&quot;},&quot;citationTag&quot;:&quot;MENDELEY_CITATION_v3_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&quot;,&quot;citationItems&quot;:[{&quot;id&quot;:&quot;d181a1ad-6194-3b68-ab7f-d6960dc4d440&quot;,&quot;itemData&quot;:{&quot;type&quot;:&quot;article-journal&quot;,&quot;id&quot;:&quot;d181a1ad-6194-3b68-ab7f-d6960dc4d440&quot;,&quot;title&quot;:&quot;Effects of single and repeated drought on soil microarthropods in a semi-arid ecosystem depend more on timing and duration than drought severity&quot;,&quot;author&quot;:[{&quot;family&quot;:&quot;Flórián&quot;,&quot;given&quot;:&quot;Norbert&quot;,&quot;parse-names&quot;:false,&quot;dropping-particle&quot;:&quot;&quot;,&quot;non-dropping-particle&quot;:&quot;&quot;},{&quot;family&quot;:&quot;Ladányi&quot;,&quot;given&quot;:&quot;Márta&quot;,&quot;parse-names&quot;:false,&quot;dropping-particle&quot;:&quot;&quot;,&quot;non-dropping-particle&quot;:&quot;&quot;},{&quot;family&quot;:&quot;Ittzés&quot;,&quot;given&quot;:&quot;András&quot;,&quot;parse-names&quot;:false,&quot;dropping-particle&quot;:&quot;&quot;,&quot;non-dropping-particle&quot;:&quot;&quot;},{&quot;family&quot;:&quot;Kröel-Dulay&quot;,&quot;given&quot;:&quot;György&quot;,&quot;parse-names&quot;:false,&quot;dropping-particle&quot;:&quot;&quot;,&quot;non-dropping-particle&quot;:&quot;&quot;},{&quot;family&quot;:&quot;Ónodi&quot;,&quot;given&quot;:&quot;Gábor&quot;,&quot;parse-names&quot;:false,&quot;dropping-particle&quot;:&quot;&quot;,&quot;non-dropping-particle&quot;:&quot;&quot;},{&quot;family&quot;:&quot;Mucsi&quot;,&quot;given&quot;:&quot;Márton&quot;,&quot;parse-names&quot;:false,&quot;dropping-particle&quot;:&quot;&quot;,&quot;non-dropping-particle&quot;:&quot;&quot;},{&quot;family&quot;:&quot;Szili-Kovács&quot;,&quot;given&quot;:&quot;Tibor&quot;,&quot;parse-names&quot;:false,&quot;dropping-particle&quot;:&quot;&quot;,&quot;non-dropping-particle&quot;:&quot;&quot;},{&quot;family&quot;:&quot;Gergócs&quot;,&quot;given&quot;:&quot;Veronika&quot;,&quot;parse-names&quot;:false,&quot;dropping-particle&quot;:&quot;&quot;,&quot;non-dropping-particle&quot;:&quot;&quot;},{&quot;family&quot;:&quot;Dányi&quot;,&quot;given&quot;:&quot;László&quot;,&quot;parse-names&quot;:false,&quot;dropping-particle&quot;:&quot;&quot;,&quot;non-dropping-particle&quot;:&quot;&quot;},{&quot;family&quot;:&quot;Dombos&quot;,&quot;given&quot;:&quot;Miklós&quot;,&quot;parse-names&quot;:false,&quot;dropping-particle&quot;:&quot;&quot;,&quot;non-dropping-particle&quot;:&quot;&quot;}],&quot;container-title&quot;:&quot;PLoS ONE&quot;,&quot;DOI&quot;:&quot;10.1371/journal.pone.0219975&quot;,&quot;ISSN&quot;:&quot;19326203&quot;,&quot;issued&quot;:{&quot;date-parts&quot;:[[2019]]},&quot;abstract&quot;:&quot;Soil moisture is one of the most important factors affecting soil biota. In arid and semi-arid ecosystems, soil mesofauna is adapted to temporary drought events, but, until now, we have had a limited understanding of the impacts of the different magnitudes and frequencies of drought predicted to occur according to future climate change scenarios. The present study focuses on how springtails and mites respond to simulated repeated drought events of different magnitudes in a field experiment in a Hungarian semi-arid sand steppe. Changes in soil arthropod activities were monitored with soil trapping over two years in a sandy soil. In the first year (2014), we applied an extreme drought pretreatment, and in the consecutive year, we applied less devastating treatments (severe drought, moderate drought, water addition) to these sites. In the first year, the extreme drought pretreatment tended to have a negative effect (either significantly or not significantly) on the capture of all Collembola groups, whereas all mite groups increased in activity density. However, in the consecutive year, between the extreme drought and control treatments, we only detected differences in soil microbial biomass. In the cases of severe drought, moderate drought and water addition, we did not find considerable changes across the microarthropods, except in the case of epedaphic Collembola. In the cases of the water addition and drought treatments, the duration and timing of the manipulation seemed to be more important for soil mesofauna than their severity (i.e., the level of soil moisture decrease). We suggest that in these extreme habitats, soil mesofauna are able to survive extreme conditions, and their populations recover rapidly, but they may not be able to cope with very long drought periods.&quot;,&quot;issue&quot;:&quot;7&quot;,&quot;volume&quot;:&quot;14&quot;,&quot;container-title-short&quot;:&quot;PLoS One&quot;},&quot;isTemporary&quot;:false}]},{&quot;citationID&quot;:&quot;MENDELEY_CITATION_bfc7c77a-8750-4cef-8ab0-9ab604a869ee&quot;,&quot;properties&quot;:{&quot;noteIndex&quot;:0},&quot;isEdited&quot;:false,&quot;manualOverride&quot;:{&quot;isManuallyOverridden&quot;:false,&quot;citeprocText&quot;:&quot;(Waagner et al., 2011)&quot;,&quot;manualOverrideText&quot;:&quot;&quot;},&quot;citationTag&quot;:&quot;MENDELEY_CITATION_v3_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&quot;,&quot;citationItems&quot;:[{&quot;id&quot;:&quot;d5f9d2e6-abfc-336c-84fb-58e4adba2246&quot;,&quot;itemData&quot;:{&quot;type&quot;:&quot;article-journal&quot;,&quot;id&quot;:&quot;d5f9d2e6-abfc-336c-84fb-58e4adba2246&quot;,&quot;title&quot;:&quot;Recovery of reproduction after drought in the soil living Folsomia candida (Collembola)&quot;,&quot;author&quot;:[{&quot;family&quot;:&quot;Waagner&quot;,&quot;given&quot;:&quot;Dorthe&quot;,&quot;parse-names&quot;:false,&quot;dropping-particle&quot;:&quot;&quot;,&quot;non-dropping-particle&quot;:&quot;&quot;},{&quot;family&quot;:&quot;Bayley&quot;,&quot;given&quot;:&quot;Mark&quot;,&quot;parse-names&quot;:false,&quot;dropping-particle&quot;:&quot;&quot;,&quot;non-dropping-particle&quot;:&quot;&quot;},{&quot;family&quot;:&quot;Holmstrup&quot;,&quot;given&quot;:&quot;Martin&quot;,&quot;parse-names&quot;:false,&quot;dropping-particle&quot;:&quot;&quot;,&quot;non-dropping-particle&quot;:&quot;&quot;}],&quot;container-title&quot;:&quot;Soil Biology and Biochemistry&quot;,&quot;DOI&quot;:&quot;10.1016/j.soilbio.2010.11.028&quot;,&quot;ISSN&quot;:&quot;00380717&quot;,&quot;issued&quot;:{&quot;date-parts&quot;:[[2011]]},&quot;abstract&quot;:&quot;Soil dwelling (euedaphic) Collembola have evolved to live in soil pores where the atmosphere is saturated with water vapour. Here we show that reproduction in the euedaphic Folsomia candida ceases during drought where soil water potentials are lower than -7 bar (∼99.4% RH). Recovery of the moulting cycle after cessation of drought showed increasing delay with increasing previous drought pressure. However, reproduction was rapidly resumed. Only in F. candida recovering from the most severe drought (-55 bar, 96% RH) was the time lapse between drought and resumed reproduction significantly different from the control (99.4% RH). Furthermore, the final numbers of eggs were unaffected by the degree of drought exposure. Hence, these results suggest that while even very mild drought will stop the reproductive cycle, subsequent recovery is rapid and complete. © 2010 Elsevier Ltd.&quot;,&quot;issue&quot;:&quot;3&quot;,&quot;volume&quot;:&quot;43&quot;,&quot;container-title-short&quot;:&quot;Soil Biol Biochem&quot;},&quot;isTemporary&quot;:false}]},{&quot;citationID&quot;:&quot;MENDELEY_CITATION_340a85ea-a987-4851-976d-59fe74463999&quot;,&quot;properties&quot;:{&quot;noteIndex&quot;:0},&quot;isEdited&quot;:false,&quot;manualOverride&quot;:{&quot;isManuallyOverridden&quot;:false,&quot;citeprocText&quot;:&quot;(Nielsen &amp;#38; Ball, 2015)&quot;,&quot;manualOverrideText&quot;:&quot;&quot;},&quot;citationTag&quot;:&quot;MENDELEY_CITATION_v3_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&quot;,&quot;citationItems&quot;:[{&quot;id&quot;:&quot;08a410b8-779e-3cf8-b800-f59d15da6790&quot;,&quot;itemData&quot;:{&quot;type&quot;:&quot;article&quot;,&quot;id&quot;:&quot;08a410b8-779e-3cf8-b800-f59d15da6790&quot;,&quot;title&quot;:&quot;Impacts of altered precipitation regimes on soil communities and biogeochemistry in arid and semi-arid ecosystems&quot;,&quot;author&quot;:[{&quot;family&quot;:&quot;Nielsen&quot;,&quot;given&quot;:&quot;Uffe N.&quot;,&quot;parse-names&quot;:false,&quot;dropping-particle&quot;:&quot;&quot;,&quot;non-dropping-particle&quot;:&quot;&quot;},{&quot;family&quot;:&quot;Ball&quot;,&quot;given&quot;:&quot;Becky A.&quot;,&quot;parse-names&quot;:false,&quot;dropping-particle&quot;:&quot;&quot;,&quot;non-dropping-particle&quot;:&quot;&quot;}],&quot;container-title&quot;:&quot;Global Change Biology&quot;,&quot;DOI&quot;:&quot;10.1111/gcb.12789&quot;,&quot;ISSN&quot;:&quot;13652486&quot;,&quot;issued&quot;:{&quot;date-parts&quot;:[[2015]]},&quot;abstract&quot;:&quot;Altered precipitation patterns resulting from climate change will have particularly significant consequences in water-limited ecosystems, such as arid to semi-arid ecosystems, where discontinuous inputs of water control biological processes. Given that these ecosystems cover more than a third of Earth's terrestrial surface, it is important to understand how they respond to such alterations. Altered water availability may impact both aboveground and belowground communities and the interactions between these, with potential impacts on ecosystem functioning; however, most studies to date have focused exclusively on vegetation responses to altered precipitation regimes. To synthesize our understanding of potential climate change impacts on dryland ecosystems, we present here a review of current literature that reports the effects of precipitation events and altered precipitation regimes on belowground biota and biogeochemical cycling. Increased precipitation generally increases microbial biomass and fungal:bacterial ratio. Few studies report responses to reduced precipitation but the effects likely counter those of increased precipitation. Altered precipitation regimes have also been found to alter microbial community composition but broader generalizations are difficult to make. Changes in event size and frequency influences invertebrate activity and density with cascading impacts on the soil food web, which will likely impact carbon and nutrient pools. The long-term implications for biogeochemical cycling are inconclusive but several studies suggest that increased aridity may cause decoupling of carbon and nutrient cycling. We propose a new conceptual framework that incorporates hierarchical biotic responses to individual precipitation events more explicitly, including moderation of microbial activity and biomass by invertebrate grazing, and use this framework to make some predictions on impacts of altered precipitation regimes in terms of event size and frequency as well as mean annual precipitation. While our understanding of dryland ecosystems is improving, there is still a great need for longer term in situ manipulations of precipitation regime to test our model.&quot;,&quot;issue&quot;:&quot;4&quot;,&quot;volume&quot;:&quot;21&quot;,&quot;container-title-short&quot;:&quot;Glob Chang Biol&quot;},&quot;isTemporary&quot;:false}]},{&quot;citationID&quot;:&quot;MENDELEY_CITATION_96921c7f-a54e-4d32-92da-ff019d0411b5&quot;,&quot;properties&quot;:{&quot;noteIndex&quot;:0},&quot;isEdited&quot;:false,&quot;manualOverride&quot;:{&quot;isManuallyOverridden&quot;:false,&quot;citeprocText&quot;:&quot;(Lensing et al., 2005)&quot;,&quot;manualOverrideText&quot;:&quot;&quot;},&quot;citationTag&quot;:&quot;MENDELEY_CITATION_v3_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&quot;,&quot;citationItems&quot;:[{&quot;id&quot;:&quot;11100e22-c628-3666-9bae-1ca387474e5e&quot;,&quot;itemData&quot;:{&quot;type&quot;:&quot;article-journal&quot;,&quot;id&quot;:&quot;11100e22-c628-3666-9bae-1ca387474e5e&quot;,&quot;title&quot;:&quot;The impact of altered precipitation on spatial stratification and activity-densities of springtails (Collembola) and spiders (Araneae)&quot;,&quot;author&quot;:[{&quot;family&quot;:&quot;Lensing&quot;,&quot;given&quot;:&quot;Janet R.&quot;,&quot;parse-names&quot;:false,&quot;dropping-particle&quot;:&quot;&quot;,&quot;non-dropping-particle&quot;:&quot;&quot;},{&quot;family&quot;:&quot;Todd&quot;,&quot;given&quot;:&quot;Sara&quot;,&quot;parse-names&quot;:false,&quot;dropping-particle&quot;:&quot;&quot;,&quot;non-dropping-particle&quot;:&quot;&quot;},{&quot;family&quot;:&quot;Wise&quot;,&quot;given&quot;:&quot;David H.&quot;,&quot;parse-names&quot;:false,&quot;dropping-particle&quot;:&quot;&quot;,&quot;non-dropping-particle&quot;:&quot;&quot;}],&quot;container-title&quot;:&quot;Ecological Entomology&quot;,&quot;DOI&quot;:&quot;10.1111/j.0307-6946.2005.00669.x&quot;,&quot;ISSN&quot;:&quot;03076946&quot;,&quot;issued&quot;:{&quot;date-parts&quot;:[[2005]]},&quot;abstract&quot;:&quot;1. A field experiment was conducted to determine how short-term changes in moisture can alter activity-densities of spiders and springtails. 2. In a Kentucky forest 10 unfenced 4-m2 plots were divided into two rainfall treatments. A clear roof over five plots excluded rainfall to simulate severe drought conditions (drought treatment). Water was sprayed on the five uncovered plots at a rate equal to two times the long-term mean in order to establish the high-rainfall treatment. Activity-densities of Collembola and spiders were measured using pitfall traps designed to sample the top, middle, and bottom layers of leaf litter. The experiment ran from 20 July to 23 September 2001. 3. Overall (i.e. litter layers pooled) activity-density (mean number trapped each sampling date) of Collembola was ≈60% lower in drought plots than in plots receiving increased precipitation. Surprisingly, overall spider activity-density was ≈1.6 times greater in the drought plots. 4. Differences in rainfall affected the spatial stratification of Collembola and spiders in strikingly different ways. Activity-densities of neither group differed between drought and high-rainfall treatments in the bottom litter layer. Collembola activity-density was three times greater in the top and middle litter layers in high-rainfall plots than in drought plots. In contrast, spider activity-density did not differ between treatments in the top layer, but activity-density was decreased by 50% in the middle layer of high-rainfall plots compared with drought plots. 5. Three Collembola families (Sminthuridae, Tomoceridae, and Entomobryidae) accounted for most of the Collembola pattern. The spider response was due to altered activity-density of one family of wandering spider, the Gnaphosidae. © 2005 The Royal Entomological Society.&quot;,&quot;issue&quot;:&quot;2&quot;,&quot;volume&quot;:&quot;30&quot;,&quot;container-title-short&quot;:&quot;Ecol Entomol&quot;},&quot;isTemporary&quot;:false}]},{&quot;citationID&quot;:&quot;MENDELEY_CITATION_f4d450c3-9de7-4908-a9c5-1fe350fb42d2&quot;,&quot;properties&quot;:{&quot;noteIndex&quot;:0},&quot;isEdited&quot;:false,&quot;manualOverride&quot;:{&quot;isManuallyOverridden&quot;:true,&quot;citeprocText&quot;:&quot;(Blankinship et al., 2011)&quot;,&quot;manualOverrideText&quot;:&quot;(Blankinship, Niklaus and Hungate, 2011&quot;},&quot;citationTag&quot;:&quot;MENDELEY_CITATION_v3_eyJjaXRhdGlvbklEIjoiTUVOREVMRVlfQ0lUQVRJT05fZjRkNDUwYzMtOWRlNy00OTA4LWE5YzUtMWZlMzUwZmI0MmQyIiwicHJvcGVydGllcyI6eyJub3RlSW5kZXgiOjB9LCJpc0VkaXRlZCI6ZmFsc2UsIm1hbnVhbE92ZXJyaWRlIjp7ImlzTWFudWFsbHlPdmVycmlkZGVuIjp0cnVlLCJjaXRlcHJvY1RleHQiOiIoQmxhbmtpbnNoaXAgZXQgYWwuLCAyMDExKSIsIm1hbnVhbE92ZXJyaWRlVGV4dCI6IihCbGFua2luc2hpcCwgTmlrbGF1cyBhbmQgSHVuZ2F0ZSwgMjAxMSJ9LCJjaXRhdGlvbkl0ZW1zIjpb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jb250YWluZXItdGl0bGUtc2hvcnQ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J9LCJpc1RlbXBvcmFyeSI6ZmFsc2V9XX0=&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2f2645d8-cded-4de2-8c6c-0e92385e2d0d&quot;,&quot;properties&quot;:{&quot;noteIndex&quot;:0},&quot;isEdited&quot;:false,&quot;manualOverride&quot;:{&quot;isManuallyOverridden&quot;:true,&quot;citeprocText&quot;:&quot;(Blankinship et al., 2011)&quot;,&quot;manualOverrideText&quot;:&quot;Blankinship, Niklaus and Hungate (2011)&quot;},&quot;citationTag&quot;:&quot;MENDELEY_CITATION_v3_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&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b06d2e79-16a2-493d-863f-182854b7b415&quot;,&quot;properties&quot;:{&quot;noteIndex&quot;:0},&quot;isEdited&quot;:false,&quot;manualOverride&quot;:{&quot;isManuallyOverridden&quot;:false,&quot;citeprocText&quot;:&quot;(Schwinning &amp;#38; Sala, 2004)&quot;,&quot;manualOverrideText&quot;:&quot;&quot;},&quot;citationTag&quot;:&quot;MENDELEY_CITATION_v3_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&quot;,&quot;citationItems&quot;:[{&quot;id&quot;:&quot;10a4c322-36c2-32cf-8f3c-0548d5c763be&quot;,&quot;itemData&quot;:{&quot;type&quot;:&quot;article&quot;,&quot;id&quot;:&quot;10a4c322-36c2-32cf-8f3c-0548d5c763be&quot;,&quot;title&quot;:&quot;Hierarchy of responses to resource pulses in arid and semi-arid ecosystems&quot;,&quot;author&quot;:[{&quot;family&quot;:&quot;Schwinning&quot;,&quot;given&quot;:&quot;Susanne&quot;,&quot;parse-names&quot;:false,&quot;dropping-particle&quot;:&quot;&quot;,&quot;non-dropping-particle&quot;:&quot;&quot;},{&quot;family&quot;:&quot;Sala&quot;,&quot;given&quot;:&quot;Osvaldo E.&quot;,&quot;parse-names&quot;:false,&quot;dropping-particle&quot;:&quot;&quot;,&quot;non-dropping-particle&quot;:&quot;&quot;}],&quot;container-title&quot;:&quot;Oecologia&quot;,&quot;container-title-short&quot;:&quot;Oecologia&quot;,&quot;DOI&quot;:&quot;10.1007/s00442-004-1520-8&quot;,&quot;ISSN&quot;:&quot;00298549&quot;,&quot;issued&quot;:{&quot;date-parts&quot;:[[2004]]},&quot;abstract&quot;:&quot;In arid/semi-arid ecosystems, biological resources, such as water, soil nutrients, and plant biomass, typically go through periods of high and low abundance. Short periods of high resource abundance are usually triggered by rainfall events, which, despite of the overall scarcity of rain, can saturate the resource demand of some biological processes for a time. This review develops the idea that there exists a hierarchy of soil moisture pulse events with a corresponding hierarchy of ecological responses, such that small pulses only trigger a small number of relatively minor ecological events, and larger pulses trigger a more inclusive set and some larger ecological events. This framework hinges on the observation that many biological state changes, where organisms transition from a state of lower to higher physiological activity, require a minimal triggering event size. Response thresholds are often determined by the ability of organisms to utilize soil moisture pulses of different infiltration depth or duration. For example, brief, shallow pulses can only affect surface dwelling organisms with fast response times and high tolerance for low resource levels, such as some species of the soil micro-fauna and -flora, while it takes more water and deeper infiltration to affect the physiology, growth or reproduction of higher plants. This review first discusses how precipitation, climate and site factors translate into soil moisture pulses of varying magnitude and duration. Next, the idea of the response hierarchy for ecosystem processes is developed, followed by an exploration of the possible evolutionary background for the existence of response thresholds to resource pulses. The review concludes with an outlook on global change: does the hierarchical view of precipitation effects in ecosystems provide new perspectives on the future of arid/semiarid lands? © Springer-Verlag 2004.&quot;,&quot;issue&quot;:&quot;2&quot;,&quot;volume&quot;:&quot;141&quot;},&quot;isTemporary&quot;:false}]},{&quot;citationID&quot;:&quot;MENDELEY_CITATION_d78ad3e5-6a0d-4043-8cc2-a720edcc9b4c&quot;,&quot;properties&quot;:{&quot;noteIndex&quot;:0},&quot;isEdited&quot;:false,&quot;manualOverride&quot;:{&quot;isManuallyOverridden&quot;:false,&quot;citeprocText&quot;:&quot;(Lindberg et al., 2002; R. S. Williams et al., 2014)&quot;,&quot;manualOverrideText&quot;:&quot;&quot;},&quot;citationTag&quot;:&quot;MENDELEY_CITATION_v3_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&quot;,&quot;citationItems&quot;:[{&quot;id&quot;:&quot;dadd5d57-df41-3939-a7b3-a7e136bf4e0a&quot;,&quot;itemData&quot;:{&quot;type&quot;:&quot;article-journal&quot;,&quot;id&quot;:&quot;dadd5d57-df41-3939-a7b3-a7e136bf4e0a&quot;,&quot;title&quot;:&quot;Effects of experimental irrigation and drought on the composition and diversity of soil fauna in a coniferous stand&quot;,&quot;author&quot;:[{&quot;family&quot;:&quot;Lindberg&quot;,&quot;given&quot;:&quot;Niklas&quot;,&quot;parse-names&quot;:false,&quot;dropping-particle&quot;:&quot;&quot;,&quot;non-dropping-particle&quot;:&quot;&quot;},{&quot;family&quot;:&quot;Engtsson&quot;,&quot;given&quot;:&quot;Jan B.&quot;,&quot;parse-names&quot;:false,&quot;dropping-particle&quot;:&quot;&quot;,&quot;non-dropping-particle&quot;:&quot;&quot;},{&quot;family&quot;:&quot;Persson&quot;,&quot;given&quot;:&quot;Tryggve&quot;,&quot;parse-names&quot;:false,&quot;dropping-particle&quot;:&quot;&quot;,&quot;non-dropping-particle&quot;:&quot;&quot;}],&quot;container-title&quot;:&quot;Journal of Applied Ecology&quot;,&quot;DOI&quot;:&quot;10.1046/j.1365-2664.2002.00769.x&quot;,&quot;ISSN&quot;:&quot;00218901&quot;,&quot;issued&quot;:{&quot;date-parts&quot;:[[2002]]},&quot;abstract&quot;:&quot;1. The effects of experimental long-term summer drought and irrigation on soil fauna were studied in a Norway spruce stand in south-western Sweden. The treatments, carried out over 8 and 10 years respectively, were chosen to simulate two scenarios of climate change, involving drier and wetter summers. 2. Different microarthropod communities developed in the different treatments. The abundances of enchytraeids, mesostigmatid mites and macroarthropod predators were all lowest in the drought plots. Drought decreased and irrigation increased the abundance and diversity of Oribatida. Drought decreased the abundance of Collembola. 3. The dominance structure of Oribatida and Collembola also changed, but less markedly. Drought affected community composition of both groups more than irrigation. 4. The study confirms that soil microarthropods can be useful environmental indicators, but their responses did not support the widely held view that deviations from a log-normal dominance structure indicates a stressed community. 5. The results also indicate that a drier climate with summer drought will lead to the local extinction of some soil animal species in this region.&quot;,&quot;issue&quot;:&quot;6&quot;,&quot;volume&quot;:&quot;39&quot;,&quot;container-title-short&quot;:&quot;&quot;},&quot;isTemporary&quot;:false},{&quot;id&quot;:&quot;151da69f-804e-37c4-b260-82885a228400&quot;,&quot;itemData&quot;:{&quot;type&quot;:&quot;article-journal&quot;,&quot;id&quot;:&quot;151da69f-804e-37c4-b260-82885a228400&quot;,&quot;title&quot;:&quot;Ground-dwelling beetle responses to long-term precipitation alterations in a Hardwood forest&quot;,&quot;author&quot;:[{&quot;family&quot;:&quot;Williams&quot;,&quot;given&quot;:&quot;Ray S.&quot;,&quot;parse-names&quot;:false,&quot;dropping-particle&quot;:&quot;&quot;,&quot;non-dropping-particle&quot;:&quot;&quot;},{&quot;family&quot;:&quot;Marbert&quot;,&quot;given&quot;:&quot;Bryan S.&quot;,&quot;parse-names&quot;:false,&quot;dropping-particle&quot;:&quot;&quot;,&quot;non-dropping-particle&quot;:&quot;&quot;},{&quot;family&quot;:&quot;Fisk&quot;,&quot;given&quot;:&quot;Melany C.&quot;,&quot;parse-names&quot;:false,&quot;dropping-particle&quot;:&quot;&quot;,&quot;non-dropping-particle&quot;:&quot;&quot;},{&quot;family&quot;:&quot;Hanson&quot;,&quot;given&quot;:&quot;Paul J.&quot;,&quot;parse-names&quot;:false,&quot;dropping-particle&quot;:&quot;&quot;,&quot;non-dropping-particle&quot;:&quot;&quot;}],&quot;container-title&quot;:&quot;Southeastern Naturalist&quot;,&quot;DOI&quot;:&quot;10.1656/058.013.0114&quot;,&quot;ISSN&quot;:&quot;15287092&quot;,&quot;issued&quot;:{&quot;date-parts&quot;:[[2014]]},&quot;abstract&quot;:&quot;It is widely predicted that regional precipitation patterns may be altered due to climate change, and these changes may affect areas with extensive forests. Therefore, studies investigating the role of this climate driver on forest floor fauna are timely. We examined the impact of precipitation alteration over 13 years on Coleoptera (specifically Family Carabidae) communities in a temperate forest by testing the effects of dry (33% precipitation interception), ambient (control), and wet (33% precipitation addition) treatments. We collected insects in pitfall traps and quantified forest-floor physical and chemical parameters. Beetle abundance and Carabidae tribe richness were significantly reduced in dry plots. Community similarity was substantially higher between wet and ambient plots compared to dry plots due to the substantial reduction of three dominant carabid tribes. Litter mass increased overall, litter nitrogen decreased, and carbon:nitrogen ratio (C:N) and total phenolics increased in the dry-plot Oi horizon. Beetle abundance and tribe richness were positively related to soil moisture, and beetle abundance was negatively related to litter mass. Microarthropod abundance was highest in the dry treatment. This study provides evidence that shifting precipitation patterns predicted with climate change could alter important ground-fauna communities in extensive ecosystems such as temperate forests.&quot;,&quot;issue&quot;:&quot;1&quot;,&quot;volume&quot;:&quot;13&quot;,&quot;container-title-short&quot;:&quot;&quot;},&quot;isTemporary&quot;:false}]},{&quot;citationID&quot;:&quot;MENDELEY_CITATION_8324a6eb-0647-4670-af4b-81bd85261d81&quot;,&quot;properties&quot;:{&quot;noteIndex&quot;:0},&quot;isEdited&quot;:false,&quot;manualOverride&quot;:{&quot;isManuallyOverridden&quot;:false,&quot;citeprocText&quot;:&quot;(Blankinship et al., 2011)&quot;,&quot;manualOverrideText&quot;:&quot;&quot;},&quot;citationTag&quot;:&quot;MENDELEY_CITATION_v3_eyJjaXRhdGlvbklEIjoiTUVOREVMRVlfQ0lUQVRJT05fODMyNGE2ZWItMDY0Ny00NjcwLWFmNGItODFiZDg1MjYxZDgx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7f0597eb-b59f-431a-bff6-71599acc59e5&quot;,&quot;properties&quot;:{&quot;noteIndex&quot;:0},&quot;isEdited&quot;:false,&quot;manualOverride&quot;:{&quot;isManuallyOverridden&quot;:false,&quot;citeprocText&quot;:&quot;(de Vries et al., 2012)&quot;,&quot;manualOverrideText&quot;:&quot;&quot;},&quot;citationTag&quot;:&quot;MENDELEY_CITATION_v3_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&quot;,&quot;citationItems&quot;:[{&quot;id&quot;:&quot;86b8b5e2-276b-3a20-9bd8-e7a09c4b3634&quot;,&quot;itemData&quot;:{&quot;type&quot;:&quot;article-journal&quot;,&quot;id&quot;:&quot;86b8b5e2-276b-3a20-9bd8-e7a09c4b3634&quot;,&quot;title&quot;:&quot;Legacy effects of drought on plant growth and the soil food web&quot;,&quot;author&quot;:[{&quot;family&quot;:&quot;Vries&quot;,&quot;given&quot;:&quot;Franciska Trijntje&quot;,&quot;parse-names&quot;:false,&quot;dropping-particle&quot;:&quot;&quot;,&quot;non-dropping-particle&quot;:&quot;de&quot;},{&quot;family&quot;:&quot;Liiri&quot;,&quot;given&quot;:&quot;Mira E.&quot;,&quot;parse-names&quot;:false,&quot;dropping-particle&quot;:&quot;&quot;,&quot;non-dropping-particle&quot;:&quot;&quot;},{&quot;family&quot;:&quot;Bjørnlund&quot;,&quot;given&quot;:&quot;Lisa&quot;,&quot;parse-names&quot;:false,&quot;dropping-particle&quot;:&quot;&quot;,&quot;non-dropping-particle&quot;:&quot;&quot;},{&quot;family&quot;:&quot;Setälä&quot;,&quot;given&quot;:&quot;Heikki M.&quot;,&quot;parse-names&quot;:false,&quot;dropping-particle&quot;:&quot;&quot;,&quot;non-dropping-particle&quot;:&quot;&quot;},{&quot;family&quot;:&quot;Christensen&quot;,&quot;given&quot;:&quot;Søren&quot;,&quot;parse-names&quot;:false,&quot;dropping-particle&quot;:&quot;&quot;,&quot;non-dropping-particle&quot;:&quot;&quot;},{&quot;family&quot;:&quot;Bardgett&quot;,&quot;given&quot;:&quot;Richard D.&quot;,&quot;parse-names&quot;:false,&quot;dropping-particle&quot;:&quot;&quot;,&quot;non-dropping-particle&quot;:&quot;&quot;}],&quot;container-title&quot;:&quot;Oecologia&quot;,&quot;container-title-short&quot;:&quot;Oecologia&quot;,&quot;DOI&quot;:&quot;10.1007/s00442-012-2331-y&quot;,&quot;ISSN&quot;:&quot;00298549&quot;,&quot;issued&quot;:{&quot;date-parts&quot;:[[2012]]},&quot;abstract&quot;:&quot;Soils deliver important ecosystem services, such as nutrient provision for plants and the storage of carbon (C) and nitrogen (N), which are greatly impacted by drought. Both plants and soil biota affect soil C and N availability, which might in turn affect their response to drought, offering the potential to feed back on each other's performance. In a greenhouse experiment, we compared legacy effects of repeated drought on plant growth and the soil food web in two contrasting land-use systems: extensively managed grassland, rich in C and with a fungal-based food web, and intensively managed wheat lower in C and with a bacterial-based food web. Moreover, we assessed the effect of plant presence on the recovery of the soil food web after drought. Drought legacy effects increased plant growth in both systems, and a plant strongly reduced N leaching. Fungi, bacteria, and their predators were more resilient after drought in the grassland soil than in the wheat soil. The presence of a plant strongly affected the composition of the soil food web, and alleviated the effects of drought for most trophic groups, regardless of the system. This effect was stronger for the bottom trophic levels, whose resilience was positively correlated to soil available C. Our results show that plant belowground inputs have the potential to affect the recovery of belowground communities after drought, with implications for the functions they perform, such as C and N cycling. © 2012 Springer-Verlag.&quot;,&quot;issue&quot;:&quot;3&quot;,&quot;volume&quot;:&quot;170&quot;},&quot;isTemporary&quot;:false}]},{&quot;citationID&quot;:&quot;MENDELEY_CITATION_db1f80c7-3a09-4497-a8c2-9ae950e91a29&quot;,&quot;properties&quot;:{&quot;noteIndex&quot;:0},&quot;isEdited&quot;:false,&quot;manualOverride&quot;:{&quot;isManuallyOverridden&quot;:false,&quot;citeprocText&quot;:&quot;(Blankinship et al., 2011)&quot;,&quot;manualOverrideText&quot;:&quot;&quot;},&quot;citationTag&quot;:&quot;MENDELEY_CITATION_v3_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&quot;,&quot;citationItems&quot;:[{&quot;id&quot;:&quot;bb86d7d6-ae97-32fd-b430-a3e63379808c&quot;,&quot;itemData&quot;:{&quot;type&quot;:&quot;article&quot;,&quot;id&quot;:&quot;bb86d7d6-ae97-32fd-b430-a3e63379808c&quot;,&quot;title&quot;:&quot;A meta-analysis of responses of soil biota to global change&quot;,&quot;author&quot;:[{&quot;family&quot;:&quot;Blankinship&quot;,&quot;given&quot;:&quot;Joseph C.&quot;,&quot;parse-names&quot;:false,&quot;dropping-particle&quot;:&quot;&quot;,&quot;non-dropping-particle&quot;:&quot;&quot;},{&quot;family&quot;:&quot;Niklaus&quot;,&quot;given&quot;:&quot;Pascal A.&quot;,&quot;parse-names&quot;:false,&quot;dropping-particle&quot;:&quot;&quot;,&quot;non-dropping-particle&quot;:&quot;&quot;},{&quot;family&quot;:&quot;Hungate&quot;,&quot;given&quot;:&quot;Bruce A.&quot;,&quot;parse-names&quot;:false,&quot;dropping-particle&quot;:&quot;&quot;,&quot;non-dropping-particle&quot;:&quot;&quot;}],&quot;container-title&quot;:&quot;Oecologia&quot;,&quot;container-title-short&quot;:&quot;Oecologia&quot;,&quot;DOI&quot;:&quot;10.1007/s00442-011-1909-0&quot;,&quot;ISSN&quot;:&quot;00298549&quot;,&quot;issued&quot;:{&quot;date-parts&quot;:[[2011]]},&quot;abstract&quot;:&quot;Global environmental changes are expected to impact the abundance of plants and animals aboveground, but comparably little is known about the responses of belowground organisms. Using meta-analysis, we synthesized results from over 75 manipulative experiments in order to test for patterns in the effects of elevated CO2, warming, and altered precipitation on the abundance of soil biota related to taxonomy, body size, feeding habits, ecosystem type, local climate, treatment magnitude and duration, and greenhouse CO2 enrichment. We found that the positive effect size of elevated CO2 on the abundance of soil biota diminished with time, whereas the negative effect size of warming and positive effect size of precipitation intensified with time. Trophic group, body size, and experimental approaches best explained the responses of soil biota to elevated CO2, whereas local climate and ecosystem type best explained responses to warming and altered precipitation. The abundance of microflora and microfauna, and particularly detritivores, increased with elevated CO2, indicative of microbial C limitation under ambient CO2. However, the effects of CO2 were smaller in field studies than in greenhouse studies and were not significant for higher trophic levels. Effects of warming did not depend on taxon or body size, but reduced abundances were more likely to occur at the colder and drier sites. Precipitation limited all taxa and trophic groups, particularly in forest ecosystems. Our meta-analysis suggests that the responses of soil biota to global change are predictable and unique for each global change factor. © 2011 Springer-Verlag.&quot;,&quot;issue&quot;:&quot;3&quot;,&quot;volume&quot;:&quot;165&quot;},&quot;isTemporary&quot;:false}]},{&quot;citationID&quot;:&quot;MENDELEY_CITATION_def9d924-c1d0-4b0b-bdbc-1d561a9d3474&quot;,&quot;properties&quot;:{&quot;noteIndex&quot;:0},&quot;isEdited&quot;:false,&quot;manualOverride&quot;:{&quot;isManuallyOverridden&quot;:false,&quot;citeprocText&quot;:&quot;(Jennions &amp;#38; Møller, 2002a; Lortie et al., 2007; Marks-Anglin &amp;#38; Chen, 2020)&quot;,&quot;manualOverrideText&quot;:&quot;&quot;},&quot;citationTag&quot;:&quot;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&quot;,&quot;citationItems&quot;:[{&quot;id&quot;:&quot;c166a982-8882-3e8f-a3ec-11a1d5fc1e17&quot;,&quot;itemData&quot;:{&quot;type&quot;:&quot;article&quot;,&quot;id&quot;:&quot;c166a982-8882-3e8f-a3ec-11a1d5fc1e17&quot;,&quot;title&quot;:&quot;Publication bias and merit in ecology&quot;,&quot;author&quot;:[{&quot;family&quot;:&quot;Lortie&quot;,&quot;given&quot;:&quot;C. J.&quot;,&quot;parse-names&quot;:false,&quot;dropping-particle&quot;:&quot;&quot;,&quot;non-dropping-particle&quot;:&quot;&quot;},{&quot;family&quot;:&quot;Aarssen&quot;,&quot;given&quot;:&quot;L. W.&quot;,&quot;parse-names&quot;:false,&quot;dropping-particle&quot;:&quot;&quot;,&quot;non-dropping-particle&quot;:&quot;&quot;},{&quot;family&quot;:&quot;Budden&quot;,&quot;given&quot;:&quot;A. E.&quot;,&quot;parse-names&quot;:false,&quot;dropping-particle&quot;:&quot;&quot;,&quot;non-dropping-particle&quot;:&quot;&quot;},{&quot;family&quot;:&quot;Koricheva&quot;,&quot;given&quot;:&quot;J. K.&quot;,&quot;parse-names&quot;:false,&quot;dropping-particle&quot;:&quot;&quot;,&quot;non-dropping-particle&quot;:&quot;&quot;},{&quot;family&quot;:&quot;Leimu&quot;,&quot;given&quot;:&quot;R.&quot;,&quot;parse-names&quot;:false,&quot;dropping-particle&quot;:&quot;&quot;,&quot;non-dropping-particle&quot;:&quot;&quot;},{&quot;family&quot;:&quot;Tregenza&quot;,&quot;given&quot;:&quot;T.&quot;,&quot;parse-names&quot;:false,&quot;dropping-particle&quot;:&quot;&quot;,&quot;non-dropping-particle&quot;:&quot;&quot;}],&quot;container-title&quot;:&quot;Oikos&quot;,&quot;DOI&quot;:&quot;10.1111/j.0030-1299.2007.15686.x&quot;,&quot;ISSN&quot;:&quot;16000706&quot;,&quot;issued&quot;:{&quot;date-parts&quot;:[[2007]]},&quot;abstract&quot;:&quot;Bias, or any set of factors that influence the general expression of merit, is common in science and is an inevitable by-product of an imperfect but otherwise reasonably objective human pursuit to understand the world we inhabit. In this paper, we explore the conceptual significance of a relatively tractable form of bias, namely publication and dissemination bias. A specific definition is developed, a working model of classification for publication bias is proposed, and an assessment of what we can measure is described. Finally, we offer expectations for ecologists with respect to the significance of bias in the publication process within our discipline. We argue that without explicit consideration of both the qualitative and quantitative aspects of publication bias in ecology, we limit our capacity to fairly assess and best use the science that we as a community produce. © Oikos.&quot;,&quot;issue&quot;:&quot;7&quot;,&quot;volume&quot;:&quot;116&quot;,&quot;container-title-short&quot;:&quot;&quot;},&quot;isTemporary&quot;:false},{&quot;id&quot;:&quot;58ed81d2-a37e-316a-8629-6c20f6e2fcfa&quot;,&quot;itemData&quot;:{&quot;type&quot;:&quot;article&quot;,&quot;id&quot;:&quot;58ed81d2-a37e-316a-8629-6c20f6e2fcfa&quot;,&quot;title&quot;:&quot;A historical review of publication bias&quot;,&quot;author&quot;:[{&quot;family&quot;:&quot;Marks-Anglin&quot;,&quot;given&quot;:&quot;Arielle&quot;,&quot;parse-names&quot;:false,&quot;dropping-particle&quot;:&quot;&quot;,&quot;non-dropping-particle&quot;:&quot;&quot;},{&quot;family&quot;:&quot;Chen&quot;,&quot;given&quot;:&quot;Yong&quot;,&quot;parse-names&quot;:false,&quot;dropping-particle&quot;:&quot;&quot;,&quot;non-dropping-particle&quot;:&quot;&quot;}],&quot;container-title&quot;:&quot;Research Synthesis Methods&quot;,&quot;DOI&quot;:&quot;10.1002/jrsm.1452&quot;,&quot;ISSN&quot;:&quot;17592887&quot;,&quot;issued&quot;:{&quot;date-parts&quot;:[[2020]]},&quot;abstract&quot;:&quot;Publication bias is a well-known threat to the validity of meta-analyses and, more broadly, the reproducibility of scientific findings. When policies and recommendations are predicated on an incomplete evidence base, it undermines the goals of evidence-based decision-making. Great strides have been made in the last 50 years to understand and address this problem, including calls for mandatory trial registration and the development of statistical methods to detect and correct for publication bias. We offer an historical account of seminal contributions by the evidence synthesis community, with an emphasis on the parallel development of graph-based and selection model approaches. We also draw attention to current innovations and opportunities for future methodological work.&quot;,&quot;issue&quot;:&quot;6&quot;,&quot;volume&quot;:&quot;11&quot;,&quot;container-title-short&quot;:&quot;Res Synth Methods&quot;},&quot;isTemporary&quot;:false},{&quot;id&quot;:&quot;2d381f28-cc7d-3e5e-adaf-d99c52d18831&quot;,&quot;itemData&quot;:{&quot;type&quot;:&quot;article&quot;,&quot;id&quot;:&quot;2d381f28-cc7d-3e5e-adaf-d99c52d18831&quot;,&quot;title&quot;:&quot;Publication bias in ecology and evolution: An empirical assessment using the 'trim and fill' method&quot;,&quot;author&quot;:[{&quot;family&quot;:&quot;Jennions&quot;,&quot;given&quot;:&quot;Michael D.&quot;,&quot;parse-names&quot;:false,&quot;dropping-particle&quot;:&quot;&quot;,&quot;non-dropping-particle&quot;:&quot;&quot;},{&quot;family&quot;:&quot;Møller&quot;,&quot;given&quot;:&quot;Anders P.&quot;,&quot;parse-names&quot;:false,&quot;dropping-particle&quot;:&quot;&quot;,&quot;non-dropping-particle&quot;:&quot;&quot;}],&quot;container-title&quot;:&quot;Biological Reviews of the Cambridge Philosophical Society&quot;,&quot;DOI&quot;:&quot;10.1017/S1464793101005875&quot;,&quot;ISSN&quot;:&quot;14647931&quot;,&quot;issued&quot;:{&quot;date-parts&quot;:[[2002]]},&quot;abstract&quot;:&quot;Recent reviews of specific topics, such as the relationship between male attractiveness to females and fluctuating asymmetry or attractiveness and the expression of secondary sexual characters, suggest that publication bias might be a problem in ecology and evolution. In these cases, there is a significant negative correlation between the sample size of published studies and the magnitude or strength of the research findings (formally the 'effect size'). If all studies that are conducted are equally likely to be published, irrespective of their findings, there should not be a directional relationship between effect size and sample size; only a decrease in the variance in effect size as sample size increases due to a reduction in sampling error. One interpretation of these reports of negative correlations is that studies with small sample sizes and weaker findings (smaller effect sizes) are less likely to be published. If the biological literature is systematically biased this could undermine the attempts of reviewers to summarise actual biology relationships by inflating estimates of average effect sizes. But how common is this problem? And does it really affect the general conclusions of literature reviews? Here, we examine data sets of effect sizes extracted from 40 peer-reviewed, published meta-analyses. We estimate how many studies are missing using the newly developed 'trim and fill' method. This method uses asymmetry in plots of effect size against sample size ('funnel plots') to detect 'missing' studies. For random-effect models of meta-analysis 38% (15/40) of data sets had a significant number of 'missing' studies. After correcting for potential publication bias, 21% (8/38) of weighted mean effects were no longer significantly greater than zero, and 15% 5/34) were no longer statistically robust when we used random-effects models in a weighted meta-analysis. The mean correlation between sample size and the magnitude of standardised effect size was also significantly negative (rs= -0.20, P &lt; 0.0001). Individual correlations were significantly negative (P &lt; 0.10) in 35% (14/40) of cases. Publication bias may therefore affect the main conclusions of at least 15-21% of meta-analyses. We suggest that future literature reviews assess the robustness of their main conclusions by correcting for potential publication bias using the 'trim and fill' method.&quot;,&quot;issue&quot;:&quot;2&quot;,&quot;volume&quot;:&quot;77&quot;,&quot;container-title-short&quot;:&quot;Biol Rev Camb Philos Soc&quot;},&quot;isTemporary&quot;:false}]},{&quot;citationID&quot;:&quot;MENDELEY_CITATION_1fcb2acd-591e-47a6-b314-22e795432c1f&quot;,&quot;properties&quot;:{&quot;noteIndex&quot;:0},&quot;isEdited&quot;:false,&quot;manualOverride&quot;:{&quot;isManuallyOverridden&quot;:false,&quot;citeprocText&quot;:&quot;(K. S. Taylor et al., 2021)&quot;,&quot;manualOverrideText&quot;:&quot;&quot;},&quot;citationTag&quot;:&quot;MENDELEY_CITATION_v3_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&quot;,&quot;citationItems&quot;:[{&quot;id&quot;:&quot;d3ba240b-321c-334e-a7f2-61974c8f75dc&quot;,&quot;itemData&quot;:{&quot;type&quot;:&quot;article-journal&quot;,&quot;id&quot;:&quot;d3ba240b-321c-334e-a7f2-61974c8f75dc&quot;,&quot;title&quot;:&quot;Summarising good practice guidelines for data extraction for systematic reviews and meta-analysis&quot;,&quot;author&quot;:[{&quot;family&quot;:&quot;Taylor&quot;,&quot;given&quot;:&quot;Kathryn S.&quot;,&quot;parse-names&quot;:false,&quot;dropping-particle&quot;:&quot;&quot;,&quot;non-dropping-particle&quot;:&quot;&quot;},{&quot;family&quot;:&quot;Mahtani&quot;,&quot;given&quot;:&quot;Kamal R.&quot;,&quot;parse-names&quot;:false,&quot;dropping-particle&quot;:&quot;&quot;,&quot;non-dropping-particle&quot;:&quot;&quot;},{&quot;family&quot;:&quot;Aronson&quot;,&quot;given&quot;:&quot;Jeffrey K.&quot;,&quot;parse-names&quot;:false,&quot;dropping-particle&quot;:&quot;&quot;,&quot;non-dropping-particle&quot;:&quot;&quot;}],&quot;container-title&quot;:&quot;BMJ Evidence-Based Medicine&quot;,&quot;accessed&quot;:{&quot;date-parts&quot;:[[2022,8,15]]},&quot;DOI&quot;:&quot;10.1136/BMJEBM-2020-111651&quot;,&quot;ISBN&quot;:&quot;1960;20:3746&quot;,&quot;ISSN&quot;:&quot;2515-446X&quot;,&quot;PMID&quot;:&quot;33632720&quot;,&quot;URL&quot;:&quot;https://ebm.bmj.com/content/26/3/88&quot;,&quot;issued&quot;:{&quot;date-parts&quot;:[[2021,6,1]]},&quot;page&quot;:&quot;88-90&quot;,&quot;abstract&quot;:&quot;Data extraction is the process of a systematic review that occurs between identifying eligible studies and analysing the data, whether it can be a qualitative synthesis or a quantitative synthesis involving the pooling of data in a meta-analysis. The aims of data extraction are to obtain information about the included studies in terms of the characteristics of each study and its population and, for quantitative synthesis, to collect the necessary data to carry out meta-analysis. In systematic reviews, information about the included studies will also be required to conduct risk of bias assessments, but these data are not the focus of this article.\n\nFollowing good practice when extracting data will help make the process efficient and reduce the risk of errors and bias. Failure to follow good practice risks basing the analysis on poor quality data, and therefore providing poor quality inputs, which will result in poor quality outputs, with unreliable conclusions and invalid study findings. In computer science, this is known as ‘garbage in, garbage out’ or ‘rubbish in, rubbish out’. Furthermore, providing insufficient information about the included studies for readers to be able to assess the generalisability of the findings from a systematic review will undermine the value of the pooled analysis. Such failures will cause your systematic review and meta-analysis to be less useful than it ought to be.\n\nSome guidelines for data extraction are formal, including those described in the Cochrane Handbook for Systematic Reviews of Interventions,1 the Cochrane Handbook for Diagnostic Test Accuracy Reviews,2 3 the Preferred Reporting Items for Systematic Reviews and Meta-Analyses (PRISMA) reporting guidelines for systematic reviews and their protocols4–7 and other sources,8 9, formal guidelines are complemented with informal advice in the form of examples and videos on how to avoid possible pitfalls and guidance on …&quot;,&quot;publisher&quot;:&quot;Royal Society of Medicine&quot;,&quot;issue&quot;:&quot;3&quot;,&quot;volume&quot;:&quot;26&quot;,&quot;container-title-short&quot;:&quot;BMJ Evid Based Med&quot;},&quot;isTemporary&quot;:false}]},{&quot;citationID&quot;:&quot;MENDELEY_CITATION_c55769c7-6a2f-4b02-ada0-18a38f336802&quot;,&quot;properties&quot;:{&quot;noteIndex&quot;:0},&quot;isEdited&quot;:false,&quot;manualOverride&quot;:{&quot;isManuallyOverridden&quot;:false,&quot;citeprocText&quot;:&quot;(Cragg &amp;#38; Bardgett, 2001)&quot;,&quot;manualOverrideText&quot;:&quot;&quot;},&quot;citationTag&quot;:&quot;MENDELEY_CITATION_v3_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&quot;,&quot;citationItems&quot;:[{&quot;id&quot;:&quot;98501082-3b07-3b38-9b86-8aa2d6500194&quot;,&quot;itemData&quot;:{&quot;type&quot;:&quot;article-journal&quot;,&quot;id&quot;:&quot;98501082-3b07-3b38-9b86-8aa2d6500194&quot;,&quot;title&quot;:&quot;How changes in soil faunal diversity and composition within a trophic group influence decomposition processes&quot;,&quot;author&quot;:[{&quot;family&quot;:&quot;Cragg&quot;,&quot;given&quot;:&quot;Rohan G.&quot;,&quot;parse-names&quot;:false,&quot;dropping-particle&quot;:&quot;&quot;,&quot;non-dropping-particle&quot;:&quot;&quot;},{&quot;family&quot;:&quot;Bardgett&quot;,&quot;given&quot;:&quot;Richard D.&quot;,&quot;parse-names&quot;:false,&quot;dropping-particle&quot;:&quot;&quot;,&quot;non-dropping-particle&quot;:&quot;&quot;}],&quot;container-title&quot;:&quot;Soil Biology and Biochemistry&quot;,&quot;DOI&quot;:&quot;10.1016/S0038-0717(01)00138-9&quot;,&quot;ISSN&quot;:&quot;00380717&quot;,&quot;issued&quot;:{&quot;date-parts&quot;:[[2001]]},&quot;abstract&quot;:&quot;There are few experimental data on the consequence of varying the composition and diversity of soil animals communities, or soil foodwebs, on ecosystem properties. Here, we tested the hypothesis that varying the diversity and composition of soil animals within atrophic group, the microbial-feeders, affects litter decomposition and nutrient flux in grassland. Microcosms containing grassland plant litter were inoculated with individual species of Collembola Folsomia candida, Pseudosinella alba, and Protaphorura armata, and all possible two and three species combinations of these species. Our data show that towards the end of the experiment individual species of Collembola, and especially F. candida, had markedly different, but positive, effects on measures of litter mass loss, microbial activity (CO2 respiration) and the leaching of dissolved organic carbon (DOC) and nitrate-N. Two and three species combinations of Collembola revealed that effects of fauna on ecosystem processes were due to differences in the composition of the collembolan community, rather than the number of species present. In comparison to a treatment that had no fauna, significantly higher rates of litter mass loss, microbial activity, and DOC and nitrate release were detected only in microcosms that contained F. candida. There was no evidence of effects of F. candida in combination with other species, relative to effects of F. candida alone, on the above properties. These findings support the notion that changes in the diversity of microbivorous fauna may not have a predictable effect on decomposition processes rates and that the functioning of the microbial-feeding trophic group is influenced mainly by the physiological attributes of the dominant animal species present, in this case F. candida. © 2001 Elsevier Science Ltd. All rights reserved.&quot;,&quot;issue&quot;:&quot;15&quot;,&quot;volume&quot;:&quot;33&quot;,&quot;container-title-short&quot;:&quot;Soil Biol Biochem&quot;},&quot;isTemporary&quot;:false}]},{&quot;citationID&quot;:&quot;MENDELEY_CITATION_0458543b-f76a-4506-b2f9-0d0ddb10abaf&quot;,&quot;properties&quot;:{&quot;noteIndex&quot;:0},&quot;isEdited&quot;:false,&quot;manualOverride&quot;:{&quot;isManuallyOverridden&quot;:false,&quot;citeprocText&quot;:&quot;(Cimpoiasu et al., 2021)&quot;,&quot;manualOverrideText&quot;:&quot;&quot;},&quot;citationTag&quot;:&quot;MENDELEY_CITATION_v3_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&quot;,&quot;citationItems&quot;:[{&quot;id&quot;:&quot;124203ac-69c7-3d1a-bd47-f47ecb9baafa&quot;,&quot;itemData&quot;:{&quot;type&quot;:&quot;article-journal&quot;,&quot;id&quot;:&quot;124203ac-69c7-3d1a-bd47-f47ecb9baafa&quot;,&quot;title&quot;:&quot;Contributions and future priorities for soil science: Comparing perspectives from scientists and stakeholders&quot;,&quot;author&quot;:[{&quot;family&quot;:&quot;Cimpoiasu&quot;,&quot;given&quot;:&quot;Mihai O.&quot;,&quot;parse-names&quot;:false,&quot;dropping-particle&quot;:&quot;&quot;,&quot;non-dropping-particle&quot;:&quot;&quot;},{&quot;family&quot;:&quot;Dowdeswell-Downey&quot;,&quot;given&quot;:&quot;Emily&quot;,&quot;parse-names&quot;:false,&quot;dropping-particle&quot;:&quot;&quot;,&quot;non-dropping-particle&quot;:&quot;&quot;},{&quot;family&quot;:&quot;Evans&quot;,&quot;given&quot;:&quot;Daniel L.&quot;,&quot;parse-names&quot;:false,&quot;dropping-particle&quot;:&quot;&quot;,&quot;non-dropping-particle&quot;:&quot;&quot;},{&quot;family&quot;:&quot;McCloskey&quot;,&quot;given&quot;:&quot;Christopher S.&quot;,&quot;parse-names&quot;:false,&quot;dropping-particle&quot;:&quot;&quot;,&quot;non-dropping-particle&quot;:&quot;&quot;},{&quot;family&quot;:&quot;Rose&quot;,&quot;given&quot;:&quot;Lewis S.&quot;,&quot;parse-names&quot;:false,&quot;dropping-particle&quot;:&quot;&quot;,&quot;non-dropping-particle&quot;:&quot;&quot;},{&quot;family&quot;:&quot;Sayer&quot;,&quot;given&quot;:&quot;Emma J.&quot;,&quot;parse-names&quot;:false,&quot;dropping-particle&quot;:&quot;&quot;,&quot;non-dropping-particle&quot;:&quot;&quot;}],&quot;container-title&quot;:&quot;European Journal of Soil Science&quot;,&quot;DOI&quot;:&quot;10.1111/ejss.13162&quot;,&quot;ISSN&quot;:&quot;13652389&quot;,&quot;issued&quot;:{&quot;date-parts&quot;:[[2021]]},&quot;abstract&quot;:&quot;Soils are a fundamental natural resource but intensifying demands and increasing soil degradation necessitate focussed research into the sustainable use of soils. Since soil functioning is critical for the operations and performance of multiple industries, businesses and municipalities, soil scientists need to actively engage with these bodies to orientate research goals towards stakeholder needs. To achieve this, stakeholder views about the current and potential contributions of soil science to different sectors need to be taken into account when setting the future research agenda. Here, we assessed whether the current and future research priorities of soil science match the needs of four major industrial and environmental sectors: agriculture, ecosystem services and natural resources, waste management, and water management. We used an online questionnaire, distributed to 192 organisations and via social media, to compare stakeholders' and scientists' perceptions of (a) the contributions of soil science to date, (b) the areas not currently served by soil science and (c) future research needs in soil science. Stakeholders generally rated the contributions of soil science to date as ‘great’ or ‘fundamental’, but scientists rated the contributions more highly. Respondents identified numerous areas that soil research has not yet sufficiently addressed, which were mostly sector-specific and often overlapped with perceived future research needs. Importantly, stakeholders' and scientists' views of future research priorities differed strongly within sectors, with the notable exception of agriculture, where views were generally consistent. We conclude that soil science may hold unexplored potential in several industrial and environmental sectors. We call for improved research communication and greater stakeholder involvement to shape the future soils research agenda and ensure the sustainable use of soils across multiple areas of society. Highlights: How soil science has served, and could further serve, four major sectors was investigated. Soil science contributions to agriculture, ecosystem services, waste and water sectors were assessed. Stakeholders' and scientists' views on future contributions of soil science frequently differed. Greater stakeholder engagement could greatly enhance the impact of soil science in the future.&quot;,&quot;issue&quot;:&quot;6&quot;,&quot;volume&quot;:&quot;72&quot;,&quot;container-title-short&quot;:&quot;Eur J Soil Sci&quot;},&quot;isTemporary&quot;:false}]},{&quot;citationID&quot;:&quot;MENDELEY_CITATION_7541398d-da58-45a3-906b-2b86bcc149dd&quot;,&quot;properties&quot;:{&quot;noteIndex&quot;:0},&quot;isEdited&quot;:false,&quot;manualOverride&quot;:{&quot;isManuallyOverridden&quot;:false,&quot;citeprocText&quot;:&quot;(L. J. Martin et al., 2012)&quot;,&quot;manualOverrideText&quot;:&quot;&quot;},&quot;citationTag&quot;:&quot;MENDELEY_CITATION_v3_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&quot;,&quot;citationItems&quot;:[{&quot;id&quot;:&quot;ac4d16b1-ffaa-3b2b-8617-75092eb71b4a&quot;,&quot;itemData&quot;:{&quot;type&quot;:&quot;article&quot;,&quot;id&quot;:&quot;ac4d16b1-ffaa-3b2b-8617-75092eb71b4a&quot;,&quot;title&quot;:&quot;Mapping where ecologists work: Biases in the global distribution of terrestrial ecological observations&quot;,&quot;author&quot;:[{&quot;family&quot;:&quot;Martin&quot;,&quot;given&quot;:&quot;Laura J.&quot;,&quot;parse-names&quot;:false,&quot;dropping-particle&quot;:&quot;&quot;,&quot;non-dropping-particle&quot;:&quot;&quot;},{&quot;family&quot;:&quot;Blossey&quot;,&quot;given&quot;:&quot;Bernd&quot;,&quot;parse-names&quot;:false,&quot;dropping-particle&quot;:&quot;&quot;,&quot;non-dropping-particle&quot;:&quot;&quot;},{&quot;family&quot;:&quot;Ellis&quot;,&quot;given&quot;:&quot;Erle&quot;,&quot;parse-names&quot;:false,&quot;dropping-particle&quot;:&quot;&quot;,&quot;non-dropping-particle&quot;:&quot;&quot;}],&quot;container-title&quot;:&quot;Frontiers in Ecology and the Environment&quot;,&quot;DOI&quot;:&quot;10.1890/110154&quot;,&quot;ISSN&quot;:&quot;15409295&quot;,&quot;issued&quot;:{&quot;date-parts&quot;:[[2012]]},&quot;abstract&quot;:&quot;Although the geographical context of ecological observations shapes ecological theory, the global distribution of ecological studies has never been analyzed. Here, we document the global distribution and context (protected status, biome, anthrome, and net primary productivity) of 2573 terrestrial study sites reported in recent publications (2004-2009) of 10 highly cited ecology journals. We find evidence of several geographical biases, including overrepresentation of protected areas, temperate deciduous woodlands, and wealthy countries. Even within densely settled or agricultural regions, ecologists tend to study \&quot;natural\&quot; fragments. Such biases in trendsetting journals may limit the scalability of ecological theory and hinder conservation efforts in the 75% of the terrestrial world where humans live and work. © The Ecological Society of America.&quot;,&quot;issue&quot;:&quot;4&quot;,&quot;volume&quot;:&quot;10&quot;,&quot;container-title-short&quot;:&quot;Front Ecol Environ&quot;},&quot;isTemporary&quot;:false}]},{&quot;citationID&quot;:&quot;MENDELEY_CITATION_c217ff15-38be-4e8a-a202-b657622596ab&quot;,&quot;properties&quot;:{&quot;noteIndex&quot;:0},&quot;isEdited&quot;:false,&quot;manualOverride&quot;:{&quot;isManuallyOverridden&quot;:false,&quot;citeprocText&quot;:&quot;(Evans &amp;#38; Foster, 2011)&quot;,&quot;manualOverrideText&quot;:&quot;&quot;},&quot;citationTag&quot;:&quot;MENDELEY_CITATION_v3_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&quot;,&quot;citationItems&quot;:[{&quot;id&quot;:&quot;38950e80-ea43-34c5-8c0a-0c787e878b82&quot;,&quot;itemData&quot;:{&quot;type&quot;:&quot;article&quot;,&quot;id&quot;:&quot;38950e80-ea43-34c5-8c0a-0c787e878b82&quot;,&quot;title&quot;:&quot;Metaknowledge&quot;,&quot;author&quot;:[{&quot;family&quot;:&quot;Evans&quot;,&quot;given&quot;:&quot;James A.&quot;,&quot;parse-names&quot;:false,&quot;dropping-particle&quot;:&quot;&quot;,&quot;non-dropping-particle&quot;:&quot;&quot;},{&quot;family&quot;:&quot;Foster&quot;,&quot;given&quot;:&quot;Jacob G.&quot;,&quot;parse-names&quot;:false,&quot;dropping-particle&quot;:&quot;&quot;,&quot;non-dropping-particle&quot;:&quot;&quot;}],&quot;container-title&quot;:&quot;Science&quot;,&quot;DOI&quot;:&quot;10.1126/science.1201765&quot;,&quot;ISSN&quot;:&quot;00368075&quot;,&quot;issued&quot;:{&quot;date-parts&quot;:[[2011]]},&quot;abstract&quot;:&quot;The growth of electronic publication and informatics archives makes it possible to harvest vast quantities of knowledge about knowledge, or \&quot;metaknowledge.\&quot; We review the expanding scope of metaknowledge research, which uncovers regularities in scientific claims and infers the beliefs, preferences, research tools, and strategies behind those regularities. Metaknowledge research also investigates the effect of knowledge context on content. Teams and collaboration networks, institutional prestige, and new technologies all shape the substance and direction of research. We argue that as metaknowledge grows in breadth and quality, it will enable researchers to reshape science - to identify areas in need of reexamination, reweight former certainties, and point out new paths that cut across revealed assumptions, heuristics, and disciplinary boundaries.&quot;,&quot;issue&quot;:&quot;6018&quot;,&quot;volume&quot;:&quot;331&quot;,&quot;container-title-short&quot;:&quot;Science (1979)&quot;},&quot;isTemporary&quot;:false}]},{&quot;citationID&quot;:&quot;MENDELEY_CITATION_607bd75f-c1f5-488e-a869-a615e41ae332&quot;,&quot;properties&quot;:{&quot;noteIndex&quot;:0},&quot;isEdited&quot;:false,&quot;manualOverride&quot;:{&quot;isManuallyOverridden&quot;:true,&quot;citeprocText&quot;:&quot;(Korell et al., 2020)&quot;,&quot;manualOverrideText&quot;:&quot;Korell et al. (2020)&quot;},&quot;citationTag&quot;:&quot;MENDELEY_CITATION_v3_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&quot;,&quot;citationItems&quot;:[{&quot;id&quot;:&quot;5a9eb545-c146-3bb4-b9ca-12cf4d9b4345&quot;,&quot;itemData&quot;:{&quot;type&quot;:&quot;article&quot;,&quot;id&quot;:&quot;5a9eb545-c146-3bb4-b9ca-12cf4d9b4345&quot;,&quot;title&quot;:&quot;We need more realistic climate change experiments for understanding ecosystems of the future&quot;,&quot;author&quot;:[{&quot;family&quot;:&quot;Korell&quot;,&quot;given&quot;:&quot;Lotte&quot;,&quot;parse-names&quot;:false,&quot;dropping-particle&quot;:&quot;&quot;,&quot;non-dropping-particle&quot;:&quot;&quot;},{&quot;family&quot;:&quot;Auge&quot;,&quot;given&quot;:&quot;Harald&quot;,&quot;parse-names&quot;:false,&quot;dropping-particle&quot;:&quot;&quot;,&quot;non-dropping-particle&quot;:&quot;&quot;},{&quot;family&quot;:&quot;Chase&quot;,&quot;given&quot;:&quot;Jonathan M.&quot;,&quot;parse-names&quot;:false,&quot;dropping-particle&quot;:&quot;&quot;,&quot;non-dropping-particle&quot;:&quot;&quot;},{&quot;family&quot;:&quot;Harpole&quot;,&quot;given&quot;:&quot;Stanley&quot;,&quot;parse-names&quot;:false,&quot;dropping-particle&quot;:&quot;&quot;,&quot;non-dropping-particle&quot;:&quot;&quot;},{&quot;family&quot;:&quot;Knight&quot;,&quot;given&quot;:&quot;Tiffany M.&quot;,&quot;parse-names&quot;:false,&quot;dropping-particle&quot;:&quot;&quot;,&quot;non-dropping-particle&quot;:&quot;&quot;}],&quot;container-title&quot;:&quot;Global Change Biology&quot;,&quot;container-title-short&quot;:&quot;Glob Chang Biol&quot;,&quot;DOI&quot;:&quot;10.1111/gcb.14797&quot;,&quot;ISSN&quot;:&quot;13652486&quot;,&quot;issued&quot;:{&quot;date-parts&quot;:[[2020]]},&quot;issue&quot;:&quot;2&quot;,&quot;volume&quot;:&quot;26&quot;},&quot;isTemporary&quot;:false}]},{&quot;citationID&quot;:&quot;MENDELEY_CITATION_90873ac9-3d06-4eac-a798-7dc1e728f2df&quot;,&quot;properties&quot;:{&quot;noteIndex&quot;:0},&quot;isEdited&quot;:false,&quot;manualOverride&quot;:{&quot;isManuallyOverridden&quot;:false,&quot;citeprocText&quot;:&quot;(Schwinning &amp;#38; Sala, 2004)&quot;,&quot;manualOverrideText&quot;:&quot;&quot;},&quot;citationTag&quot;:&quot;MENDELEY_CITATION_v3_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&quot;,&quot;citationItems&quot;:[{&quot;id&quot;:&quot;10a4c322-36c2-32cf-8f3c-0548d5c763be&quot;,&quot;itemData&quot;:{&quot;type&quot;:&quot;article&quot;,&quot;id&quot;:&quot;10a4c322-36c2-32cf-8f3c-0548d5c763be&quot;,&quot;title&quot;:&quot;Hierarchy of responses to resource pulses in arid and semi-arid ecosystems&quot;,&quot;author&quot;:[{&quot;family&quot;:&quot;Schwinning&quot;,&quot;given&quot;:&quot;Susanne&quot;,&quot;parse-names&quot;:false,&quot;dropping-particle&quot;:&quot;&quot;,&quot;non-dropping-particle&quot;:&quot;&quot;},{&quot;family&quot;:&quot;Sala&quot;,&quot;given&quot;:&quot;Osvaldo E.&quot;,&quot;parse-names&quot;:false,&quot;dropping-particle&quot;:&quot;&quot;,&quot;non-dropping-particle&quot;:&quot;&quot;}],&quot;container-title&quot;:&quot;Oecologia&quot;,&quot;container-title-short&quot;:&quot;Oecologia&quot;,&quot;DOI&quot;:&quot;10.1007/s00442-004-1520-8&quot;,&quot;ISSN&quot;:&quot;00298549&quot;,&quot;issued&quot;:{&quot;date-parts&quot;:[[2004]]},&quot;abstract&quot;:&quot;In arid/semi-arid ecosystems, biological resources, such as water, soil nutrients, and plant biomass, typically go through periods of high and low abundance. Short periods of high resource abundance are usually triggered by rainfall events, which, despite of the overall scarcity of rain, can saturate the resource demand of some biological processes for a time. This review develops the idea that there exists a hierarchy of soil moisture pulse events with a corresponding hierarchy of ecological responses, such that small pulses only trigger a small number of relatively minor ecological events, and larger pulses trigger a more inclusive set and some larger ecological events. This framework hinges on the observation that many biological state changes, where organisms transition from a state of lower to higher physiological activity, require a minimal triggering event size. Response thresholds are often determined by the ability of organisms to utilize soil moisture pulses of different infiltration depth or duration. For example, brief, shallow pulses can only affect surface dwelling organisms with fast response times and high tolerance for low resource levels, such as some species of the soil micro-fauna and -flora, while it takes more water and deeper infiltration to affect the physiology, growth or reproduction of higher plants. This review first discusses how precipitation, climate and site factors translate into soil moisture pulses of varying magnitude and duration. Next, the idea of the response hierarchy for ecosystem processes is developed, followed by an exploration of the possible evolutionary background for the existence of response thresholds to resource pulses. The review concludes with an outlook on global change: does the hierarchical view of precipitation effects in ecosystems provide new perspectives on the future of arid/semiarid lands? © Springer-Verlag 2004.&quot;,&quot;issue&quot;:&quot;2&quot;,&quot;volume&quot;:&quot;141&quot;},&quot;isTemporary&quot;:false}]},{&quot;citationID&quot;:&quot;MENDELEY_CITATION_45fa5395-9d7e-4158-9b82-77d350595692&quot;,&quot;properties&quot;:{&quot;noteIndex&quot;:0},&quot;isEdited&quot;:false,&quot;manualOverride&quot;:{&quot;isManuallyOverridden&quot;:false,&quot;citeprocText&quot;:&quot;(P. A. Martin et al., 2020)&quot;,&quot;manualOverrideText&quot;:&quot;&quot;},&quot;citationTag&quot;:&quot;MENDELEY_CITATION_v3_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&quot;,&quot;citationItems&quot;:[{&quot;id&quot;:&quot;e971e890-92d4-3f52-8099-a7dd25425b27&quot;,&quot;itemData&quot;:{&quot;type&quot;:&quot;article&quot;,&quot;id&quot;:&quot;e971e890-92d4-3f52-8099-a7dd25425b27&quot;,&quot;title&quot;:&quot;Management of UK priority invasive alien plants: A systematic review protocol&quot;,&quot;author&quot;:[{&quot;family&quot;:&quot;Martin&quot;,&quot;given&quot;:&quot;Philip A.&quot;,&quot;parse-names&quot;:false,&quot;dropping-particle&quot;:&quot;&quot;,&quot;non-dropping-particle&quot;:&quot;&quot;},{&quot;family&quot;:&quot;Shackelford&quot;,&quot;given&quot;:&quot;Gorm E.&quot;,&quot;parse-names&quot;:false,&quot;dropping-particle&quot;:&quot;&quot;,&quot;non-dropping-particle&quot;:&quot;&quot;},{&quot;family&quot;:&quot;Bullock&quot;,&quot;given&quot;:&quot;James M.&quot;,&quot;parse-names&quot;:false,&quot;dropping-particle&quot;:&quot;&quot;,&quot;non-dropping-particle&quot;:&quot;&quot;},{&quot;family&quot;:&quot;Gallardo&quot;,&quot;given&quot;:&quot;Belinda&quot;,&quot;parse-names&quot;:false,&quot;dropping-particle&quot;:&quot;&quot;,&quot;non-dropping-particle&quot;:&quot;&quot;},{&quot;family&quot;:&quot;Aldridge&quot;,&quot;given&quot;:&quot;David C.&quot;,&quot;parse-names&quot;:false,&quot;dropping-particle&quot;:&quot;&quot;,&quot;non-dropping-particle&quot;:&quot;&quot;},{&quot;family&quot;:&quot;Sutherland&quot;,&quot;given&quot;:&quot;William J.&quot;,&quot;parse-names&quot;:false,&quot;dropping-particle&quot;:&quot;&quot;,&quot;non-dropping-particle&quot;:&quot;&quot;}],&quot;container-title&quot;:&quot;Environmental Evidence&quot;,&quot;container-title-short&quot;:&quot;Environ Evid&quot;,&quot;DOI&quot;:&quot;10.1186/s13750-020-0186-y&quot;,&quot;ISSN&quot;:&quot;20472382&quot;,&quot;issued&quot;:{&quot;date-parts&quot;:[[2020]]},&quot;abstract&quot;:&quot;Background: Invasive alien plant species often have negative environmental and social impacts, such as loss of biodiversity and alteration of ecosystem services. As a result, managing the introduction, establishment, and abundance of invasive species is a major priority. To do this effectively, we need evidence on the effect of management interventions (such as using herbicide or cutting to control invasive plants). This evidence should not only include the effects of these management interventions on invasive alien species, but also on native species and other non-target outcomes such as ecosystem services. Such evidence would allow for comparison of the trade-offs between different management interventions. In the planned review we aim to assess how management interventions to control nine priority invasive alien plants species in England and Wales affect environmental outcomes. These species are: Japanese knotweed (Fallopia japonica) Nuttall's waterweed (Elodea nuttallii), Chilean rhubarb (Gunnera tinctoria), Giant hogweed (Heracleum mantegazzianum), Floating pennywort (Hydrocotyle ranunculoides), Himalayan balsam (Impatiens glandulifera), Curly waterweed (Lagarosiphon major), American skunk cabbage (Lysichiton americanus), Parrot's feather (Myriophyllum aquaticum). Methods: Searches will be in English and use bibliographic databases (Scopus, Web of Science Core Collection, Open Access Theses and Dissertations, and Conservation Evidence) and internet searches (Google Scholar), as well as specialist databases. Our methodology will only use the names of each species (scientific names and common names, including synonyms) as our search string (we will not use qualifiers, such as \&quot;AND invasive\&quot;). This will give low specificity but will increase the likelihood of capturing all relevant information. We will use predefined criteria for study inclusion and data extraction. We will screen publications in two stages: (1) using titles and abstracts and (2) using full texts. Consistency of inclusion will be checked by two people screening a random sample of 10% of titles and abstracts. This dual-screening will be subject to kappa analysis and any disagreements resolved through discussion. We will use critical appraisal to assess study validity by identifying studies that are potentially prone to bias.&quot;,&quot;issue&quot;:&quot;1&quot;,&quot;volume&quot;:&quot;9&quot;},&quot;isTemporary&quot;:false}]},{&quot;citationID&quot;:&quot;MENDELEY_CITATION_0fff0b91-14cf-4ce5-8377-1678caadb2c6&quot;,&quot;properties&quot;:{&quot;noteIndex&quot;:0},&quot;isEdited&quot;:false,&quot;manualOverride&quot;:{&quot;isManuallyOverridden&quot;:true,&quot;citeprocText&quot;:&quot;(Nielsen, 2019)&quot;,&quot;manualOverrideText&quot;:&quot;Nielsen, 2019&quot;},&quot;citationTag&quot;:&quot;MENDELEY_CITATION_v3_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&quot;,&quot;citationItems&quot;:[{&quot;id&quot;:&quot;784c895a-80e0-32cc-b444-8e370eba1642&quot;,&quot;itemData&quot;:{&quot;type&quot;:&quot;chapter&quot;,&quot;id&quot;:&quot;784c895a-80e0-32cc-b444-8e370eba1642&quot;,&quot;title&quot;:&quot;Soil and Its Fauna&quot;,&quot;author&quot;:[{&quot;family&quot;:&quot;Nielsen&quot;,&quot;given&quot;:&quot;Uffe N.&quot;,&quot;parse-names&quot;:false,&quot;dropping-particle&quot;:&quot;&quot;,&quot;non-dropping-particle&quot;:&quot;&quot;}],&quot;container-title&quot;:&quot;Soil Fauna Assemblages&quot;,&quot;accessed&quot;:{&quot;date-parts&quot;:[[2022,8,15]]},&quot;DOI&quot;:&quot;10.1017/9781108123518.002&quot;,&quot;URL&quot;:&quot;https://www.cambridge.org/core/product/identifier/9781108123518%23CN-bp-1/type/book_part&quot;,&quot;issued&quot;:{&quot;date-parts&quot;:[[2019,3,31]]},&quot;page&quot;:&quot;1-41&quot;,&quot;publisher&quot;:&quot;Cambridge University Press&quot;,&quot;container-title-short&quot;:&quot;&quot;},&quot;isTemporary&quot;:false}]},{&quot;citationID&quot;:&quot;MENDELEY_CITATION_c42cbe65-e13a-4763-807e-6bc769fea204&quot;,&quot;properties&quot;:{&quot;noteIndex&quot;:0},&quot;isEdited&quot;:false,&quot;manualOverride&quot;:{&quot;isManuallyOverridden&quot;:true,&quot;citeprocText&quot;:&quot;(Wieder et al., 2014)&quot;,&quot;manualOverrideText&quot;:&quot;Wieder et al. (2014)&quot;},&quot;citationTag&quot;:&quot;MENDELEY_CITATION_v3_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&quot;,&quot;citationItems&quot;:[{&quot;id&quot;:&quot;03d648db-4ac7-3863-b393-eb6c5452ad53&quot;,&quot;itemData&quot;:{&quot;type&quot;:&quot;webpage&quot;,&quot;id&quot;:&quot;03d648db-4ac7-3863-b393-eb6c5452ad53&quot;,&quot;title&quot;:&quot;Regridded Harmonized World Soil Database v1.2. ORNL DAAC&quot;,&quot;author&quot;:[{&quot;family&quot;:&quot;Wieder&quot;,&quot;given&quot;:&quot;William R&quot;,&quot;parse-names&quot;:false,&quot;dropping-particle&quot;:&quot;&quot;,&quot;non-dropping-particle&quot;:&quot;&quot;},{&quot;family&quot;:&quot;Boehnert&quot;,&quot;given&quot;:&quot;J&quot;,&quot;parse-names&quot;:false,&quot;dropping-particle&quot;:&quot;&quot;,&quot;non-dropping-particle&quot;:&quot;&quot;},{&quot;family&quot;:&quot;Bonan&quot;,&quot;given&quot;:&quot;G B&quot;,&quot;parse-names&quot;:false,&quot;dropping-particle&quot;:&quot;&quot;,&quot;non-dropping-particle&quot;:&quot;&quot;},{&quot;family&quot;:&quot;Langseth&quot;,&quot;given&quot;:&quot;M&quot;,&quot;parse-names&quot;:false,&quot;dropping-particle&quot;:&quot;&quot;,&quot;non-dropping-particle&quot;:&quot;&quot;}],&quot;container-title&quot;:&quot;ORNL DAAC, Oak Ridge, Tennessee, USA.&quot;,&quot;issued&quot;:{&quot;date-parts&quot;:[[2014]]},&quot;abstract&quot;:&quot;This data set describes select global soil parameters from the Harmonized World Soil Database (HWSD) v1.2, including additional calculated parameters such as area weighted soil organic carbon (kg C per m2), as high resolution NetCDF files. These data were regridded and upscaled from the Harmonized World Soil Database v1.2 The HWSD provides information for addressing emerging problems of land competition for food production, bio-energy demand and threats to biodiversity and can be used as input to model global carbon cycles. The data are presented as a series of 27 NetCDF v3/v4 (*.nc4) files at 0.05-degree spatial resolution, and one NetCDF file regridded to the Community Land Model (CLM) grid cell resolution (0.9 degree x 1.25 degree) for the nominal year of 2000.&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050828-8B95-41B6-96A9-BE5B1C27D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19485</Words>
  <Characters>111066</Characters>
  <Application>Microsoft Office Word</Application>
  <DocSecurity>0</DocSecurity>
  <Lines>925</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Fisher, Leonora</dc:creator>
  <cp:keywords/>
  <dc:description/>
  <cp:lastModifiedBy>PHILIP ANTHONY MARTIN</cp:lastModifiedBy>
  <cp:revision>7</cp:revision>
  <dcterms:created xsi:type="dcterms:W3CDTF">2022-08-27T10:18:00Z</dcterms:created>
  <dcterms:modified xsi:type="dcterms:W3CDTF">2022-08-27T11:26:00Z</dcterms:modified>
</cp:coreProperties>
</file>